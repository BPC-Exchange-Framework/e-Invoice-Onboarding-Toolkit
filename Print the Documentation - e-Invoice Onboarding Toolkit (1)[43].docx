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C90A04" w14:textId="70DB3F5A" w:rsidR="00294FC8" w:rsidRDefault="00106299">
      <w:pPr>
        <w:spacing w:after="0" w:line="259" w:lineRule="auto"/>
        <w:ind w:left="0" w:right="1390" w:firstLine="0"/>
        <w:jc w:val="right"/>
      </w:pPr>
      <w:del w:id="0" w:author="Ellingworth, Chris" w:date="2022-02-23T12:00:00Z">
        <w:r w:rsidDel="00597188">
          <w:rPr>
            <w:sz w:val="52"/>
          </w:rPr>
          <w:delText>e</w:delText>
        </w:r>
      </w:del>
      <w:ins w:id="1" w:author="Ellingworth, Chris" w:date="2022-02-23T12:00:00Z">
        <w:r w:rsidR="00597188">
          <w:rPr>
            <w:sz w:val="52"/>
          </w:rPr>
          <w:t>E</w:t>
        </w:r>
      </w:ins>
      <w:r>
        <w:rPr>
          <w:sz w:val="52"/>
        </w:rPr>
        <w:t>-</w:t>
      </w:r>
      <w:del w:id="2" w:author="Ellingworth, Chris" w:date="2022-02-23T12:00:00Z">
        <w:r w:rsidDel="00597188">
          <w:rPr>
            <w:sz w:val="52"/>
          </w:rPr>
          <w:delText>I</w:delText>
        </w:r>
      </w:del>
      <w:ins w:id="3" w:author="Ellingworth, Chris" w:date="2022-02-23T12:00:00Z">
        <w:r w:rsidR="00597188">
          <w:rPr>
            <w:sz w:val="52"/>
          </w:rPr>
          <w:t>i</w:t>
        </w:r>
      </w:ins>
      <w:r>
        <w:rPr>
          <w:sz w:val="52"/>
        </w:rPr>
        <w:t>nvoice Onboarding Toolkit</w:t>
      </w:r>
    </w:p>
    <w:p w14:paraId="1B921FC9" w14:textId="77777777" w:rsidR="00294FC8" w:rsidRDefault="00106299">
      <w:pPr>
        <w:spacing w:after="67" w:line="259" w:lineRule="auto"/>
        <w:ind w:left="0" w:right="-7" w:firstLine="0"/>
        <w:rPr>
          <w:ins w:id="4" w:author="Kinney, Kelly" w:date="2022-03-09T14:57:00Z"/>
        </w:rPr>
      </w:pPr>
      <w:r>
        <w:rPr>
          <w:noProof/>
          <w:sz w:val="22"/>
        </w:rPr>
        <mc:AlternateContent>
          <mc:Choice Requires="wpg">
            <w:drawing>
              <wp:inline distT="0" distB="0" distL="0" distR="0" wp14:anchorId="4FA68AC6" wp14:editId="43269EC7">
                <wp:extent cx="6422181" cy="377229"/>
                <wp:effectExtent l="0" t="0" r="0" b="0"/>
                <wp:docPr id="28643" name="Group 28643"/>
                <wp:cNvGraphicFramePr/>
                <a:graphic xmlns:a="http://schemas.openxmlformats.org/drawingml/2006/main">
                  <a:graphicData uri="http://schemas.microsoft.com/office/word/2010/wordprocessingGroup">
                    <wpg:wgp>
                      <wpg:cNvGrpSpPr/>
                      <wpg:grpSpPr>
                        <a:xfrm>
                          <a:off x="0" y="0"/>
                          <a:ext cx="6422181" cy="377229"/>
                          <a:chOff x="0" y="0"/>
                          <a:chExt cx="6422181" cy="377229"/>
                        </a:xfrm>
                      </wpg:grpSpPr>
                      <wps:wsp>
                        <wps:cNvPr id="34874" name="Shape 34874"/>
                        <wps:cNvSpPr/>
                        <wps:spPr>
                          <a:xfrm>
                            <a:off x="5407" y="5407"/>
                            <a:ext cx="1046361" cy="9144"/>
                          </a:xfrm>
                          <a:custGeom>
                            <a:avLst/>
                            <a:gdLst/>
                            <a:ahLst/>
                            <a:cxnLst/>
                            <a:rect l="0" t="0" r="0" b="0"/>
                            <a:pathLst>
                              <a:path w="1046361" h="9144">
                                <a:moveTo>
                                  <a:pt x="0" y="0"/>
                                </a:moveTo>
                                <a:lnTo>
                                  <a:pt x="1046361" y="0"/>
                                </a:lnTo>
                                <a:lnTo>
                                  <a:pt x="104636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4875" name="Shape 34875"/>
                        <wps:cNvSpPr/>
                        <wps:spPr>
                          <a:xfrm>
                            <a:off x="1051819" y="5407"/>
                            <a:ext cx="5365006" cy="9144"/>
                          </a:xfrm>
                          <a:custGeom>
                            <a:avLst/>
                            <a:gdLst/>
                            <a:ahLst/>
                            <a:cxnLst/>
                            <a:rect l="0" t="0" r="0" b="0"/>
                            <a:pathLst>
                              <a:path w="5365006" h="9144">
                                <a:moveTo>
                                  <a:pt x="0" y="0"/>
                                </a:moveTo>
                                <a:lnTo>
                                  <a:pt x="5365006" y="0"/>
                                </a:lnTo>
                                <a:lnTo>
                                  <a:pt x="536500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11" name="Shape 11"/>
                        <wps:cNvSpPr/>
                        <wps:spPr>
                          <a:xfrm>
                            <a:off x="0" y="0"/>
                            <a:ext cx="3211091" cy="377229"/>
                          </a:xfrm>
                          <a:custGeom>
                            <a:avLst/>
                            <a:gdLst/>
                            <a:ahLst/>
                            <a:cxnLst/>
                            <a:rect l="0" t="0" r="0" b="0"/>
                            <a:pathLst>
                              <a:path w="3211091" h="377229">
                                <a:moveTo>
                                  <a:pt x="16222" y="0"/>
                                </a:moveTo>
                                <a:lnTo>
                                  <a:pt x="3211091" y="0"/>
                                </a:lnTo>
                                <a:lnTo>
                                  <a:pt x="3211091" y="5407"/>
                                </a:lnTo>
                                <a:lnTo>
                                  <a:pt x="16222" y="5407"/>
                                </a:lnTo>
                                <a:cubicBezTo>
                                  <a:pt x="10269" y="5407"/>
                                  <a:pt x="5407" y="10269"/>
                                  <a:pt x="5407" y="16223"/>
                                </a:cubicBezTo>
                                <a:lnTo>
                                  <a:pt x="5407" y="360958"/>
                                </a:lnTo>
                                <a:cubicBezTo>
                                  <a:pt x="5407" y="366961"/>
                                  <a:pt x="10269" y="371773"/>
                                  <a:pt x="16222" y="371773"/>
                                </a:cubicBezTo>
                                <a:lnTo>
                                  <a:pt x="3211091" y="371773"/>
                                </a:lnTo>
                                <a:lnTo>
                                  <a:pt x="3211091" y="377229"/>
                                </a:lnTo>
                                <a:lnTo>
                                  <a:pt x="16222" y="377229"/>
                                </a:lnTo>
                                <a:cubicBezTo>
                                  <a:pt x="7293" y="377229"/>
                                  <a:pt x="0" y="369937"/>
                                  <a:pt x="0" y="360958"/>
                                </a:cubicBezTo>
                                <a:lnTo>
                                  <a:pt x="0" y="16223"/>
                                </a:lnTo>
                                <a:cubicBezTo>
                                  <a:pt x="0" y="7292"/>
                                  <a:pt x="7293" y="0"/>
                                  <a:pt x="16222" y="0"/>
                                </a:cubicBez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12" name="Shape 12"/>
                        <wps:cNvSpPr/>
                        <wps:spPr>
                          <a:xfrm>
                            <a:off x="3211091" y="0"/>
                            <a:ext cx="3211090" cy="377229"/>
                          </a:xfrm>
                          <a:custGeom>
                            <a:avLst/>
                            <a:gdLst/>
                            <a:ahLst/>
                            <a:cxnLst/>
                            <a:rect l="0" t="0" r="0" b="0"/>
                            <a:pathLst>
                              <a:path w="3211090" h="377229">
                                <a:moveTo>
                                  <a:pt x="0" y="0"/>
                                </a:moveTo>
                                <a:lnTo>
                                  <a:pt x="3194868" y="0"/>
                                </a:lnTo>
                                <a:cubicBezTo>
                                  <a:pt x="3203847" y="0"/>
                                  <a:pt x="3211090" y="7292"/>
                                  <a:pt x="3211090" y="16223"/>
                                </a:cubicBezTo>
                                <a:lnTo>
                                  <a:pt x="3211090" y="360958"/>
                                </a:lnTo>
                                <a:cubicBezTo>
                                  <a:pt x="3211090" y="369937"/>
                                  <a:pt x="3203847" y="377229"/>
                                  <a:pt x="3194868" y="377229"/>
                                </a:cubicBezTo>
                                <a:lnTo>
                                  <a:pt x="0" y="377229"/>
                                </a:lnTo>
                                <a:lnTo>
                                  <a:pt x="0" y="371773"/>
                                </a:lnTo>
                                <a:lnTo>
                                  <a:pt x="3194868" y="371773"/>
                                </a:lnTo>
                                <a:cubicBezTo>
                                  <a:pt x="3200872" y="371773"/>
                                  <a:pt x="3205684" y="366961"/>
                                  <a:pt x="3205684" y="360958"/>
                                </a:cubicBezTo>
                                <a:lnTo>
                                  <a:pt x="3205684" y="16223"/>
                                </a:lnTo>
                                <a:cubicBezTo>
                                  <a:pt x="3205684" y="10269"/>
                                  <a:pt x="3200872" y="5407"/>
                                  <a:pt x="3194868" y="5407"/>
                                </a:cubicBezTo>
                                <a:lnTo>
                                  <a:pt x="0" y="5407"/>
                                </a:ln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15" name="Rectangle 15"/>
                        <wps:cNvSpPr/>
                        <wps:spPr>
                          <a:xfrm>
                            <a:off x="135248" y="120053"/>
                            <a:ext cx="725931" cy="193401"/>
                          </a:xfrm>
                          <a:prstGeom prst="rect">
                            <a:avLst/>
                          </a:prstGeom>
                          <a:ln>
                            <a:noFill/>
                          </a:ln>
                        </wps:spPr>
                        <wps:txbx>
                          <w:txbxContent>
                            <w:p w14:paraId="67968CF7" w14:textId="77777777" w:rsidR="00294FC8" w:rsidRDefault="00106299">
                              <w:pPr>
                                <w:spacing w:after="160" w:line="259" w:lineRule="auto"/>
                                <w:ind w:left="0" w:firstLine="0"/>
                              </w:pPr>
                              <w:r>
                                <w:rPr>
                                  <w:w w:val="121"/>
                                  <w:sz w:val="16"/>
                                </w:rPr>
                                <w:t>Repository</w:t>
                              </w:r>
                            </w:p>
                          </w:txbxContent>
                        </wps:txbx>
                        <wps:bodyPr horzOverflow="overflow" vert="horz" lIns="0" tIns="0" rIns="0" bIns="0" rtlCol="0">
                          <a:noAutofit/>
                        </wps:bodyPr>
                      </wps:wsp>
                      <wps:wsp>
                        <wps:cNvPr id="342" name="Rectangle 342"/>
                        <wps:cNvSpPr/>
                        <wps:spPr>
                          <a:xfrm>
                            <a:off x="1181630" y="120052"/>
                            <a:ext cx="5028430" cy="193401"/>
                          </a:xfrm>
                          <a:prstGeom prst="rect">
                            <a:avLst/>
                          </a:prstGeom>
                          <a:ln>
                            <a:noFill/>
                          </a:ln>
                        </wps:spPr>
                        <wps:txbx>
                          <w:txbxContent>
                            <w:p w14:paraId="557D9B18" w14:textId="77777777" w:rsidR="00294FC8" w:rsidRDefault="00106299">
                              <w:pPr>
                                <w:spacing w:after="160" w:line="259" w:lineRule="auto"/>
                                <w:ind w:left="0" w:firstLine="0"/>
                              </w:pPr>
                              <w:r>
                                <w:rPr>
                                  <w:color w:val="546D78"/>
                                  <w:w w:val="126"/>
                                  <w:sz w:val="16"/>
                                </w:rPr>
                                <w:t>https://github.com/BPC-OpenSourceTools/e-Invoice-Onboarding-Toolki</w:t>
                              </w:r>
                            </w:p>
                          </w:txbxContent>
                        </wps:txbx>
                        <wps:bodyPr horzOverflow="overflow" vert="horz" lIns="0" tIns="0" rIns="0" bIns="0" rtlCol="0">
                          <a:noAutofit/>
                        </wps:bodyPr>
                      </wps:wsp>
                      <wps:wsp>
                        <wps:cNvPr id="343" name="Rectangle 343"/>
                        <wps:cNvSpPr/>
                        <wps:spPr>
                          <a:xfrm>
                            <a:off x="4962363" y="120052"/>
                            <a:ext cx="50284" cy="193401"/>
                          </a:xfrm>
                          <a:prstGeom prst="rect">
                            <a:avLst/>
                          </a:prstGeom>
                          <a:ln>
                            <a:noFill/>
                          </a:ln>
                        </wps:spPr>
                        <wps:txbx>
                          <w:txbxContent>
                            <w:p w14:paraId="60AB0168" w14:textId="77777777" w:rsidR="00294FC8" w:rsidRDefault="007F57DF">
                              <w:pPr>
                                <w:spacing w:after="160" w:line="259" w:lineRule="auto"/>
                                <w:ind w:left="0" w:firstLine="0"/>
                              </w:pPr>
                              <w:hyperlink r:id="rId10">
                                <w:r w:rsidR="00106299">
                                  <w:rPr>
                                    <w:color w:val="546D78"/>
                                    <w:w w:val="110"/>
                                    <w:sz w:val="16"/>
                                  </w:rPr>
                                  <w:t>t</w:t>
                                </w:r>
                              </w:hyperlink>
                            </w:p>
                          </w:txbxContent>
                        </wps:txbx>
                        <wps:bodyPr horzOverflow="overflow" vert="horz" lIns="0" tIns="0" rIns="0" bIns="0" rtlCol="0">
                          <a:noAutofit/>
                        </wps:bodyPr>
                      </wps:wsp>
                      <wps:wsp>
                        <wps:cNvPr id="341" name="Rectangle 341"/>
                        <wps:cNvSpPr/>
                        <wps:spPr>
                          <a:xfrm>
                            <a:off x="5000233" y="120052"/>
                            <a:ext cx="65757" cy="193401"/>
                          </a:xfrm>
                          <a:prstGeom prst="rect">
                            <a:avLst/>
                          </a:prstGeom>
                          <a:ln>
                            <a:noFill/>
                          </a:ln>
                        </wps:spPr>
                        <wps:txbx>
                          <w:txbxContent>
                            <w:p w14:paraId="11BD23E5" w14:textId="77777777" w:rsidR="00294FC8" w:rsidRDefault="007F57DF">
                              <w:pPr>
                                <w:spacing w:after="160" w:line="259" w:lineRule="auto"/>
                                <w:ind w:left="0" w:firstLine="0"/>
                              </w:pPr>
                              <w:hyperlink r:id="rId11">
                                <w:r w:rsidR="00106299">
                                  <w:rPr>
                                    <w:color w:val="546D78"/>
                                    <w:w w:val="131"/>
                                    <w:sz w:val="16"/>
                                  </w:rPr>
                                  <w:t>/</w:t>
                                </w:r>
                              </w:hyperlink>
                            </w:p>
                          </w:txbxContent>
                        </wps:txbx>
                        <wps:bodyPr horzOverflow="overflow" vert="horz" lIns="0" tIns="0" rIns="0" bIns="0" rtlCol="0">
                          <a:noAutofit/>
                        </wps:bodyPr>
                      </wps:wsp>
                    </wpg:wgp>
                  </a:graphicData>
                </a:graphic>
              </wp:inline>
            </w:drawing>
          </mc:Choice>
          <mc:Fallback>
            <w:pict>
              <v:group w14:anchorId="4FA68AC6" id="Group 28643" o:spid="_x0000_s1026" style="width:505.7pt;height:29.7pt;mso-position-horizontal-relative:char;mso-position-vertical-relative:line" coordsize="64221,3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">
                <v:shape id="Shape 34874" o:spid="_x0000_s1027" style="position:absolute;left:54;top:54;width:10463;height:91;visibility:visible;mso-wrap-style:square;v-text-anchor:top" coordsize="10463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" path="m,l1046361,r,9144l,9144,,e" fillcolor="black" stroked="f" strokeweight="0">
                  <v:fill opacity="7967f"/>
                  <v:stroke miterlimit="83231f" joinstyle="miter"/>
                  <v:path arrowok="t" textboxrect="0,0,1046361,9144"/>
                </v:shape>
                <v:shape id="Shape 34875" o:spid="_x0000_s1028" style="position:absolute;left:10518;top:54;width:53650;height:91;visibility:visible;mso-wrap-style:square;v-text-anchor:top" coordsize="53650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" path="m,l5365006,r,9144l,9144,,e" fillcolor="black" stroked="f" strokeweight="0">
                  <v:fill opacity="7967f"/>
                  <v:stroke miterlimit="83231f" joinstyle="miter"/>
                  <v:path arrowok="t" textboxrect="0,0,5365006,9144"/>
                </v:shape>
                <v:shape id="Shape 11" o:spid="_x0000_s1029" style="position:absolute;width:32110;height:3772;visibility:visible;mso-wrap-style:square;v-text-anchor:top" coordsize="3211091,377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" path="m16222,l3211091,r,5407l16222,5407v-5953,,-10815,4862,-10815,10816l5407,360958v,6003,4862,10815,10815,10815l3211091,371773r,5456l16222,377229c7293,377229,,369937,,360958l,16223c,7292,7293,,16222,xe" fillcolor="#35454e" stroked="f" strokeweight="0">
                  <v:stroke miterlimit="83231f" joinstyle="miter"/>
                  <v:path arrowok="t" textboxrect="0,0,3211091,377229"/>
                </v:shape>
                <v:shape id="Shape 12" o:spid="_x0000_s1030" style="position:absolute;left:32110;width:32111;height:3772;visibility:visible;mso-wrap-style:square;v-text-anchor:top" coordsize="3211090,377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" path="m,l3194868,v8979,,16222,7292,16222,16223l3211090,360958v,8979,-7243,16271,-16222,16271l,377229r,-5456l3194868,371773v6004,,10816,-4812,10816,-10815l3205684,16223v,-5954,-4812,-10816,-10816,-10816l,5407,,xe" fillcolor="#35454e" stroked="f" strokeweight="0">
                  <v:stroke miterlimit="83231f" joinstyle="miter"/>
                  <v:path arrowok="t" textboxrect="0,0,3211090,377229"/>
                </v:shape>
                <v:rect id="Rectangle 15" o:spid="_x0000_s1031" style="position:absolute;left:1352;top:1200;width:725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67968CF7" w14:textId="77777777" w:rsidR="00294FC8" w:rsidRDefault="00106299">
                        <w:pPr>
                          <w:spacing w:after="160" w:line="259" w:lineRule="auto"/>
                          <w:ind w:left="0" w:firstLine="0"/>
                        </w:pPr>
                        <w:r>
                          <w:rPr>
                            <w:w w:val="121"/>
                            <w:sz w:val="16"/>
                          </w:rPr>
                          <w:t>Repository</w:t>
                        </w:r>
                      </w:p>
                    </w:txbxContent>
                  </v:textbox>
                </v:rect>
                <v:rect id="Rectangle 342" o:spid="_x0000_s1032" style="position:absolute;left:11816;top:1200;width:5028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HxQAAANwAAAAPAAAAZHJzL2Rvd25yZXYueG1sRI9Pi8Iw&#10;FMTvwn6H8Bb2pum6I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BrCwCHxQAAANwAAAAP&#10;AAAAAAAAAAAAAAAAAAcCAABkcnMvZG93bnJldi54bWxQSwUGAAAAAAMAAwC3AAAA+QIAAAAA&#10;" filled="f" stroked="f">
                  <v:textbox inset="0,0,0,0">
                    <w:txbxContent>
                      <w:p w14:paraId="557D9B18" w14:textId="77777777" w:rsidR="00294FC8" w:rsidRDefault="00106299">
                        <w:pPr>
                          <w:spacing w:after="160" w:line="259" w:lineRule="auto"/>
                          <w:ind w:left="0" w:firstLine="0"/>
                        </w:pPr>
                        <w:r>
                          <w:rPr>
                            <w:color w:val="546D78"/>
                            <w:w w:val="126"/>
                            <w:sz w:val="16"/>
                          </w:rPr>
                          <w:t>https://github.com/BPC-OpenSourceTools/e-Invoice-Onboarding-Toolki</w:t>
                        </w:r>
                      </w:p>
                    </w:txbxContent>
                  </v:textbox>
                </v:rect>
                <v:rect id="Rectangle 343" o:spid="_x0000_s1033" style="position:absolute;left:49623;top:1200;width:50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14:paraId="60AB0168" w14:textId="77777777" w:rsidR="00294FC8" w:rsidRDefault="005F3793">
                        <w:pPr>
                          <w:spacing w:after="160" w:line="259" w:lineRule="auto"/>
                          <w:ind w:left="0" w:firstLine="0"/>
                        </w:pPr>
                        <w:hyperlink r:id="rId12">
                          <w:r w:rsidR="00106299">
                            <w:rPr>
                              <w:color w:val="546D78"/>
                              <w:w w:val="110"/>
                              <w:sz w:val="16"/>
                            </w:rPr>
                            <w:t>t</w:t>
                          </w:r>
                        </w:hyperlink>
                      </w:p>
                    </w:txbxContent>
                  </v:textbox>
                </v:rect>
                <v:rect id="Rectangle 341" o:spid="_x0000_s1034" style="position:absolute;left:50002;top:1200;width:65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7wxgAAANwAAAAPAAAAZHJzL2Rvd25yZXYueG1sRI9Ba8JA&#10;FITvBf/D8gRvdaOW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m9me8MYAAADcAAAA&#10;DwAAAAAAAAAAAAAAAAAHAgAAZHJzL2Rvd25yZXYueG1sUEsFBgAAAAADAAMAtwAAAPoCAAAAAA==&#10;" filled="f" stroked="f">
                  <v:textbox inset="0,0,0,0">
                    <w:txbxContent>
                      <w:p w14:paraId="11BD23E5" w14:textId="77777777" w:rsidR="00294FC8" w:rsidRDefault="005F3793">
                        <w:pPr>
                          <w:spacing w:after="160" w:line="259" w:lineRule="auto"/>
                          <w:ind w:left="0" w:firstLine="0"/>
                        </w:pPr>
                        <w:hyperlink r:id="rId13">
                          <w:r w:rsidR="00106299">
                            <w:rPr>
                              <w:color w:val="546D78"/>
                              <w:w w:val="131"/>
                              <w:sz w:val="16"/>
                            </w:rPr>
                            <w:t>/</w:t>
                          </w:r>
                        </w:hyperlink>
                      </w:p>
                    </w:txbxContent>
                  </v:textbox>
                </v:rect>
                <w10:anchorlock/>
              </v:group>
            </w:pict>
          </mc:Fallback>
        </mc:AlternateContent>
      </w:r>
    </w:p>
    <w:p w14:paraId="135F7136" w14:textId="77777777" w:rsidR="00D55644" w:rsidRDefault="00D55644">
      <w:pPr>
        <w:spacing w:after="67" w:line="259" w:lineRule="auto"/>
        <w:ind w:left="0" w:right="-7" w:firstLine="0"/>
        <w:rPr>
          <w:ins w:id="5" w:author="Kinney, Kelly" w:date="2022-03-09T14:57:00Z"/>
        </w:rPr>
      </w:pPr>
    </w:p>
    <w:p w14:paraId="3AB72083" w14:textId="1C97D1A0" w:rsidR="00D55644" w:rsidRDefault="00D55644">
      <w:pPr>
        <w:spacing w:after="67" w:line="259" w:lineRule="auto"/>
        <w:ind w:left="0" w:right="-7" w:firstLine="0"/>
      </w:pPr>
      <w:ins w:id="6" w:author="Kinney, Kelly" w:date="2022-03-09T14:57:00Z">
        <w:r>
          <w:rPr>
            <w:noProof/>
          </w:rPr>
          <w:drawing>
            <wp:inline distT="0" distB="0" distL="0" distR="0" wp14:anchorId="0751A1CC" wp14:editId="61B8CB33">
              <wp:extent cx="2790476" cy="523809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0476" cy="5238095"/>
                      </a:xfrm>
                      <a:prstGeom prst="rect">
                        <a:avLst/>
                      </a:prstGeom>
                    </pic:spPr>
                  </pic:pic>
                </a:graphicData>
              </a:graphic>
            </wp:inline>
          </w:drawing>
        </w:r>
      </w:ins>
      <w:commentRangeStart w:id="7"/>
      <w:commentRangeEnd w:id="7"/>
      <w:ins w:id="8" w:author="Kinney, Kelly" w:date="2022-03-09T14:58:00Z">
        <w:r>
          <w:rPr>
            <w:rStyle w:val="CommentReference"/>
          </w:rPr>
          <w:commentReference w:id="7"/>
        </w:r>
      </w:ins>
    </w:p>
    <w:p w14:paraId="4FDA1DD0" w14:textId="77777777" w:rsidR="00294FC8" w:rsidRDefault="00106299">
      <w:pPr>
        <w:pStyle w:val="Heading1"/>
        <w:spacing w:after="322"/>
        <w:ind w:left="-5"/>
      </w:pPr>
      <w:r>
        <w:t>Table of Contents</w:t>
      </w:r>
    </w:p>
    <w:p w14:paraId="7DB68C73" w14:textId="77777777" w:rsidR="00294FC8" w:rsidRDefault="007F57DF">
      <w:pPr>
        <w:numPr>
          <w:ilvl w:val="0"/>
          <w:numId w:val="1"/>
        </w:numPr>
        <w:spacing w:after="67" w:line="259" w:lineRule="auto"/>
        <w:ind w:right="5007" w:hanging="170"/>
      </w:pPr>
      <w:hyperlink r:id="rId19" w:anchor="index-project-home">
        <w:r w:rsidR="00106299">
          <w:rPr>
            <w:b/>
            <w:color w:val="546D78"/>
            <w:sz w:val="21"/>
          </w:rPr>
          <w:t>Project Home</w:t>
        </w:r>
      </w:hyperlink>
    </w:p>
    <w:p w14:paraId="5F371A73" w14:textId="06FC5D9F" w:rsidR="00294FC8" w:rsidRDefault="00106299">
      <w:pPr>
        <w:spacing w:after="25" w:line="379" w:lineRule="auto"/>
        <w:ind w:left="288" w:right="8285"/>
        <w:jc w:val="both"/>
        <w:pPrChange w:id="9" w:author="Kinney, Kelly" w:date="2022-03-09T20:54:00Z">
          <w:pPr>
            <w:spacing w:after="25" w:line="379" w:lineRule="auto"/>
            <w:ind w:left="288" w:right="8285"/>
          </w:pPr>
        </w:pPrChange>
      </w:pPr>
      <w:r>
        <w:t>!"</w:t>
      </w:r>
      <w:r w:rsidR="00E23B65">
        <w:fldChar w:fldCharType="begin"/>
      </w:r>
      <w:r w:rsidR="00E23B65">
        <w:instrText xml:space="preserve"> HYPERLINK "https://bpc-opensourcetools.github.io/e-Invoice-Onboarding-Toolkit/print_page/" \l "index-welcome" \h </w:instrText>
      </w:r>
      <w:r w:rsidR="00E23B65">
        <w:fldChar w:fldCharType="separate"/>
      </w:r>
      <w:r w:rsidRPr="41A1C834">
        <w:rPr>
          <w:color w:val="546D78"/>
        </w:rPr>
        <w:t>1</w:t>
      </w:r>
      <w:r w:rsidR="00E23B65">
        <w:rPr>
          <w:color w:val="546D78"/>
        </w:rPr>
        <w:fldChar w:fldCharType="end"/>
      </w:r>
      <w:r w:rsidR="00E23B65">
        <w:fldChar w:fldCharType="begin"/>
      </w:r>
      <w:r w:rsidR="00E23B65">
        <w:instrText xml:space="preserve"> HYPERLINK "https://bpc-opensourcetools.github.io/e-Invoice-Onboarding-Toolkit/print_page/" \l "index-welcome" \h </w:instrText>
      </w:r>
      <w:r w:rsidR="00E23B65">
        <w:fldChar w:fldCharType="separate"/>
      </w:r>
      <w:r w:rsidRPr="41A1C834">
        <w:rPr>
          <w:color w:val="546D78"/>
        </w:rPr>
        <w:t>.</w:t>
      </w:r>
      <w:r w:rsidR="00E23B65">
        <w:rPr>
          <w:color w:val="546D78"/>
        </w:rPr>
        <w:fldChar w:fldCharType="end"/>
      </w:r>
      <w:r w:rsidR="00E23B65">
        <w:fldChar w:fldCharType="begin"/>
      </w:r>
      <w:r w:rsidR="00E23B65">
        <w:instrText xml:space="preserve"> HYPERLINK "https://bpc-opensourcetools.github.io/e-Invoice-Onboarding-Toolkit/print_page/" \l "index-welcome" \h </w:instrText>
      </w:r>
      <w:r w:rsidR="00E23B65">
        <w:fldChar w:fldCharType="separate"/>
      </w:r>
      <w:r w:rsidRPr="41A1C834">
        <w:rPr>
          <w:color w:val="546D78"/>
        </w:rPr>
        <w:t>1</w:t>
      </w:r>
      <w:r w:rsidR="00E23B65">
        <w:rPr>
          <w:color w:val="546D78"/>
        </w:rPr>
        <w:fldChar w:fldCharType="end"/>
      </w:r>
      <w:r w:rsidRPr="41A1C834">
        <w:rPr>
          <w:color w:val="546D78"/>
        </w:rPr>
        <w:t xml:space="preserve"> </w:t>
      </w:r>
      <w:r w:rsidR="00E23B65">
        <w:fldChar w:fldCharType="begin"/>
      </w:r>
      <w:r w:rsidR="00E23B65">
        <w:instrText xml:space="preserve"> HYPERLINK "https://bpc-opensourcetools.github.io/e-Invoice-Onboarding-Toolkit/print_page/" \l "index-welcome" \h </w:instrText>
      </w:r>
      <w:r w:rsidR="00E23B65">
        <w:fldChar w:fldCharType="separate"/>
      </w:r>
      <w:r w:rsidRPr="41A1C834">
        <w:rPr>
          <w:color w:val="546D78"/>
        </w:rPr>
        <w:t xml:space="preserve">Welcome </w:t>
      </w:r>
      <w:r w:rsidR="00E23B65">
        <w:rPr>
          <w:color w:val="546D78"/>
        </w:rPr>
        <w:fldChar w:fldCharType="end"/>
      </w:r>
      <w:r>
        <w:t>!"</w:t>
      </w:r>
      <w:r w:rsidR="00E23B65">
        <w:fldChar w:fldCharType="begin"/>
      </w:r>
      <w:r w:rsidR="00E23B65">
        <w:instrText xml:space="preserve"> HYPERLINK "https://bpc-opensourcetools.github.io/e-Invoice-Onboarding-Toolkit/print_page/" \l "index-this-project" \h </w:instrText>
      </w:r>
      <w:r w:rsidR="00E23B65">
        <w:fldChar w:fldCharType="separate"/>
      </w:r>
      <w:r w:rsidRPr="41A1C834">
        <w:rPr>
          <w:color w:val="546D78"/>
        </w:rPr>
        <w:t>1</w:t>
      </w:r>
      <w:r w:rsidR="00E23B65">
        <w:rPr>
          <w:color w:val="546D78"/>
        </w:rPr>
        <w:fldChar w:fldCharType="end"/>
      </w:r>
      <w:r w:rsidR="00E23B65">
        <w:fldChar w:fldCharType="begin"/>
      </w:r>
      <w:r w:rsidR="00E23B65">
        <w:instrText xml:space="preserve"> HYPERLINK "https://bpc-opensourcetools.github.io/e-Invoice-Onboarding-Toolkit/print_page/" \l "index-this-project" \h </w:instrText>
      </w:r>
      <w:r w:rsidR="00E23B65">
        <w:fldChar w:fldCharType="separate"/>
      </w:r>
      <w:r w:rsidRPr="41A1C834">
        <w:rPr>
          <w:color w:val="546D78"/>
        </w:rPr>
        <w:t>.</w:t>
      </w:r>
      <w:r w:rsidR="00E23B65">
        <w:rPr>
          <w:color w:val="546D78"/>
        </w:rPr>
        <w:fldChar w:fldCharType="end"/>
      </w:r>
      <w:r w:rsidR="00E23B65">
        <w:fldChar w:fldCharType="begin"/>
      </w:r>
      <w:r w:rsidR="00E23B65">
        <w:instrText xml:space="preserve"> HYPERLINK "https://bpc-opensourcetools.github.io/e-Invoice-Onboarding-Toolkit/print_page/" \l "index-this-project" \h </w:instrText>
      </w:r>
      <w:r w:rsidR="00E23B65">
        <w:fldChar w:fldCharType="separate"/>
      </w:r>
      <w:r w:rsidRPr="41A1C834">
        <w:rPr>
          <w:color w:val="546D78"/>
        </w:rPr>
        <w:t>2</w:t>
      </w:r>
      <w:r w:rsidR="00E23B65">
        <w:rPr>
          <w:color w:val="546D78"/>
        </w:rPr>
        <w:fldChar w:fldCharType="end"/>
      </w:r>
      <w:r w:rsidRPr="41A1C834">
        <w:rPr>
          <w:color w:val="546D78"/>
        </w:rPr>
        <w:t xml:space="preserve"> </w:t>
      </w:r>
      <w:r w:rsidR="00E23B65">
        <w:fldChar w:fldCharType="begin"/>
      </w:r>
      <w:r w:rsidR="00E23B65">
        <w:instrText xml:space="preserve"> HYPERLINK "https://bpc-opensourcetools.github.io/e-Invoice-Onboarding-Toolkit/print_page/" \l "index-this-project" \h </w:instrText>
      </w:r>
      <w:r w:rsidR="00E23B65">
        <w:fldChar w:fldCharType="separate"/>
      </w:r>
      <w:r w:rsidRPr="41A1C834">
        <w:rPr>
          <w:color w:val="546D78"/>
        </w:rPr>
        <w:t>This Project</w:t>
      </w:r>
      <w:r w:rsidR="00E23B65">
        <w:rPr>
          <w:color w:val="546D78"/>
        </w:rPr>
        <w:fldChar w:fldCharType="end"/>
      </w:r>
    </w:p>
    <w:p w14:paraId="5FFEA596" w14:textId="77777777" w:rsidR="00294FC8" w:rsidRDefault="007F57DF">
      <w:pPr>
        <w:numPr>
          <w:ilvl w:val="0"/>
          <w:numId w:val="1"/>
        </w:numPr>
        <w:spacing w:after="94" w:line="259" w:lineRule="auto"/>
        <w:ind w:right="5007" w:hanging="170"/>
      </w:pPr>
      <w:hyperlink r:id="rId20" w:anchor="faq-questions">
        <w:r w:rsidR="00106299">
          <w:rPr>
            <w:b/>
            <w:color w:val="546D78"/>
            <w:sz w:val="21"/>
          </w:rPr>
          <w:t>Questions...</w:t>
        </w:r>
      </w:hyperlink>
    </w:p>
    <w:p w14:paraId="47235657" w14:textId="3E3D0C6B" w:rsidR="00294FC8" w:rsidRDefault="007F57DF" w:rsidP="41A1C834">
      <w:pPr>
        <w:numPr>
          <w:ilvl w:val="0"/>
          <w:numId w:val="1"/>
        </w:numPr>
        <w:spacing w:after="67" w:line="259" w:lineRule="auto"/>
        <w:ind w:right="5007" w:hanging="170"/>
        <w:rPr>
          <w:rFonts w:asciiTheme="minorHAnsi" w:eastAsiaTheme="minorEastAsia" w:hAnsiTheme="minorHAnsi" w:cstheme="minorBidi"/>
          <w:b/>
          <w:bCs/>
          <w:color w:val="000000" w:themeColor="text1"/>
          <w:szCs w:val="17"/>
        </w:rPr>
      </w:pPr>
      <w:hyperlink r:id="rId21" w:anchor="outcomes-project-outcomes">
        <w:r w:rsidR="00106299" w:rsidRPr="41A1C834">
          <w:rPr>
            <w:b/>
            <w:bCs/>
            <w:color w:val="546D78"/>
            <w:sz w:val="21"/>
            <w:szCs w:val="21"/>
          </w:rPr>
          <w:t>Project Outcomes:</w:t>
        </w:r>
      </w:hyperlink>
    </w:p>
    <w:p w14:paraId="31B42232" w14:textId="77777777" w:rsidR="00294FC8" w:rsidRDefault="00106299">
      <w:pPr>
        <w:spacing w:after="97"/>
        <w:ind w:left="288"/>
      </w:pPr>
      <w:r>
        <w:t>!"</w:t>
      </w:r>
      <w:hyperlink r:id="rId22" w:anchor="outcomes-functionality">
        <w:r>
          <w:rPr>
            <w:color w:val="546D78"/>
          </w:rPr>
          <w:t>3</w:t>
        </w:r>
      </w:hyperlink>
      <w:hyperlink r:id="rId23" w:anchor="outcomes-functionality">
        <w:r>
          <w:rPr>
            <w:color w:val="546D78"/>
          </w:rPr>
          <w:t>.</w:t>
        </w:r>
      </w:hyperlink>
      <w:hyperlink r:id="rId24" w:anchor="outcomes-functionality">
        <w:r>
          <w:rPr>
            <w:color w:val="546D78"/>
          </w:rPr>
          <w:t>1</w:t>
        </w:r>
      </w:hyperlink>
      <w:r>
        <w:rPr>
          <w:color w:val="546D78"/>
        </w:rPr>
        <w:t xml:space="preserve"> </w:t>
      </w:r>
      <w:hyperlink r:id="rId25" w:anchor="outcomes-functionality">
        <w:r>
          <w:rPr>
            <w:color w:val="546D78"/>
          </w:rPr>
          <w:t>Functionality</w:t>
        </w:r>
      </w:hyperlink>
    </w:p>
    <w:p w14:paraId="6690A2CA" w14:textId="77777777" w:rsidR="00294FC8" w:rsidRDefault="00106299">
      <w:pPr>
        <w:spacing w:after="97"/>
        <w:ind w:left="288"/>
      </w:pPr>
      <w:r>
        <w:t>!"</w:t>
      </w:r>
      <w:hyperlink r:id="rId26" w:anchor="outcomes-implementation">
        <w:r>
          <w:rPr>
            <w:color w:val="546D78"/>
          </w:rPr>
          <w:t>3</w:t>
        </w:r>
      </w:hyperlink>
      <w:hyperlink r:id="rId27" w:anchor="outcomes-implementation">
        <w:r>
          <w:rPr>
            <w:color w:val="546D78"/>
          </w:rPr>
          <w:t>.</w:t>
        </w:r>
      </w:hyperlink>
      <w:hyperlink r:id="rId28" w:anchor="outcomes-implementation">
        <w:r>
          <w:rPr>
            <w:color w:val="546D78"/>
          </w:rPr>
          <w:t>2</w:t>
        </w:r>
      </w:hyperlink>
      <w:r>
        <w:rPr>
          <w:color w:val="546D78"/>
        </w:rPr>
        <w:t xml:space="preserve"> </w:t>
      </w:r>
      <w:hyperlink r:id="rId29" w:anchor="outcomes-implementation">
        <w:r>
          <w:rPr>
            <w:color w:val="546D78"/>
          </w:rPr>
          <w:t>Implementation</w:t>
        </w:r>
      </w:hyperlink>
    </w:p>
    <w:p w14:paraId="55C21C4A" w14:textId="77777777" w:rsidR="00294FC8" w:rsidRDefault="00106299">
      <w:pPr>
        <w:spacing w:after="97"/>
        <w:ind w:left="288"/>
      </w:pPr>
      <w:r>
        <w:t>!"</w:t>
      </w:r>
      <w:hyperlink r:id="rId30" w:anchor="outcomes-to-do">
        <w:r>
          <w:rPr>
            <w:color w:val="546D78"/>
          </w:rPr>
          <w:t>3</w:t>
        </w:r>
      </w:hyperlink>
      <w:hyperlink r:id="rId31" w:anchor="outcomes-to-do">
        <w:r>
          <w:rPr>
            <w:color w:val="546D78"/>
          </w:rPr>
          <w:t>.3</w:t>
        </w:r>
      </w:hyperlink>
      <w:r>
        <w:rPr>
          <w:color w:val="546D78"/>
        </w:rPr>
        <w:t xml:space="preserve"> </w:t>
      </w:r>
      <w:hyperlink r:id="rId32" w:anchor="outcomes-to-do">
        <w:r>
          <w:rPr>
            <w:color w:val="546D78"/>
          </w:rPr>
          <w:t>To do</w:t>
        </w:r>
      </w:hyperlink>
    </w:p>
    <w:p w14:paraId="12C414DC" w14:textId="77777777" w:rsidR="00294FC8" w:rsidRDefault="00106299">
      <w:pPr>
        <w:spacing w:after="130"/>
        <w:ind w:left="288"/>
      </w:pPr>
      <w:r>
        <w:t>!"</w:t>
      </w:r>
      <w:hyperlink r:id="rId33" w:anchor="outcomes-notes">
        <w:r>
          <w:rPr>
            <w:color w:val="546D78"/>
          </w:rPr>
          <w:t>3</w:t>
        </w:r>
      </w:hyperlink>
      <w:hyperlink r:id="rId34" w:anchor="outcomes-notes">
        <w:r>
          <w:rPr>
            <w:color w:val="546D78"/>
          </w:rPr>
          <w:t>.</w:t>
        </w:r>
      </w:hyperlink>
      <w:hyperlink r:id="rId35" w:anchor="outcomes-notes">
        <w:r>
          <w:rPr>
            <w:color w:val="546D78"/>
          </w:rPr>
          <w:t>4</w:t>
        </w:r>
      </w:hyperlink>
      <w:r>
        <w:rPr>
          <w:color w:val="546D78"/>
        </w:rPr>
        <w:t xml:space="preserve"> </w:t>
      </w:r>
      <w:hyperlink r:id="rId36" w:anchor="outcomes-notes">
        <w:r>
          <w:rPr>
            <w:color w:val="546D78"/>
          </w:rPr>
          <w:t>Notes</w:t>
        </w:r>
      </w:hyperlink>
    </w:p>
    <w:p w14:paraId="0760E476" w14:textId="428D5454" w:rsidR="00294FC8" w:rsidRDefault="00081C15">
      <w:pPr>
        <w:numPr>
          <w:ilvl w:val="0"/>
          <w:numId w:val="1"/>
        </w:numPr>
        <w:spacing w:after="0" w:line="347" w:lineRule="auto"/>
        <w:ind w:right="5007" w:hanging="170"/>
      </w:pPr>
      <w:r w:rsidRPr="41A1C834">
        <w:lastRenderedPageBreak/>
        <w:fldChar w:fldCharType="begin"/>
      </w:r>
      <w:r>
        <w:instrText xml:space="preserve"> HYPERLINK "https://bpc-opensourcetools.github.io/e-Invoice-Onboarding-Toolkit/print_page/" \l "assumptions-diving-in-to-the-e-invoice-onboarding-toolkit" \h </w:instrText>
      </w:r>
      <w:r w:rsidRPr="41A1C834">
        <w:fldChar w:fldCharType="separate"/>
      </w:r>
      <w:del w:id="10" w:author="Ellingworth, Chris" w:date="2022-02-23T12:01:00Z">
        <w:r w:rsidRPr="41A1C834" w:rsidDel="00106299">
          <w:rPr>
            <w:b/>
            <w:bCs/>
            <w:color w:val="546D78"/>
            <w:sz w:val="21"/>
            <w:szCs w:val="21"/>
          </w:rPr>
          <w:delText>Diving in to the e</w:delText>
        </w:r>
      </w:del>
      <w:ins w:id="11" w:author="Ellingworth, Chris" w:date="2022-02-23T12:01:00Z">
        <w:r w:rsidR="0038245D" w:rsidRPr="41A1C834">
          <w:rPr>
            <w:b/>
            <w:bCs/>
            <w:color w:val="546D78"/>
            <w:sz w:val="21"/>
            <w:szCs w:val="21"/>
          </w:rPr>
          <w:t>E</w:t>
        </w:r>
      </w:ins>
      <w:r w:rsidR="00106299" w:rsidRPr="41A1C834">
        <w:rPr>
          <w:b/>
          <w:bCs/>
          <w:color w:val="546D78"/>
          <w:sz w:val="21"/>
          <w:szCs w:val="21"/>
        </w:rPr>
        <w:t>-</w:t>
      </w:r>
      <w:del w:id="12" w:author="Ellingworth, Chris" w:date="2022-02-23T12:01:00Z">
        <w:r w:rsidRPr="41A1C834" w:rsidDel="00106299">
          <w:rPr>
            <w:b/>
            <w:bCs/>
            <w:color w:val="546D78"/>
            <w:sz w:val="21"/>
            <w:szCs w:val="21"/>
          </w:rPr>
          <w:delText>I</w:delText>
        </w:r>
      </w:del>
      <w:ins w:id="13" w:author="Ellingworth, Chris" w:date="2022-02-23T12:01:00Z">
        <w:r w:rsidR="0038245D" w:rsidRPr="41A1C834">
          <w:rPr>
            <w:b/>
            <w:bCs/>
            <w:color w:val="546D78"/>
            <w:sz w:val="21"/>
            <w:szCs w:val="21"/>
          </w:rPr>
          <w:t>i</w:t>
        </w:r>
      </w:ins>
      <w:r w:rsidR="00106299" w:rsidRPr="41A1C834">
        <w:rPr>
          <w:b/>
          <w:bCs/>
          <w:color w:val="546D78"/>
          <w:sz w:val="21"/>
          <w:szCs w:val="21"/>
        </w:rPr>
        <w:t xml:space="preserve">nvoice Onboarding Toolkit </w:t>
      </w:r>
      <w:r w:rsidRPr="41A1C834">
        <w:rPr>
          <w:b/>
          <w:bCs/>
          <w:color w:val="546D78"/>
          <w:sz w:val="21"/>
          <w:szCs w:val="21"/>
        </w:rPr>
        <w:fldChar w:fldCharType="end"/>
      </w:r>
      <w:commentRangeStart w:id="14"/>
      <w:commentRangeStart w:id="15"/>
      <w:r w:rsidRPr="41A1C834">
        <w:fldChar w:fldCharType="begin"/>
      </w:r>
      <w:r>
        <w:instrText xml:space="preserve"> HYPERLINK "https://bpc-opensourcetools.github.io/e-Invoice-Onboarding-Toolkit/print_page/" \l "tools_and_resources-tools-and-resources" \h </w:instrText>
      </w:r>
      <w:r w:rsidRPr="41A1C834">
        <w:fldChar w:fldCharType="separate"/>
      </w:r>
      <w:r w:rsidR="00106299" w:rsidRPr="41A1C834">
        <w:rPr>
          <w:b/>
          <w:bCs/>
          <w:color w:val="546D78"/>
          <w:sz w:val="21"/>
          <w:szCs w:val="21"/>
        </w:rPr>
        <w:t>5</w:t>
      </w:r>
      <w:r w:rsidRPr="41A1C834">
        <w:rPr>
          <w:b/>
          <w:bCs/>
          <w:color w:val="546D78"/>
          <w:sz w:val="21"/>
          <w:szCs w:val="21"/>
        </w:rPr>
        <w:fldChar w:fldCharType="end"/>
      </w:r>
      <w:commentRangeEnd w:id="14"/>
      <w:r>
        <w:rPr>
          <w:rStyle w:val="CommentReference"/>
        </w:rPr>
        <w:commentReference w:id="14"/>
      </w:r>
      <w:commentRangeEnd w:id="15"/>
      <w:r>
        <w:rPr>
          <w:rStyle w:val="CommentReference"/>
        </w:rPr>
        <w:commentReference w:id="15"/>
      </w:r>
      <w:r w:rsidR="00106299" w:rsidRPr="41A1C834">
        <w:rPr>
          <w:b/>
          <w:bCs/>
          <w:color w:val="546D78"/>
          <w:sz w:val="21"/>
          <w:szCs w:val="21"/>
        </w:rPr>
        <w:t xml:space="preserve"> </w:t>
      </w:r>
      <w:hyperlink r:id="rId37" w:anchor="tools_and_resources-tools-and-resources">
        <w:r w:rsidR="00106299" w:rsidRPr="41A1C834">
          <w:rPr>
            <w:b/>
            <w:bCs/>
            <w:color w:val="546D78"/>
            <w:sz w:val="21"/>
            <w:szCs w:val="21"/>
          </w:rPr>
          <w:t>Tools and Resources</w:t>
        </w:r>
      </w:hyperlink>
    </w:p>
    <w:p w14:paraId="2B29409C" w14:textId="77777777" w:rsidR="00294FC8" w:rsidRDefault="00106299">
      <w:pPr>
        <w:spacing w:after="97"/>
        <w:ind w:left="566"/>
      </w:pPr>
      <w:r>
        <w:t>!"</w:t>
      </w:r>
      <w:hyperlink r:id="rId38" w:anchor="tools_and_resources-quick-guide">
        <w:r>
          <w:rPr>
            <w:color w:val="546D78"/>
          </w:rPr>
          <w:t>5</w:t>
        </w:r>
      </w:hyperlink>
      <w:hyperlink r:id="rId39" w:anchor="tools_and_resources-quick-guide">
        <w:r>
          <w:rPr>
            <w:color w:val="546D78"/>
          </w:rPr>
          <w:t>.</w:t>
        </w:r>
      </w:hyperlink>
      <w:hyperlink r:id="rId40" w:anchor="tools_and_resources-quick-guide">
        <w:r>
          <w:rPr>
            <w:color w:val="546D78"/>
          </w:rPr>
          <w:t>0</w:t>
        </w:r>
      </w:hyperlink>
      <w:hyperlink r:id="rId41" w:anchor="tools_and_resources-quick-guide">
        <w:r>
          <w:rPr>
            <w:color w:val="546D78"/>
          </w:rPr>
          <w:t>.</w:t>
        </w:r>
      </w:hyperlink>
      <w:hyperlink r:id="rId42" w:anchor="tools_and_resources-quick-guide">
        <w:r>
          <w:rPr>
            <w:color w:val="546D78"/>
          </w:rPr>
          <w:t>1</w:t>
        </w:r>
      </w:hyperlink>
      <w:r>
        <w:rPr>
          <w:color w:val="546D78"/>
        </w:rPr>
        <w:t xml:space="preserve"> </w:t>
      </w:r>
      <w:hyperlink r:id="rId43" w:anchor="tools_and_resources-quick-guide">
        <w:r>
          <w:rPr>
            <w:color w:val="546D78"/>
          </w:rPr>
          <w:t>Quick Guide</w:t>
        </w:r>
      </w:hyperlink>
    </w:p>
    <w:p w14:paraId="68A06DEC" w14:textId="77777777" w:rsidR="00294FC8" w:rsidRDefault="00106299">
      <w:pPr>
        <w:spacing w:after="97"/>
        <w:ind w:left="566"/>
      </w:pPr>
      <w:r>
        <w:t>!"</w:t>
      </w:r>
      <w:hyperlink r:id="rId44" w:anchor="tools_and_resources-programming-languages">
        <w:r>
          <w:rPr>
            <w:color w:val="546D78"/>
          </w:rPr>
          <w:t>5</w:t>
        </w:r>
      </w:hyperlink>
      <w:hyperlink r:id="rId45" w:anchor="tools_and_resources-programming-languages">
        <w:r>
          <w:rPr>
            <w:color w:val="546D78"/>
          </w:rPr>
          <w:t>.</w:t>
        </w:r>
      </w:hyperlink>
      <w:hyperlink r:id="rId46" w:anchor="tools_and_resources-programming-languages">
        <w:r>
          <w:rPr>
            <w:color w:val="546D78"/>
          </w:rPr>
          <w:t>0</w:t>
        </w:r>
      </w:hyperlink>
      <w:hyperlink r:id="rId47" w:anchor="tools_and_resources-programming-languages">
        <w:r>
          <w:rPr>
            <w:color w:val="546D78"/>
          </w:rPr>
          <w:t>.</w:t>
        </w:r>
      </w:hyperlink>
      <w:hyperlink r:id="rId48" w:anchor="tools_and_resources-programming-languages">
        <w:r>
          <w:rPr>
            <w:color w:val="546D78"/>
          </w:rPr>
          <w:t>2</w:t>
        </w:r>
      </w:hyperlink>
      <w:r>
        <w:rPr>
          <w:color w:val="546D78"/>
        </w:rPr>
        <w:t xml:space="preserve"> </w:t>
      </w:r>
      <w:hyperlink r:id="rId49" w:anchor="tools_and_resources-programming-languages">
        <w:r>
          <w:rPr>
            <w:color w:val="546D78"/>
          </w:rPr>
          <w:t>Programming Languages</w:t>
        </w:r>
      </w:hyperlink>
    </w:p>
    <w:p w14:paraId="6DA5DAFC" w14:textId="77777777" w:rsidR="00294FC8" w:rsidRDefault="00106299">
      <w:pPr>
        <w:spacing w:after="97"/>
        <w:ind w:left="566"/>
      </w:pPr>
      <w:r>
        <w:t>!"</w:t>
      </w:r>
      <w:hyperlink r:id="rId50" w:anchor="tools_and_resources-computer-spec">
        <w:r>
          <w:rPr>
            <w:color w:val="546D78"/>
          </w:rPr>
          <w:t>5</w:t>
        </w:r>
      </w:hyperlink>
      <w:hyperlink r:id="rId51" w:anchor="tools_and_resources-computer-spec">
        <w:r>
          <w:rPr>
            <w:color w:val="546D78"/>
          </w:rPr>
          <w:t>.</w:t>
        </w:r>
      </w:hyperlink>
      <w:hyperlink r:id="rId52" w:anchor="tools_and_resources-computer-spec">
        <w:r>
          <w:rPr>
            <w:color w:val="546D78"/>
          </w:rPr>
          <w:t>0</w:t>
        </w:r>
      </w:hyperlink>
      <w:hyperlink r:id="rId53" w:anchor="tools_and_resources-computer-spec">
        <w:r>
          <w:rPr>
            <w:color w:val="546D78"/>
          </w:rPr>
          <w:t>.3</w:t>
        </w:r>
      </w:hyperlink>
      <w:r>
        <w:rPr>
          <w:color w:val="546D78"/>
        </w:rPr>
        <w:t xml:space="preserve"> </w:t>
      </w:r>
      <w:hyperlink r:id="rId54" w:anchor="tools_and_resources-computer-spec">
        <w:r>
          <w:rPr>
            <w:color w:val="546D78"/>
          </w:rPr>
          <w:t>Computer Spec</w:t>
        </w:r>
      </w:hyperlink>
    </w:p>
    <w:p w14:paraId="0ECEF71A" w14:textId="77777777" w:rsidR="00294FC8" w:rsidRDefault="00106299">
      <w:pPr>
        <w:spacing w:after="124"/>
        <w:ind w:left="566"/>
      </w:pPr>
      <w:r>
        <w:t>!"</w:t>
      </w:r>
      <w:hyperlink r:id="rId55" w:anchor="tools_and_resources-operating-system">
        <w:r>
          <w:rPr>
            <w:color w:val="546D78"/>
          </w:rPr>
          <w:t>5</w:t>
        </w:r>
      </w:hyperlink>
      <w:hyperlink r:id="rId56" w:anchor="tools_and_resources-operating-system">
        <w:r>
          <w:rPr>
            <w:color w:val="546D78"/>
          </w:rPr>
          <w:t>.</w:t>
        </w:r>
      </w:hyperlink>
      <w:hyperlink r:id="rId57" w:anchor="tools_and_resources-operating-system">
        <w:r>
          <w:rPr>
            <w:color w:val="546D78"/>
          </w:rPr>
          <w:t>0</w:t>
        </w:r>
      </w:hyperlink>
      <w:hyperlink r:id="rId58" w:anchor="tools_and_resources-operating-system">
        <w:r>
          <w:rPr>
            <w:color w:val="546D78"/>
          </w:rPr>
          <w:t>.</w:t>
        </w:r>
      </w:hyperlink>
      <w:hyperlink r:id="rId59" w:anchor="tools_and_resources-operating-system">
        <w:r>
          <w:rPr>
            <w:color w:val="546D78"/>
          </w:rPr>
          <w:t>4</w:t>
        </w:r>
      </w:hyperlink>
      <w:r>
        <w:rPr>
          <w:color w:val="546D78"/>
        </w:rPr>
        <w:t xml:space="preserve"> </w:t>
      </w:r>
      <w:hyperlink r:id="rId60" w:anchor="tools_and_resources-operating-system">
        <w:r>
          <w:rPr>
            <w:color w:val="546D78"/>
          </w:rPr>
          <w:t>Operating System</w:t>
        </w:r>
      </w:hyperlink>
    </w:p>
    <w:p w14:paraId="34EA562B" w14:textId="2AE7CCAE" w:rsidR="00294FC8" w:rsidRDefault="00081C15">
      <w:pPr>
        <w:numPr>
          <w:ilvl w:val="0"/>
          <w:numId w:val="2"/>
        </w:numPr>
        <w:spacing w:after="67" w:line="259" w:lineRule="auto"/>
        <w:ind w:right="5007" w:hanging="177"/>
      </w:pPr>
      <w:r>
        <w:fldChar w:fldCharType="begin"/>
      </w:r>
      <w:r>
        <w:instrText xml:space="preserve"> HYPERLINK "https://bpc-opensourcetools.github.io/e-Invoice-Onboarding-Toolkit/print_page/" \l "python_dev_env-configure-a-python-dev-environment" \h </w:instrText>
      </w:r>
      <w:r>
        <w:fldChar w:fldCharType="separate"/>
      </w:r>
      <w:r w:rsidR="00106299">
        <w:rPr>
          <w:b/>
          <w:color w:val="546D78"/>
          <w:sz w:val="21"/>
        </w:rPr>
        <w:t>Configure a Python Dev</w:t>
      </w:r>
      <w:ins w:id="16" w:author="Ellingworth, Chris" w:date="2022-02-23T12:02:00Z">
        <w:r w:rsidR="0038245D">
          <w:rPr>
            <w:b/>
            <w:color w:val="546D78"/>
            <w:sz w:val="21"/>
          </w:rPr>
          <w:t>elopment</w:t>
        </w:r>
      </w:ins>
      <w:r w:rsidR="00106299">
        <w:rPr>
          <w:b/>
          <w:color w:val="546D78"/>
          <w:sz w:val="21"/>
        </w:rPr>
        <w:t xml:space="preserve"> Environment</w:t>
      </w:r>
      <w:r>
        <w:rPr>
          <w:b/>
          <w:color w:val="546D78"/>
          <w:sz w:val="21"/>
        </w:rPr>
        <w:fldChar w:fldCharType="end"/>
      </w:r>
    </w:p>
    <w:p w14:paraId="1CF89287" w14:textId="77777777" w:rsidR="00294FC8" w:rsidRDefault="00106299">
      <w:pPr>
        <w:spacing w:after="97"/>
        <w:ind w:left="288"/>
      </w:pPr>
      <w:r>
        <w:t>!"</w:t>
      </w:r>
      <w:hyperlink r:id="rId61" w:anchor="python_dev_env-installing-python">
        <w:r>
          <w:rPr>
            <w:color w:val="546D78"/>
          </w:rPr>
          <w:t>6</w:t>
        </w:r>
      </w:hyperlink>
      <w:hyperlink r:id="rId62" w:anchor="python_dev_env-installing-python">
        <w:r>
          <w:rPr>
            <w:color w:val="546D78"/>
          </w:rPr>
          <w:t>.</w:t>
        </w:r>
      </w:hyperlink>
      <w:hyperlink r:id="rId63" w:anchor="python_dev_env-installing-python">
        <w:r>
          <w:rPr>
            <w:color w:val="546D78"/>
          </w:rPr>
          <w:t>1</w:t>
        </w:r>
      </w:hyperlink>
      <w:r>
        <w:rPr>
          <w:color w:val="546D78"/>
        </w:rPr>
        <w:t xml:space="preserve"> </w:t>
      </w:r>
      <w:hyperlink r:id="rId64" w:anchor="python_dev_env-installing-python">
        <w:r>
          <w:rPr>
            <w:color w:val="546D78"/>
          </w:rPr>
          <w:t>Installing Python</w:t>
        </w:r>
      </w:hyperlink>
    </w:p>
    <w:p w14:paraId="071A15E5" w14:textId="77777777" w:rsidR="00294FC8" w:rsidRDefault="00106299">
      <w:pPr>
        <w:spacing w:after="122"/>
        <w:ind w:left="288"/>
      </w:pPr>
      <w:r>
        <w:t>!"</w:t>
      </w:r>
      <w:hyperlink r:id="rId65" w:anchor="python_dev_env-create-a-virtual-environment-to-use-for-dev">
        <w:r>
          <w:rPr>
            <w:color w:val="546D78"/>
          </w:rPr>
          <w:t>6</w:t>
        </w:r>
      </w:hyperlink>
      <w:hyperlink r:id="rId66" w:anchor="python_dev_env-create-a-virtual-environment-to-use-for-dev">
        <w:r>
          <w:rPr>
            <w:color w:val="546D78"/>
          </w:rPr>
          <w:t>.</w:t>
        </w:r>
      </w:hyperlink>
      <w:hyperlink r:id="rId67" w:anchor="python_dev_env-create-a-virtual-environment-to-use-for-dev">
        <w:r>
          <w:rPr>
            <w:color w:val="546D78"/>
          </w:rPr>
          <w:t>2</w:t>
        </w:r>
      </w:hyperlink>
      <w:r>
        <w:rPr>
          <w:color w:val="546D78"/>
        </w:rPr>
        <w:t xml:space="preserve"> </w:t>
      </w:r>
      <w:hyperlink r:id="rId68" w:anchor="python_dev_env-create-a-virtual-environment-to-use-for-dev">
        <w:r>
          <w:rPr>
            <w:color w:val="546D78"/>
          </w:rPr>
          <w:t>Create a virtual environment to use for Dev</w:t>
        </w:r>
      </w:hyperlink>
    </w:p>
    <w:p w14:paraId="0EC6A54C" w14:textId="77777777" w:rsidR="00294FC8" w:rsidRDefault="007F57DF">
      <w:pPr>
        <w:numPr>
          <w:ilvl w:val="0"/>
          <w:numId w:val="2"/>
        </w:numPr>
        <w:spacing w:after="67" w:line="259" w:lineRule="auto"/>
        <w:ind w:right="5007" w:hanging="177"/>
      </w:pPr>
      <w:hyperlink r:id="rId69" w:anchor="requirements-project-package-requirements">
        <w:r w:rsidR="00106299">
          <w:rPr>
            <w:b/>
            <w:color w:val="546D78"/>
            <w:sz w:val="21"/>
          </w:rPr>
          <w:t>Project Package Requirements</w:t>
        </w:r>
      </w:hyperlink>
    </w:p>
    <w:p w14:paraId="75C00370" w14:textId="299A85CE" w:rsidR="00294FC8" w:rsidRDefault="00106299">
      <w:pPr>
        <w:spacing w:after="0" w:line="336" w:lineRule="auto"/>
        <w:ind w:left="35" w:right="6325" w:firstLine="278"/>
      </w:pPr>
      <w:r>
        <w:t>!"</w:t>
      </w:r>
      <w:hyperlink r:id="rId70" w:anchor="requirements-currently-implemented-packages">
        <w:r w:rsidRPr="41A1C834">
          <w:rPr>
            <w:color w:val="546D78"/>
          </w:rPr>
          <w:t>7</w:t>
        </w:r>
      </w:hyperlink>
      <w:hyperlink r:id="rId71" w:anchor="requirements-currently-implemented-packages">
        <w:r w:rsidRPr="41A1C834">
          <w:rPr>
            <w:color w:val="546D78"/>
          </w:rPr>
          <w:t>.</w:t>
        </w:r>
      </w:hyperlink>
      <w:hyperlink r:id="rId72" w:anchor="requirements-currently-implemented-packages">
        <w:r w:rsidRPr="41A1C834">
          <w:rPr>
            <w:color w:val="546D78"/>
          </w:rPr>
          <w:t>1</w:t>
        </w:r>
      </w:hyperlink>
      <w:r w:rsidRPr="41A1C834">
        <w:rPr>
          <w:color w:val="546D78"/>
        </w:rPr>
        <w:t xml:space="preserve"> </w:t>
      </w:r>
      <w:hyperlink r:id="rId73" w:anchor="requirements-currently-implemented-packages">
        <w:r w:rsidRPr="41A1C834">
          <w:rPr>
            <w:color w:val="546D78"/>
          </w:rPr>
          <w:t xml:space="preserve">Currently implemented packages: </w:t>
        </w:r>
      </w:hyperlink>
      <w:hyperlink r:id="rId74" w:anchor="working_with_the_code-getting-the-code">
        <w:r w:rsidRPr="41A1C834">
          <w:rPr>
            <w:b/>
            <w:bCs/>
            <w:color w:val="546D78"/>
            <w:sz w:val="21"/>
            <w:szCs w:val="21"/>
          </w:rPr>
          <w:t>8</w:t>
        </w:r>
      </w:hyperlink>
      <w:r w:rsidRPr="41A1C834">
        <w:rPr>
          <w:b/>
          <w:bCs/>
          <w:color w:val="546D78"/>
          <w:sz w:val="21"/>
          <w:szCs w:val="21"/>
        </w:rPr>
        <w:t xml:space="preserve"> </w:t>
      </w:r>
      <w:commentRangeStart w:id="17"/>
      <w:commentRangeStart w:id="18"/>
      <w:r w:rsidRPr="41A1C834">
        <w:fldChar w:fldCharType="begin"/>
      </w:r>
      <w:r>
        <w:instrText xml:space="preserve"> HYPERLINK "https://bpc-opensourcetools.github.io/e-Invoice-Onboarding-Toolkit/print_page/" \l "working_with_the_code-getting-the-code" \h </w:instrText>
      </w:r>
      <w:r w:rsidRPr="41A1C834">
        <w:fldChar w:fldCharType="separate"/>
      </w:r>
      <w:r w:rsidRPr="41A1C834">
        <w:rPr>
          <w:b/>
          <w:bCs/>
          <w:color w:val="546D78"/>
          <w:sz w:val="21"/>
          <w:szCs w:val="21"/>
        </w:rPr>
        <w:t>Getting the code</w:t>
      </w:r>
      <w:del w:id="19" w:author="Ellingworth, Chris" w:date="2022-02-23T12:03:00Z">
        <w:r w:rsidRPr="41A1C834" w:rsidDel="00106299">
          <w:rPr>
            <w:b/>
            <w:bCs/>
            <w:color w:val="546D78"/>
            <w:sz w:val="21"/>
            <w:szCs w:val="21"/>
          </w:rPr>
          <w:delText>.</w:delText>
        </w:r>
      </w:del>
      <w:r w:rsidRPr="41A1C834">
        <w:rPr>
          <w:b/>
          <w:bCs/>
          <w:color w:val="546D78"/>
          <w:sz w:val="21"/>
          <w:szCs w:val="21"/>
        </w:rPr>
        <w:fldChar w:fldCharType="end"/>
      </w:r>
      <w:commentRangeEnd w:id="17"/>
      <w:r>
        <w:rPr>
          <w:rStyle w:val="CommentReference"/>
        </w:rPr>
        <w:commentReference w:id="17"/>
      </w:r>
      <w:commentRangeEnd w:id="18"/>
      <w:r>
        <w:rPr>
          <w:rStyle w:val="CommentReference"/>
        </w:rPr>
        <w:commentReference w:id="18"/>
      </w:r>
    </w:p>
    <w:p w14:paraId="6250CDAE" w14:textId="77777777" w:rsidR="00294FC8" w:rsidRDefault="00106299">
      <w:pPr>
        <w:spacing w:after="296"/>
        <w:ind w:left="288"/>
      </w:pPr>
      <w:r>
        <w:t>!"</w:t>
      </w:r>
      <w:hyperlink r:id="rId75" w:anchor="working_with_the_code-pulling-the-code-from-github">
        <w:r>
          <w:rPr>
            <w:color w:val="546D78"/>
          </w:rPr>
          <w:t>8</w:t>
        </w:r>
      </w:hyperlink>
      <w:hyperlink r:id="rId76" w:anchor="working_with_the_code-pulling-the-code-from-github">
        <w:r>
          <w:rPr>
            <w:color w:val="546D78"/>
          </w:rPr>
          <w:t>.</w:t>
        </w:r>
      </w:hyperlink>
      <w:hyperlink r:id="rId77" w:anchor="working_with_the_code-pulling-the-code-from-github">
        <w:r>
          <w:rPr>
            <w:color w:val="546D78"/>
          </w:rPr>
          <w:t>1</w:t>
        </w:r>
      </w:hyperlink>
      <w:r>
        <w:rPr>
          <w:color w:val="546D78"/>
        </w:rPr>
        <w:t xml:space="preserve"> </w:t>
      </w:r>
      <w:commentRangeStart w:id="20"/>
      <w:r w:rsidR="00081C15">
        <w:fldChar w:fldCharType="begin"/>
      </w:r>
      <w:r w:rsidR="00081C15">
        <w:instrText xml:space="preserve"> HYPERLINK "https://bpc-opensourcetools.github.io/e-Invoice-Onboarding-Toolkit/print_page/" \l "working_with_the_code-pulling-the-code-from-github" \h </w:instrText>
      </w:r>
      <w:r w:rsidR="00081C15">
        <w:fldChar w:fldCharType="separate"/>
      </w:r>
      <w:r>
        <w:rPr>
          <w:color w:val="546D78"/>
        </w:rPr>
        <w:t>Pulling the code from GitHub</w:t>
      </w:r>
      <w:r w:rsidR="00081C15">
        <w:rPr>
          <w:color w:val="546D78"/>
        </w:rPr>
        <w:fldChar w:fldCharType="end"/>
      </w:r>
      <w:commentRangeEnd w:id="20"/>
      <w:r w:rsidR="00723901">
        <w:rPr>
          <w:rStyle w:val="CommentReference"/>
        </w:rPr>
        <w:commentReference w:id="20"/>
      </w:r>
    </w:p>
    <w:p w14:paraId="50EF7EED" w14:textId="77777777" w:rsidR="00294FC8" w:rsidRDefault="00106299">
      <w:pPr>
        <w:spacing w:after="159" w:line="259" w:lineRule="auto"/>
        <w:ind w:left="0" w:firstLine="0"/>
      </w:pPr>
      <w:r>
        <w:rPr>
          <w:sz w:val="19"/>
        </w:rPr>
        <w:t>I Using the Code</w:t>
      </w:r>
    </w:p>
    <w:p w14:paraId="0EE52776" w14:textId="77777777" w:rsidR="00294FC8" w:rsidRDefault="00106299">
      <w:pPr>
        <w:numPr>
          <w:ilvl w:val="0"/>
          <w:numId w:val="3"/>
        </w:numPr>
        <w:spacing w:after="67" w:line="259" w:lineRule="auto"/>
        <w:ind w:right="5007" w:hanging="264"/>
      </w:pPr>
      <w:r>
        <w:rPr>
          <w:noProof/>
          <w:sz w:val="22"/>
        </w:rPr>
        <mc:AlternateContent>
          <mc:Choice Requires="wpg">
            <w:drawing>
              <wp:anchor distT="0" distB="0" distL="114300" distR="114300" simplePos="0" relativeHeight="251658240" behindDoc="0" locked="0" layoutInCell="1" allowOverlap="1" wp14:anchorId="3BA61D39" wp14:editId="6EBBE0E1">
                <wp:simplePos x="0" y="0"/>
                <wp:positionH relativeFrom="column">
                  <wp:posOffset>-3</wp:posOffset>
                </wp:positionH>
                <wp:positionV relativeFrom="paragraph">
                  <wp:posOffset>-12848</wp:posOffset>
                </wp:positionV>
                <wp:extent cx="37852" cy="1566515"/>
                <wp:effectExtent l="0" t="0" r="0" b="0"/>
                <wp:wrapSquare wrapText="bothSides"/>
                <wp:docPr id="28644" name="Group 28644"/>
                <wp:cNvGraphicFramePr/>
                <a:graphic xmlns:a="http://schemas.openxmlformats.org/drawingml/2006/main">
                  <a:graphicData uri="http://schemas.microsoft.com/office/word/2010/wordprocessingGroup">
                    <wpg:wgp>
                      <wpg:cNvGrpSpPr/>
                      <wpg:grpSpPr>
                        <a:xfrm>
                          <a:off x="0" y="0"/>
                          <a:ext cx="37852" cy="1566515"/>
                          <a:chOff x="0" y="0"/>
                          <a:chExt cx="37852" cy="1566515"/>
                        </a:xfrm>
                      </wpg:grpSpPr>
                      <wps:wsp>
                        <wps:cNvPr id="34886" name="Shape 34886"/>
                        <wps:cNvSpPr/>
                        <wps:spPr>
                          <a:xfrm>
                            <a:off x="0" y="0"/>
                            <a:ext cx="37852" cy="1566515"/>
                          </a:xfrm>
                          <a:custGeom>
                            <a:avLst/>
                            <a:gdLst/>
                            <a:ahLst/>
                            <a:cxnLst/>
                            <a:rect l="0" t="0" r="0" b="0"/>
                            <a:pathLst>
                              <a:path w="37852" h="1566515">
                                <a:moveTo>
                                  <a:pt x="0" y="0"/>
                                </a:moveTo>
                                <a:lnTo>
                                  <a:pt x="37852" y="0"/>
                                </a:lnTo>
                                <a:lnTo>
                                  <a:pt x="37852" y="1566515"/>
                                </a:lnTo>
                                <a:lnTo>
                                  <a:pt x="0" y="1566515"/>
                                </a:lnTo>
                                <a:lnTo>
                                  <a:pt x="0" y="0"/>
                                </a:lnTo>
                              </a:path>
                            </a:pathLst>
                          </a:custGeom>
                          <a:ln w="0" cap="flat">
                            <a:miter lim="127000"/>
                          </a:ln>
                        </wps:spPr>
                        <wps:style>
                          <a:lnRef idx="0">
                            <a:srgbClr val="000000">
                              <a:alpha val="0"/>
                            </a:srgbClr>
                          </a:lnRef>
                          <a:fillRef idx="1">
                            <a:srgbClr val="000000">
                              <a:alpha val="7058"/>
                            </a:srgbClr>
                          </a:fillRef>
                          <a:effectRef idx="0">
                            <a:scrgbClr r="0" g="0" b="0"/>
                          </a:effectRef>
                          <a:fontRef idx="none"/>
                        </wps:style>
                        <wps:bodyPr/>
                      </wps:wsp>
                    </wpg:wgp>
                  </a:graphicData>
                </a:graphic>
              </wp:anchor>
            </w:drawing>
          </mc:Choice>
          <mc:Fallback>
            <w:pict>
              <v:group w14:anchorId="74815FC7" id="Group 28644" o:spid="_x0000_s1026" style="position:absolute;margin-left:0;margin-top:-1pt;width:3pt;height:123.35pt;z-index:251658240" coordsize="378,15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">
                <v:shape id="Shape 34886" o:spid="_x0000_s1027" style="position:absolute;width:378;height:15665;visibility:visible;mso-wrap-style:square;v-text-anchor:top" coordsize="37852,156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" path="m,l37852,r,1566515l,1566515,,e" fillcolor="black" stroked="f" strokeweight="0">
                  <v:fill opacity="4626f"/>
                  <v:stroke miterlimit="83231f" joinstyle="miter"/>
                  <v:path arrowok="t" textboxrect="0,0,37852,1566515"/>
                </v:shape>
                <w10:wrap type="square"/>
              </v:group>
            </w:pict>
          </mc:Fallback>
        </mc:AlternateContent>
      </w:r>
      <w:hyperlink r:id="rId78" w:anchor="using_the_modules-integrating-code-modules">
        <w:r>
          <w:rPr>
            <w:b/>
            <w:color w:val="546D78"/>
            <w:sz w:val="21"/>
          </w:rPr>
          <w:t>Integrating Code Modules</w:t>
        </w:r>
      </w:hyperlink>
    </w:p>
    <w:p w14:paraId="082799C9" w14:textId="77777777" w:rsidR="00294FC8" w:rsidRDefault="00106299">
      <w:pPr>
        <w:spacing w:after="97"/>
        <w:ind w:left="45"/>
      </w:pPr>
      <w:r>
        <w:t>!"</w:t>
      </w:r>
      <w:hyperlink r:id="rId79" w:anchor="using_the_modules-the-package-structure-and-using-the-modules">
        <w:r>
          <w:rPr>
            <w:color w:val="546D78"/>
          </w:rPr>
          <w:t>9</w:t>
        </w:r>
      </w:hyperlink>
      <w:hyperlink r:id="rId80" w:anchor="using_the_modules-the-package-structure-and-using-the-modules">
        <w:r>
          <w:rPr>
            <w:color w:val="546D78"/>
          </w:rPr>
          <w:t>.</w:t>
        </w:r>
      </w:hyperlink>
      <w:hyperlink r:id="rId81" w:anchor="using_the_modules-the-package-structure-and-using-the-modules">
        <w:r>
          <w:rPr>
            <w:color w:val="546D78"/>
          </w:rPr>
          <w:t>1</w:t>
        </w:r>
      </w:hyperlink>
      <w:r>
        <w:rPr>
          <w:color w:val="546D78"/>
        </w:rPr>
        <w:t xml:space="preserve"> </w:t>
      </w:r>
      <w:hyperlink r:id="rId82" w:anchor="using_the_modules-the-package-structure-and-using-the-modules">
        <w:r>
          <w:rPr>
            <w:color w:val="546D78"/>
          </w:rPr>
          <w:t>The Package Structure and Using the Modules</w:t>
        </w:r>
      </w:hyperlink>
    </w:p>
    <w:p w14:paraId="7243652B" w14:textId="77777777" w:rsidR="00294FC8" w:rsidRDefault="00106299">
      <w:pPr>
        <w:spacing w:after="97"/>
        <w:ind w:left="45"/>
      </w:pPr>
      <w:r>
        <w:t>!"</w:t>
      </w:r>
      <w:hyperlink r:id="rId83" w:anchor="using_the_modules-additional-files">
        <w:r>
          <w:rPr>
            <w:color w:val="546D78"/>
          </w:rPr>
          <w:t>9</w:t>
        </w:r>
      </w:hyperlink>
      <w:hyperlink r:id="rId84" w:anchor="using_the_modules-additional-files">
        <w:r>
          <w:rPr>
            <w:color w:val="546D78"/>
          </w:rPr>
          <w:t>.</w:t>
        </w:r>
      </w:hyperlink>
      <w:hyperlink r:id="rId85" w:anchor="using_the_modules-additional-files">
        <w:r>
          <w:rPr>
            <w:color w:val="546D78"/>
          </w:rPr>
          <w:t>2</w:t>
        </w:r>
      </w:hyperlink>
      <w:r>
        <w:rPr>
          <w:color w:val="546D78"/>
        </w:rPr>
        <w:t xml:space="preserve"> </w:t>
      </w:r>
      <w:hyperlink r:id="rId86" w:anchor="using_the_modules-additional-files">
        <w:r>
          <w:rPr>
            <w:color w:val="546D78"/>
          </w:rPr>
          <w:t>Additional Files</w:t>
        </w:r>
      </w:hyperlink>
    </w:p>
    <w:p w14:paraId="1E8D28D2" w14:textId="77777777" w:rsidR="00294FC8" w:rsidRDefault="00106299">
      <w:pPr>
        <w:spacing w:after="123"/>
        <w:ind w:left="45"/>
      </w:pPr>
      <w:r>
        <w:t>!"</w:t>
      </w:r>
      <w:hyperlink r:id="rId87" w:anchor="using_the_modules-note-on-classes-with-modules">
        <w:r>
          <w:rPr>
            <w:color w:val="546D78"/>
          </w:rPr>
          <w:t>9</w:t>
        </w:r>
      </w:hyperlink>
      <w:hyperlink r:id="rId88" w:anchor="using_the_modules-note-on-classes-with-modules">
        <w:r>
          <w:rPr>
            <w:color w:val="546D78"/>
          </w:rPr>
          <w:t>.3</w:t>
        </w:r>
      </w:hyperlink>
      <w:r>
        <w:rPr>
          <w:color w:val="546D78"/>
        </w:rPr>
        <w:t xml:space="preserve"> </w:t>
      </w:r>
      <w:hyperlink r:id="rId89" w:anchor="using_the_modules-note-on-classes-with-modules">
        <w:r>
          <w:rPr>
            <w:color w:val="546D78"/>
          </w:rPr>
          <w:t>Note on classes with modules.</w:t>
        </w:r>
      </w:hyperlink>
    </w:p>
    <w:p w14:paraId="2863C00E" w14:textId="38666F63" w:rsidR="00294FC8" w:rsidRDefault="00081C15">
      <w:pPr>
        <w:numPr>
          <w:ilvl w:val="0"/>
          <w:numId w:val="3"/>
        </w:numPr>
        <w:spacing w:after="67" w:line="259" w:lineRule="auto"/>
        <w:ind w:right="5007" w:hanging="264"/>
      </w:pPr>
      <w:r>
        <w:fldChar w:fldCharType="begin"/>
      </w:r>
      <w:r>
        <w:instrText xml:space="preserve"> HYPERLINK "https://bpc-opensourcetools.github.io/e-Invoice-Onboarding-Toolkit/print_page/" \l "test_cases-e-invoice-onboarding-tool-kit" \h </w:instrText>
      </w:r>
      <w:r>
        <w:fldChar w:fldCharType="separate"/>
      </w:r>
      <w:del w:id="21" w:author="Ellingworth, Chris" w:date="2022-02-23T12:04:00Z">
        <w:r w:rsidR="00106299" w:rsidDel="00257A8B">
          <w:rPr>
            <w:b/>
            <w:color w:val="546D78"/>
            <w:sz w:val="21"/>
          </w:rPr>
          <w:delText>e</w:delText>
        </w:r>
      </w:del>
      <w:ins w:id="22" w:author="Ellingworth, Chris" w:date="2022-02-23T12:04:00Z">
        <w:r w:rsidR="00257A8B">
          <w:rPr>
            <w:b/>
            <w:color w:val="546D78"/>
            <w:sz w:val="21"/>
          </w:rPr>
          <w:t>E</w:t>
        </w:r>
      </w:ins>
      <w:r w:rsidR="00106299">
        <w:rPr>
          <w:b/>
          <w:color w:val="546D78"/>
          <w:sz w:val="21"/>
        </w:rPr>
        <w:t>-</w:t>
      </w:r>
      <w:del w:id="23" w:author="Ellingworth, Chris" w:date="2022-02-23T12:04:00Z">
        <w:r w:rsidR="00106299" w:rsidDel="00257A8B">
          <w:rPr>
            <w:b/>
            <w:color w:val="546D78"/>
            <w:sz w:val="21"/>
          </w:rPr>
          <w:delText>I</w:delText>
        </w:r>
      </w:del>
      <w:ins w:id="24" w:author="Ellingworth, Chris" w:date="2022-02-23T12:04:00Z">
        <w:r w:rsidR="00257A8B">
          <w:rPr>
            <w:b/>
            <w:color w:val="546D78"/>
            <w:sz w:val="21"/>
          </w:rPr>
          <w:t>i</w:t>
        </w:r>
      </w:ins>
      <w:r w:rsidR="00106299">
        <w:rPr>
          <w:b/>
          <w:color w:val="546D78"/>
          <w:sz w:val="21"/>
        </w:rPr>
        <w:t>nvoice Onboarding Tool</w:t>
      </w:r>
      <w:del w:id="25" w:author="Ellingworth, Chris" w:date="2022-02-23T12:04:00Z">
        <w:r w:rsidR="00106299" w:rsidDel="00257A8B">
          <w:rPr>
            <w:b/>
            <w:color w:val="546D78"/>
            <w:sz w:val="21"/>
          </w:rPr>
          <w:delText>-</w:delText>
        </w:r>
      </w:del>
      <w:r w:rsidR="00106299">
        <w:rPr>
          <w:b/>
          <w:color w:val="546D78"/>
          <w:sz w:val="21"/>
        </w:rPr>
        <w:t>kit</w:t>
      </w:r>
      <w:r>
        <w:rPr>
          <w:b/>
          <w:color w:val="546D78"/>
          <w:sz w:val="21"/>
        </w:rPr>
        <w:fldChar w:fldCharType="end"/>
      </w:r>
    </w:p>
    <w:p w14:paraId="15CBA2AB" w14:textId="77777777" w:rsidR="00294FC8" w:rsidRDefault="00106299">
      <w:pPr>
        <w:spacing w:after="97" w:line="374" w:lineRule="auto"/>
        <w:ind w:left="313" w:right="6592" w:hanging="278"/>
      </w:pPr>
      <w:r>
        <w:t>!"</w:t>
      </w:r>
      <w:hyperlink r:id="rId90" w:anchor="test_cases-working-with-the-code">
        <w:r>
          <w:rPr>
            <w:color w:val="546D78"/>
          </w:rPr>
          <w:t>1</w:t>
        </w:r>
      </w:hyperlink>
      <w:hyperlink r:id="rId91" w:anchor="test_cases-working-with-the-code">
        <w:r>
          <w:rPr>
            <w:color w:val="546D78"/>
          </w:rPr>
          <w:t>0</w:t>
        </w:r>
      </w:hyperlink>
      <w:hyperlink r:id="rId92" w:anchor="test_cases-working-with-the-code">
        <w:r>
          <w:rPr>
            <w:color w:val="546D78"/>
          </w:rPr>
          <w:t>.</w:t>
        </w:r>
      </w:hyperlink>
      <w:hyperlink r:id="rId93" w:anchor="test_cases-working-with-the-code">
        <w:r>
          <w:rPr>
            <w:color w:val="546D78"/>
          </w:rPr>
          <w:t>1</w:t>
        </w:r>
      </w:hyperlink>
      <w:r>
        <w:rPr>
          <w:color w:val="546D78"/>
        </w:rPr>
        <w:t xml:space="preserve"> </w:t>
      </w:r>
      <w:hyperlink r:id="rId94" w:anchor="test_cases-working-with-the-code">
        <w:r>
          <w:rPr>
            <w:color w:val="546D78"/>
          </w:rPr>
          <w:t xml:space="preserve">Working with the code </w:t>
        </w:r>
      </w:hyperlink>
      <w:r>
        <w:t>!"</w:t>
      </w:r>
      <w:hyperlink r:id="rId95" w:anchor="test_cases-test-cases">
        <w:r>
          <w:rPr>
            <w:color w:val="546D78"/>
          </w:rPr>
          <w:t>1</w:t>
        </w:r>
      </w:hyperlink>
      <w:hyperlink r:id="rId96" w:anchor="test_cases-test-cases">
        <w:r>
          <w:rPr>
            <w:color w:val="546D78"/>
          </w:rPr>
          <w:t>0</w:t>
        </w:r>
      </w:hyperlink>
      <w:hyperlink r:id="rId97" w:anchor="test_cases-test-cases">
        <w:r>
          <w:rPr>
            <w:color w:val="546D78"/>
          </w:rPr>
          <w:t>.</w:t>
        </w:r>
      </w:hyperlink>
      <w:hyperlink r:id="rId98" w:anchor="test_cases-test-cases">
        <w:r>
          <w:rPr>
            <w:color w:val="546D78"/>
          </w:rPr>
          <w:t>1</w:t>
        </w:r>
      </w:hyperlink>
      <w:hyperlink r:id="rId99" w:anchor="test_cases-test-cases">
        <w:r>
          <w:rPr>
            <w:color w:val="546D78"/>
          </w:rPr>
          <w:t>.</w:t>
        </w:r>
      </w:hyperlink>
      <w:hyperlink r:id="rId100" w:anchor="test_cases-test-cases">
        <w:r>
          <w:rPr>
            <w:color w:val="546D78"/>
          </w:rPr>
          <w:t>1</w:t>
        </w:r>
      </w:hyperlink>
      <w:r>
        <w:rPr>
          <w:color w:val="546D78"/>
        </w:rPr>
        <w:t xml:space="preserve"> </w:t>
      </w:r>
      <w:hyperlink r:id="rId101" w:anchor="test_cases-test-cases">
        <w:r>
          <w:rPr>
            <w:color w:val="546D78"/>
          </w:rPr>
          <w:t>Test Cases</w:t>
        </w:r>
      </w:hyperlink>
    </w:p>
    <w:p w14:paraId="402C3BD5" w14:textId="530FE30A" w:rsidR="00294FC8" w:rsidRDefault="00106299">
      <w:pPr>
        <w:numPr>
          <w:ilvl w:val="0"/>
          <w:numId w:val="3"/>
        </w:numPr>
        <w:spacing w:after="67" w:line="259" w:lineRule="auto"/>
        <w:ind w:right="5007" w:hanging="264"/>
      </w:pPr>
      <w:r>
        <w:rPr>
          <w:noProof/>
          <w:sz w:val="22"/>
        </w:rPr>
        <mc:AlternateContent>
          <mc:Choice Requires="wpg">
            <w:drawing>
              <wp:anchor distT="0" distB="0" distL="114300" distR="114300" simplePos="0" relativeHeight="251658241" behindDoc="0" locked="0" layoutInCell="1" allowOverlap="1" wp14:anchorId="38AF1B63" wp14:editId="30BA845A">
                <wp:simplePos x="0" y="0"/>
                <wp:positionH relativeFrom="column">
                  <wp:posOffset>-3</wp:posOffset>
                </wp:positionH>
                <wp:positionV relativeFrom="paragraph">
                  <wp:posOffset>-12846</wp:posOffset>
                </wp:positionV>
                <wp:extent cx="37852" cy="1488381"/>
                <wp:effectExtent l="0" t="0" r="0" b="0"/>
                <wp:wrapSquare wrapText="bothSides"/>
                <wp:docPr id="28521" name="Group 28521"/>
                <wp:cNvGraphicFramePr/>
                <a:graphic xmlns:a="http://schemas.openxmlformats.org/drawingml/2006/main">
                  <a:graphicData uri="http://schemas.microsoft.com/office/word/2010/wordprocessingGroup">
                    <wpg:wgp>
                      <wpg:cNvGrpSpPr/>
                      <wpg:grpSpPr>
                        <a:xfrm>
                          <a:off x="0" y="0"/>
                          <a:ext cx="37852" cy="1488381"/>
                          <a:chOff x="0" y="0"/>
                          <a:chExt cx="37852" cy="1488381"/>
                        </a:xfrm>
                      </wpg:grpSpPr>
                      <wps:wsp>
                        <wps:cNvPr id="34888" name="Shape 34888"/>
                        <wps:cNvSpPr/>
                        <wps:spPr>
                          <a:xfrm>
                            <a:off x="0" y="0"/>
                            <a:ext cx="37852" cy="1488381"/>
                          </a:xfrm>
                          <a:custGeom>
                            <a:avLst/>
                            <a:gdLst/>
                            <a:ahLst/>
                            <a:cxnLst/>
                            <a:rect l="0" t="0" r="0" b="0"/>
                            <a:pathLst>
                              <a:path w="37852" h="1488381">
                                <a:moveTo>
                                  <a:pt x="0" y="0"/>
                                </a:moveTo>
                                <a:lnTo>
                                  <a:pt x="37852" y="0"/>
                                </a:lnTo>
                                <a:lnTo>
                                  <a:pt x="37852" y="1488381"/>
                                </a:lnTo>
                                <a:lnTo>
                                  <a:pt x="0" y="1488381"/>
                                </a:lnTo>
                                <a:lnTo>
                                  <a:pt x="0" y="0"/>
                                </a:lnTo>
                              </a:path>
                            </a:pathLst>
                          </a:custGeom>
                          <a:ln w="0" cap="flat">
                            <a:miter lim="127000"/>
                          </a:ln>
                        </wps:spPr>
                        <wps:style>
                          <a:lnRef idx="0">
                            <a:srgbClr val="000000">
                              <a:alpha val="0"/>
                            </a:srgbClr>
                          </a:lnRef>
                          <a:fillRef idx="1">
                            <a:srgbClr val="000000">
                              <a:alpha val="7058"/>
                            </a:srgbClr>
                          </a:fillRef>
                          <a:effectRef idx="0">
                            <a:scrgbClr r="0" g="0" b="0"/>
                          </a:effectRef>
                          <a:fontRef idx="none"/>
                        </wps:style>
                        <wps:bodyPr/>
                      </wps:wsp>
                    </wpg:wgp>
                  </a:graphicData>
                </a:graphic>
              </wp:anchor>
            </w:drawing>
          </mc:Choice>
          <mc:Fallback>
            <w:pict>
              <v:group w14:anchorId="3111BB3C" id="Group 28521" o:spid="_x0000_s1026" style="position:absolute;margin-left:0;margin-top:-1pt;width:3pt;height:117.2pt;z-index:251658241" coordsize="378,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">
                <v:shape id="Shape 34888" o:spid="_x0000_s1027" style="position:absolute;width:378;height:14883;visibility:visible;mso-wrap-style:square;v-text-anchor:top" coordsize="37852,1488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" path="m,l37852,r,1488381l,1488381,,e" fillcolor="black" stroked="f" strokeweight="0">
                  <v:fill opacity="4626f"/>
                  <v:stroke miterlimit="83231f" joinstyle="miter"/>
                  <v:path arrowok="t" textboxrect="0,0,37852,1488381"/>
                </v:shape>
                <w10:wrap type="square"/>
              </v:group>
            </w:pict>
          </mc:Fallback>
        </mc:AlternateContent>
      </w:r>
      <w:r w:rsidR="00081C15">
        <w:fldChar w:fldCharType="begin"/>
      </w:r>
      <w:r w:rsidR="00081C15">
        <w:instrText xml:space="preserve"> HYPERLINK "https://bpc-opensourcetools.github.io/e-Invoice-Onboarding-Toolkit/print_page/" \l "start_to_finish-start-to-finish" \h </w:instrText>
      </w:r>
      <w:r w:rsidR="00081C15">
        <w:fldChar w:fldCharType="separate"/>
      </w:r>
      <w:ins w:id="26" w:author="Ellingworth, Chris" w:date="2022-02-23T12:05:00Z">
        <w:r w:rsidR="002B5C86">
          <w:rPr>
            <w:b/>
            <w:color w:val="546D78"/>
            <w:sz w:val="21"/>
          </w:rPr>
          <w:t xml:space="preserve">Integration </w:t>
        </w:r>
      </w:ins>
      <w:r>
        <w:rPr>
          <w:b/>
          <w:color w:val="546D78"/>
          <w:sz w:val="21"/>
        </w:rPr>
        <w:t>Start-to-Finish</w:t>
      </w:r>
      <w:r w:rsidR="00081C15">
        <w:rPr>
          <w:b/>
          <w:color w:val="546D78"/>
          <w:sz w:val="21"/>
        </w:rPr>
        <w:fldChar w:fldCharType="end"/>
      </w:r>
    </w:p>
    <w:p w14:paraId="7C003FAE" w14:textId="77777777" w:rsidR="00294FC8" w:rsidRDefault="00106299">
      <w:pPr>
        <w:spacing w:after="123"/>
        <w:ind w:left="45"/>
      </w:pPr>
      <w:r>
        <w:t>!"</w:t>
      </w:r>
      <w:hyperlink r:id="rId102" w:anchor="start_to_finish-start-to-finish-integration">
        <w:r>
          <w:rPr>
            <w:color w:val="546D78"/>
          </w:rPr>
          <w:t>1</w:t>
        </w:r>
      </w:hyperlink>
      <w:hyperlink r:id="rId103" w:anchor="start_to_finish-start-to-finish-integration">
        <w:r>
          <w:rPr>
            <w:color w:val="546D78"/>
          </w:rPr>
          <w:t>1</w:t>
        </w:r>
      </w:hyperlink>
      <w:hyperlink r:id="rId104" w:anchor="start_to_finish-start-to-finish-integration">
        <w:r>
          <w:rPr>
            <w:color w:val="546D78"/>
          </w:rPr>
          <w:t>.</w:t>
        </w:r>
      </w:hyperlink>
      <w:hyperlink r:id="rId105" w:anchor="start_to_finish-start-to-finish-integration">
        <w:r>
          <w:rPr>
            <w:color w:val="546D78"/>
          </w:rPr>
          <w:t>1</w:t>
        </w:r>
      </w:hyperlink>
      <w:r>
        <w:rPr>
          <w:color w:val="546D78"/>
        </w:rPr>
        <w:t xml:space="preserve"> </w:t>
      </w:r>
      <w:commentRangeStart w:id="27"/>
      <w:r w:rsidR="00081C15">
        <w:fldChar w:fldCharType="begin"/>
      </w:r>
      <w:r w:rsidR="00081C15">
        <w:instrText xml:space="preserve"> HYPERLINK "https://bpc-opensourcetools.github.io/e-Invoice-Onboarding-Toolkit/print_page/" \l "start_to_finish-start-to-finish-integration" \h </w:instrText>
      </w:r>
      <w:r w:rsidR="00081C15">
        <w:fldChar w:fldCharType="separate"/>
      </w:r>
      <w:r>
        <w:rPr>
          <w:color w:val="546D78"/>
        </w:rPr>
        <w:t>Start-to-Finish Integration</w:t>
      </w:r>
      <w:r w:rsidR="00081C15">
        <w:rPr>
          <w:color w:val="546D78"/>
        </w:rPr>
        <w:fldChar w:fldCharType="end"/>
      </w:r>
      <w:commentRangeEnd w:id="27"/>
      <w:r w:rsidR="002B5C86">
        <w:rPr>
          <w:rStyle w:val="CommentReference"/>
        </w:rPr>
        <w:commentReference w:id="27"/>
      </w:r>
    </w:p>
    <w:commentRangeStart w:id="28"/>
    <w:p w14:paraId="3097E63B" w14:textId="77777777" w:rsidR="00294FC8" w:rsidRDefault="00081C15">
      <w:pPr>
        <w:numPr>
          <w:ilvl w:val="0"/>
          <w:numId w:val="3"/>
        </w:numPr>
        <w:spacing w:after="67" w:line="259" w:lineRule="auto"/>
        <w:ind w:right="5007" w:hanging="264"/>
      </w:pPr>
      <w:r>
        <w:fldChar w:fldCharType="begin"/>
      </w:r>
      <w:r>
        <w:instrText xml:space="preserve"> HYPERLINK "https://bpc-opensourcetools.github.io/e-Invoice-Onboarding-Toolkit/print_page/" \l "google_colab_pages-jupyter-notebooks-on-google-colab" \h </w:instrText>
      </w:r>
      <w:r>
        <w:fldChar w:fldCharType="separate"/>
      </w:r>
      <w:r w:rsidR="00106299">
        <w:rPr>
          <w:b/>
          <w:color w:val="546D78"/>
          <w:sz w:val="21"/>
        </w:rPr>
        <w:t>Jupyter Notebooks on Google Colab</w:t>
      </w:r>
      <w:r>
        <w:rPr>
          <w:b/>
          <w:color w:val="546D78"/>
          <w:sz w:val="21"/>
        </w:rPr>
        <w:fldChar w:fldCharType="end"/>
      </w:r>
      <w:commentRangeEnd w:id="28"/>
      <w:r w:rsidR="007C447E">
        <w:rPr>
          <w:rStyle w:val="CommentReference"/>
        </w:rPr>
        <w:commentReference w:id="28"/>
      </w:r>
    </w:p>
    <w:p w14:paraId="4E682E30" w14:textId="77777777" w:rsidR="00294FC8" w:rsidRDefault="00106299">
      <w:pPr>
        <w:spacing w:after="97"/>
        <w:ind w:left="45"/>
      </w:pPr>
      <w:r>
        <w:t>!"</w:t>
      </w:r>
      <w:hyperlink r:id="rId106" w:anchor="google_colab_pages-colab-sandboxes">
        <w:r>
          <w:rPr>
            <w:color w:val="546D78"/>
          </w:rPr>
          <w:t>1</w:t>
        </w:r>
      </w:hyperlink>
      <w:hyperlink r:id="rId107" w:anchor="google_colab_pages-colab-sandboxes">
        <w:r>
          <w:rPr>
            <w:color w:val="546D78"/>
          </w:rPr>
          <w:t>2</w:t>
        </w:r>
      </w:hyperlink>
      <w:hyperlink r:id="rId108" w:anchor="google_colab_pages-colab-sandboxes">
        <w:r>
          <w:rPr>
            <w:color w:val="546D78"/>
          </w:rPr>
          <w:t>.</w:t>
        </w:r>
      </w:hyperlink>
      <w:hyperlink r:id="rId109" w:anchor="google_colab_pages-colab-sandboxes">
        <w:r>
          <w:rPr>
            <w:color w:val="546D78"/>
          </w:rPr>
          <w:t>1</w:t>
        </w:r>
      </w:hyperlink>
      <w:r>
        <w:rPr>
          <w:color w:val="546D78"/>
        </w:rPr>
        <w:t xml:space="preserve"> </w:t>
      </w:r>
      <w:commentRangeStart w:id="29"/>
      <w:r w:rsidR="00081C15">
        <w:fldChar w:fldCharType="begin"/>
      </w:r>
      <w:r w:rsidR="00081C15">
        <w:instrText xml:space="preserve"> HYPERLINK "https://bpc-opensourcetools.github.io/e-Invoice-Onboarding-Toolkit/print_page/" \l "google_colab_pages-colab-sandboxes" \h </w:instrText>
      </w:r>
      <w:r w:rsidR="00081C15">
        <w:fldChar w:fldCharType="separate"/>
      </w:r>
      <w:r>
        <w:rPr>
          <w:color w:val="546D78"/>
        </w:rPr>
        <w:t>Colab Sandboxes</w:t>
      </w:r>
      <w:r w:rsidR="00081C15">
        <w:rPr>
          <w:color w:val="546D78"/>
        </w:rPr>
        <w:fldChar w:fldCharType="end"/>
      </w:r>
      <w:commentRangeEnd w:id="29"/>
      <w:r w:rsidR="007C447E">
        <w:rPr>
          <w:rStyle w:val="CommentReference"/>
        </w:rPr>
        <w:commentReference w:id="29"/>
      </w:r>
    </w:p>
    <w:p w14:paraId="0DC0CF97" w14:textId="77777777" w:rsidR="00294FC8" w:rsidRDefault="00106299">
      <w:pPr>
        <w:spacing w:after="97"/>
        <w:ind w:left="45"/>
      </w:pPr>
      <w:r>
        <w:t>!"</w:t>
      </w:r>
      <w:hyperlink r:id="rId110" w:anchor="google_colab_pages-urn-hashing-and-dns-naptr-lookup">
        <w:r>
          <w:rPr>
            <w:color w:val="546D78"/>
          </w:rPr>
          <w:t>1</w:t>
        </w:r>
      </w:hyperlink>
      <w:hyperlink r:id="rId111" w:anchor="google_colab_pages-urn-hashing-and-dns-naptr-lookup">
        <w:r>
          <w:rPr>
            <w:color w:val="546D78"/>
          </w:rPr>
          <w:t>2</w:t>
        </w:r>
      </w:hyperlink>
      <w:hyperlink r:id="rId112" w:anchor="google_colab_pages-urn-hashing-and-dns-naptr-lookup">
        <w:r>
          <w:rPr>
            <w:color w:val="546D78"/>
          </w:rPr>
          <w:t>.</w:t>
        </w:r>
      </w:hyperlink>
      <w:hyperlink r:id="rId113" w:anchor="google_colab_pages-urn-hashing-and-dns-naptr-lookup">
        <w:r>
          <w:rPr>
            <w:color w:val="546D78"/>
          </w:rPr>
          <w:t>1</w:t>
        </w:r>
      </w:hyperlink>
      <w:hyperlink r:id="rId114" w:anchor="google_colab_pages-urn-hashing-and-dns-naptr-lookup">
        <w:r>
          <w:rPr>
            <w:color w:val="546D78"/>
          </w:rPr>
          <w:t>.</w:t>
        </w:r>
      </w:hyperlink>
      <w:hyperlink r:id="rId115" w:anchor="google_colab_pages-urn-hashing-and-dns-naptr-lookup">
        <w:r>
          <w:rPr>
            <w:color w:val="546D78"/>
          </w:rPr>
          <w:t>1</w:t>
        </w:r>
      </w:hyperlink>
      <w:r>
        <w:rPr>
          <w:color w:val="546D78"/>
        </w:rPr>
        <w:t xml:space="preserve"> </w:t>
      </w:r>
      <w:commentRangeStart w:id="30"/>
      <w:r w:rsidR="00081C15">
        <w:fldChar w:fldCharType="begin"/>
      </w:r>
      <w:r w:rsidR="00081C15">
        <w:instrText xml:space="preserve"> HYPERLINK "https://bpc-opensourcetools.github.io/e-Invoice-Onboarding-Toolkit/print_page/" \l "google_colab_pages-urn-hashing-and-dns-naptr-lookup" \h </w:instrText>
      </w:r>
      <w:r w:rsidR="00081C15">
        <w:fldChar w:fldCharType="separate"/>
      </w:r>
      <w:r>
        <w:rPr>
          <w:color w:val="546D78"/>
        </w:rPr>
        <w:t>urn hashing and DNS NAPTR lookup.</w:t>
      </w:r>
      <w:r w:rsidR="00081C15">
        <w:rPr>
          <w:color w:val="546D78"/>
        </w:rPr>
        <w:fldChar w:fldCharType="end"/>
      </w:r>
      <w:commentRangeEnd w:id="30"/>
      <w:r w:rsidR="002F63F9">
        <w:rPr>
          <w:rStyle w:val="CommentReference"/>
        </w:rPr>
        <w:commentReference w:id="30"/>
      </w:r>
    </w:p>
    <w:p w14:paraId="38E899C4" w14:textId="77777777" w:rsidR="00294FC8" w:rsidRDefault="00106299">
      <w:pPr>
        <w:spacing w:after="97"/>
        <w:ind w:left="45"/>
      </w:pPr>
      <w:r>
        <w:t>!"</w:t>
      </w:r>
      <w:hyperlink r:id="rId116" w:anchor="google_colab_pages-smp-query">
        <w:r>
          <w:rPr>
            <w:color w:val="546D78"/>
          </w:rPr>
          <w:t>1</w:t>
        </w:r>
      </w:hyperlink>
      <w:hyperlink r:id="rId117" w:anchor="google_colab_pages-smp-query">
        <w:r>
          <w:rPr>
            <w:color w:val="546D78"/>
          </w:rPr>
          <w:t>2</w:t>
        </w:r>
      </w:hyperlink>
      <w:hyperlink r:id="rId118" w:anchor="google_colab_pages-smp-query">
        <w:r>
          <w:rPr>
            <w:color w:val="546D78"/>
          </w:rPr>
          <w:t>.</w:t>
        </w:r>
      </w:hyperlink>
      <w:hyperlink r:id="rId119" w:anchor="google_colab_pages-smp-query">
        <w:r>
          <w:rPr>
            <w:color w:val="546D78"/>
          </w:rPr>
          <w:t>2</w:t>
        </w:r>
      </w:hyperlink>
      <w:r>
        <w:rPr>
          <w:color w:val="546D78"/>
        </w:rPr>
        <w:t xml:space="preserve"> </w:t>
      </w:r>
      <w:hyperlink r:id="rId120" w:anchor="google_colab_pages-smp-query">
        <w:r>
          <w:rPr>
            <w:color w:val="546D78"/>
          </w:rPr>
          <w:t>SMP query</w:t>
        </w:r>
      </w:hyperlink>
    </w:p>
    <w:p w14:paraId="4E5FB9BC" w14:textId="77777777" w:rsidR="00294FC8" w:rsidRDefault="00106299">
      <w:pPr>
        <w:spacing w:after="296"/>
        <w:ind w:left="45"/>
      </w:pPr>
      <w:r>
        <w:t>!"</w:t>
      </w:r>
      <w:hyperlink r:id="rId121" w:anchor="google_colab_pages-ebms-message-header-validation">
        <w:r>
          <w:rPr>
            <w:color w:val="546D78"/>
          </w:rPr>
          <w:t>1</w:t>
        </w:r>
      </w:hyperlink>
      <w:hyperlink r:id="rId122" w:anchor="google_colab_pages-ebms-message-header-validation">
        <w:r>
          <w:rPr>
            <w:color w:val="546D78"/>
          </w:rPr>
          <w:t>2</w:t>
        </w:r>
      </w:hyperlink>
      <w:hyperlink r:id="rId123" w:anchor="google_colab_pages-ebms-message-header-validation">
        <w:r>
          <w:rPr>
            <w:color w:val="546D78"/>
          </w:rPr>
          <w:t>.3</w:t>
        </w:r>
      </w:hyperlink>
      <w:r>
        <w:rPr>
          <w:color w:val="546D78"/>
        </w:rPr>
        <w:t xml:space="preserve"> </w:t>
      </w:r>
      <w:hyperlink r:id="rId124" w:anchor="google_colab_pages-ebms-message-header-validation">
        <w:r>
          <w:rPr>
            <w:color w:val="546D78"/>
          </w:rPr>
          <w:t>ebMS Message Header validation</w:t>
        </w:r>
      </w:hyperlink>
    </w:p>
    <w:commentRangeStart w:id="31"/>
    <w:p w14:paraId="496550B7" w14:textId="77777777" w:rsidR="00294FC8" w:rsidRDefault="00081C15">
      <w:pPr>
        <w:numPr>
          <w:ilvl w:val="0"/>
          <w:numId w:val="3"/>
        </w:numPr>
        <w:spacing w:after="67" w:line="259" w:lineRule="auto"/>
        <w:ind w:right="5007" w:hanging="264"/>
      </w:pPr>
      <w:r>
        <w:fldChar w:fldCharType="begin"/>
      </w:r>
      <w:r>
        <w:instrText xml:space="preserve"> HYPERLINK "https://bpc-opensourcetools.github.io/e-Invoice-Onboarding-Toolkit/print_page/" \l "infrastructure_components-additional-infrastructure-build-out" \h </w:instrText>
      </w:r>
      <w:r>
        <w:fldChar w:fldCharType="separate"/>
      </w:r>
      <w:r w:rsidR="00106299">
        <w:rPr>
          <w:b/>
          <w:color w:val="546D78"/>
          <w:sz w:val="21"/>
        </w:rPr>
        <w:t>Additional Infrastructure Build-out</w:t>
      </w:r>
      <w:r>
        <w:rPr>
          <w:b/>
          <w:color w:val="546D78"/>
          <w:sz w:val="21"/>
        </w:rPr>
        <w:fldChar w:fldCharType="end"/>
      </w:r>
      <w:commentRangeEnd w:id="31"/>
      <w:r w:rsidR="00CB0B95">
        <w:rPr>
          <w:rStyle w:val="CommentReference"/>
        </w:rPr>
        <w:commentReference w:id="31"/>
      </w:r>
    </w:p>
    <w:p w14:paraId="4ED65A24" w14:textId="77777777" w:rsidR="00294FC8" w:rsidRDefault="00106299">
      <w:pPr>
        <w:spacing w:after="97"/>
        <w:ind w:left="288"/>
      </w:pPr>
      <w:r>
        <w:t>!"</w:t>
      </w:r>
      <w:hyperlink r:id="rId125" w:anchor="infrastructure_components-sml">
        <w:r>
          <w:rPr>
            <w:color w:val="546D78"/>
          </w:rPr>
          <w:t>13</w:t>
        </w:r>
      </w:hyperlink>
      <w:hyperlink r:id="rId126" w:anchor="infrastructure_components-sml">
        <w:r>
          <w:rPr>
            <w:color w:val="546D78"/>
          </w:rPr>
          <w:t>.</w:t>
        </w:r>
      </w:hyperlink>
      <w:hyperlink r:id="rId127" w:anchor="infrastructure_components-sml">
        <w:r>
          <w:rPr>
            <w:color w:val="546D78"/>
          </w:rPr>
          <w:t>1</w:t>
        </w:r>
      </w:hyperlink>
      <w:r>
        <w:rPr>
          <w:color w:val="546D78"/>
        </w:rPr>
        <w:t xml:space="preserve"> </w:t>
      </w:r>
      <w:hyperlink r:id="rId128" w:anchor="infrastructure_components-sml">
        <w:r>
          <w:rPr>
            <w:color w:val="546D78"/>
          </w:rPr>
          <w:t>SML</w:t>
        </w:r>
      </w:hyperlink>
    </w:p>
    <w:p w14:paraId="104CF2DE" w14:textId="77777777" w:rsidR="00294FC8" w:rsidRDefault="00106299">
      <w:pPr>
        <w:spacing w:after="131"/>
        <w:ind w:left="288"/>
      </w:pPr>
      <w:r>
        <w:t>!"</w:t>
      </w:r>
      <w:hyperlink r:id="rId129" w:anchor="infrastructure_components-smp">
        <w:r>
          <w:rPr>
            <w:color w:val="546D78"/>
          </w:rPr>
          <w:t>13</w:t>
        </w:r>
      </w:hyperlink>
      <w:hyperlink r:id="rId130" w:anchor="infrastructure_components-smp">
        <w:r>
          <w:rPr>
            <w:color w:val="546D78"/>
          </w:rPr>
          <w:t>.</w:t>
        </w:r>
      </w:hyperlink>
      <w:hyperlink r:id="rId131" w:anchor="infrastructure_components-smp">
        <w:r>
          <w:rPr>
            <w:color w:val="546D78"/>
          </w:rPr>
          <w:t>2</w:t>
        </w:r>
      </w:hyperlink>
      <w:r>
        <w:rPr>
          <w:color w:val="546D78"/>
        </w:rPr>
        <w:t xml:space="preserve"> </w:t>
      </w:r>
      <w:hyperlink r:id="rId132" w:anchor="infrastructure_components-smp">
        <w:r>
          <w:rPr>
            <w:color w:val="546D78"/>
          </w:rPr>
          <w:t>SMP</w:t>
        </w:r>
      </w:hyperlink>
    </w:p>
    <w:p w14:paraId="730DF5AD" w14:textId="77777777" w:rsidR="00294FC8" w:rsidRDefault="007F57DF">
      <w:pPr>
        <w:numPr>
          <w:ilvl w:val="0"/>
          <w:numId w:val="3"/>
        </w:numPr>
        <w:spacing w:after="67" w:line="259" w:lineRule="auto"/>
        <w:ind w:right="5007" w:hanging="264"/>
      </w:pPr>
      <w:hyperlink r:id="rId133" w:anchor="project_roadmap-project-roadmap">
        <w:r w:rsidR="00106299">
          <w:rPr>
            <w:b/>
            <w:color w:val="546D78"/>
            <w:sz w:val="21"/>
          </w:rPr>
          <w:t>Project Roadmap</w:t>
        </w:r>
      </w:hyperlink>
    </w:p>
    <w:p w14:paraId="7996F58A" w14:textId="77777777" w:rsidR="00294FC8" w:rsidRDefault="00106299">
      <w:pPr>
        <w:spacing w:after="97"/>
        <w:ind w:left="566"/>
      </w:pPr>
      <w:r>
        <w:t>!"</w:t>
      </w:r>
      <w:hyperlink r:id="rId134" w:anchor="project_roadmap-discovery-1-sml-naptr-dns-lookup">
        <w:r>
          <w:rPr>
            <w:color w:val="546D78"/>
          </w:rPr>
          <w:t>1</w:t>
        </w:r>
      </w:hyperlink>
      <w:hyperlink r:id="rId135" w:anchor="project_roadmap-discovery-1-sml-naptr-dns-lookup">
        <w:r>
          <w:rPr>
            <w:color w:val="546D78"/>
          </w:rPr>
          <w:t>4</w:t>
        </w:r>
      </w:hyperlink>
      <w:hyperlink r:id="rId136" w:anchor="project_roadmap-discovery-1-sml-naptr-dns-lookup">
        <w:r>
          <w:rPr>
            <w:color w:val="546D78"/>
          </w:rPr>
          <w:t>.</w:t>
        </w:r>
      </w:hyperlink>
      <w:hyperlink r:id="rId137" w:anchor="project_roadmap-discovery-1-sml-naptr-dns-lookup">
        <w:r>
          <w:rPr>
            <w:color w:val="546D78"/>
          </w:rPr>
          <w:t>0</w:t>
        </w:r>
      </w:hyperlink>
      <w:hyperlink r:id="rId138" w:anchor="project_roadmap-discovery-1-sml-naptr-dns-lookup">
        <w:r>
          <w:rPr>
            <w:color w:val="546D78"/>
          </w:rPr>
          <w:t>.</w:t>
        </w:r>
      </w:hyperlink>
      <w:hyperlink r:id="rId139" w:anchor="project_roadmap-discovery-1-sml-naptr-dns-lookup">
        <w:r>
          <w:rPr>
            <w:color w:val="546D78"/>
          </w:rPr>
          <w:t>1</w:t>
        </w:r>
      </w:hyperlink>
      <w:r>
        <w:rPr>
          <w:color w:val="546D78"/>
        </w:rPr>
        <w:t xml:space="preserve"> </w:t>
      </w:r>
      <w:hyperlink r:id="rId140" w:anchor="project_roadmap-discovery-1-sml-naptr-dns-lookup">
        <w:r>
          <w:rPr>
            <w:color w:val="546D78"/>
          </w:rPr>
          <w:t>Discovery #1 - SML NAPTR DNS Lookup</w:t>
        </w:r>
      </w:hyperlink>
    </w:p>
    <w:p w14:paraId="2F56AD8A" w14:textId="77777777" w:rsidR="00294FC8" w:rsidRDefault="00106299">
      <w:pPr>
        <w:spacing w:after="97"/>
        <w:ind w:left="566"/>
      </w:pPr>
      <w:r>
        <w:t>!"</w:t>
      </w:r>
      <w:hyperlink r:id="rId141" w:anchor="project_roadmap-discovery-2-smp-rest-api-query">
        <w:r>
          <w:rPr>
            <w:color w:val="546D78"/>
          </w:rPr>
          <w:t>1</w:t>
        </w:r>
      </w:hyperlink>
      <w:hyperlink r:id="rId142" w:anchor="project_roadmap-discovery-2-smp-rest-api-query">
        <w:r>
          <w:rPr>
            <w:color w:val="546D78"/>
          </w:rPr>
          <w:t>4</w:t>
        </w:r>
      </w:hyperlink>
      <w:hyperlink r:id="rId143" w:anchor="project_roadmap-discovery-2-smp-rest-api-query">
        <w:r>
          <w:rPr>
            <w:color w:val="546D78"/>
          </w:rPr>
          <w:t>.</w:t>
        </w:r>
      </w:hyperlink>
      <w:hyperlink r:id="rId144" w:anchor="project_roadmap-discovery-2-smp-rest-api-query">
        <w:r>
          <w:rPr>
            <w:color w:val="546D78"/>
          </w:rPr>
          <w:t>0</w:t>
        </w:r>
      </w:hyperlink>
      <w:hyperlink r:id="rId145" w:anchor="project_roadmap-discovery-2-smp-rest-api-query">
        <w:r>
          <w:rPr>
            <w:color w:val="546D78"/>
          </w:rPr>
          <w:t>.</w:t>
        </w:r>
      </w:hyperlink>
      <w:hyperlink r:id="rId146" w:anchor="project_roadmap-discovery-2-smp-rest-api-query">
        <w:r>
          <w:rPr>
            <w:color w:val="546D78"/>
          </w:rPr>
          <w:t>2</w:t>
        </w:r>
      </w:hyperlink>
      <w:r>
        <w:rPr>
          <w:color w:val="546D78"/>
        </w:rPr>
        <w:t xml:space="preserve"> </w:t>
      </w:r>
      <w:hyperlink r:id="rId147" w:anchor="project_roadmap-discovery-2-smp-rest-api-query">
        <w:r>
          <w:rPr>
            <w:color w:val="546D78"/>
          </w:rPr>
          <w:t>Discovery #2 - SMP REST API Query</w:t>
        </w:r>
      </w:hyperlink>
    </w:p>
    <w:p w14:paraId="2B4C4B18" w14:textId="77777777" w:rsidR="00294FC8" w:rsidRDefault="00106299">
      <w:pPr>
        <w:spacing w:after="122"/>
        <w:ind w:left="566"/>
      </w:pPr>
      <w:r>
        <w:t>!"</w:t>
      </w:r>
      <w:hyperlink r:id="rId148" w:anchor="project_roadmap-delivery-as4-message-exchange">
        <w:r>
          <w:rPr>
            <w:color w:val="546D78"/>
          </w:rPr>
          <w:t>1</w:t>
        </w:r>
      </w:hyperlink>
      <w:hyperlink r:id="rId149" w:anchor="project_roadmap-delivery-as4-message-exchange">
        <w:r>
          <w:rPr>
            <w:color w:val="546D78"/>
          </w:rPr>
          <w:t>4</w:t>
        </w:r>
      </w:hyperlink>
      <w:hyperlink r:id="rId150" w:anchor="project_roadmap-delivery-as4-message-exchange">
        <w:r>
          <w:rPr>
            <w:color w:val="546D78"/>
          </w:rPr>
          <w:t>.</w:t>
        </w:r>
      </w:hyperlink>
      <w:hyperlink r:id="rId151" w:anchor="project_roadmap-delivery-as4-message-exchange">
        <w:r>
          <w:rPr>
            <w:color w:val="546D78"/>
          </w:rPr>
          <w:t>0</w:t>
        </w:r>
      </w:hyperlink>
      <w:hyperlink r:id="rId152" w:anchor="project_roadmap-delivery-as4-message-exchange">
        <w:r>
          <w:rPr>
            <w:color w:val="546D78"/>
          </w:rPr>
          <w:t>.3</w:t>
        </w:r>
      </w:hyperlink>
      <w:r>
        <w:rPr>
          <w:color w:val="546D78"/>
        </w:rPr>
        <w:t xml:space="preserve"> </w:t>
      </w:r>
      <w:hyperlink r:id="rId153" w:anchor="project_roadmap-delivery-as4-message-exchange">
        <w:r>
          <w:rPr>
            <w:color w:val="546D78"/>
          </w:rPr>
          <w:t>Delivery - AS4 Message Exchange</w:t>
        </w:r>
      </w:hyperlink>
    </w:p>
    <w:commentRangeStart w:id="32"/>
    <w:p w14:paraId="28E9A7E5" w14:textId="77777777" w:rsidR="00294FC8" w:rsidRDefault="00081C15">
      <w:pPr>
        <w:numPr>
          <w:ilvl w:val="0"/>
          <w:numId w:val="3"/>
        </w:numPr>
        <w:spacing w:after="67" w:line="259" w:lineRule="auto"/>
        <w:ind w:right="5007" w:hanging="264"/>
      </w:pPr>
      <w:r>
        <w:fldChar w:fldCharType="begin"/>
      </w:r>
      <w:r>
        <w:instrText xml:space="preserve"> HYPERLINK "https://bpc-opensourcetools.github.io/e-Invoice-Onboarding-Toolkit/print_page/" \l "artifacts-the-repository" \h </w:instrText>
      </w:r>
      <w:r>
        <w:fldChar w:fldCharType="separate"/>
      </w:r>
      <w:r w:rsidR="00106299">
        <w:rPr>
          <w:b/>
          <w:color w:val="546D78"/>
          <w:sz w:val="21"/>
        </w:rPr>
        <w:t>The Repo(sitory)</w:t>
      </w:r>
      <w:r>
        <w:rPr>
          <w:b/>
          <w:color w:val="546D78"/>
          <w:sz w:val="21"/>
        </w:rPr>
        <w:fldChar w:fldCharType="end"/>
      </w:r>
      <w:commentRangeEnd w:id="32"/>
      <w:r w:rsidR="00B27A4C">
        <w:rPr>
          <w:rStyle w:val="CommentReference"/>
        </w:rPr>
        <w:commentReference w:id="32"/>
      </w:r>
    </w:p>
    <w:p w14:paraId="26DABD4E" w14:textId="77777777" w:rsidR="00294FC8" w:rsidRDefault="00106299">
      <w:pPr>
        <w:spacing w:after="124"/>
        <w:ind w:left="566"/>
      </w:pPr>
      <w:r>
        <w:t>!"</w:t>
      </w:r>
      <w:hyperlink r:id="rId154" w:anchor="artifacts-repository-layout">
        <w:r>
          <w:rPr>
            <w:color w:val="546D78"/>
          </w:rPr>
          <w:t>1</w:t>
        </w:r>
      </w:hyperlink>
      <w:hyperlink r:id="rId155" w:anchor="artifacts-repository-layout">
        <w:r>
          <w:rPr>
            <w:color w:val="546D78"/>
          </w:rPr>
          <w:t>5</w:t>
        </w:r>
      </w:hyperlink>
      <w:hyperlink r:id="rId156" w:anchor="artifacts-repository-layout">
        <w:r>
          <w:rPr>
            <w:color w:val="546D78"/>
          </w:rPr>
          <w:t>.</w:t>
        </w:r>
      </w:hyperlink>
      <w:hyperlink r:id="rId157" w:anchor="artifacts-repository-layout">
        <w:r>
          <w:rPr>
            <w:color w:val="546D78"/>
          </w:rPr>
          <w:t>0</w:t>
        </w:r>
      </w:hyperlink>
      <w:hyperlink r:id="rId158" w:anchor="artifacts-repository-layout">
        <w:r>
          <w:rPr>
            <w:color w:val="546D78"/>
          </w:rPr>
          <w:t>.</w:t>
        </w:r>
      </w:hyperlink>
      <w:hyperlink r:id="rId159" w:anchor="artifacts-repository-layout">
        <w:r>
          <w:rPr>
            <w:color w:val="546D78"/>
          </w:rPr>
          <w:t>1</w:t>
        </w:r>
      </w:hyperlink>
      <w:r>
        <w:rPr>
          <w:color w:val="546D78"/>
        </w:rPr>
        <w:t xml:space="preserve"> </w:t>
      </w:r>
      <w:hyperlink r:id="rId160" w:anchor="artifacts-repository-layout">
        <w:r>
          <w:rPr>
            <w:color w:val="546D78"/>
          </w:rPr>
          <w:t>Repository Layout</w:t>
        </w:r>
      </w:hyperlink>
    </w:p>
    <w:commentRangeStart w:id="33"/>
    <w:p w14:paraId="309D2D42" w14:textId="77777777" w:rsidR="00294FC8" w:rsidRDefault="00081C15">
      <w:pPr>
        <w:numPr>
          <w:ilvl w:val="0"/>
          <w:numId w:val="3"/>
        </w:numPr>
        <w:spacing w:after="67" w:line="259" w:lineRule="auto"/>
        <w:ind w:right="5007" w:hanging="264"/>
      </w:pPr>
      <w:r>
        <w:fldChar w:fldCharType="begin"/>
      </w:r>
      <w:r>
        <w:instrText xml:space="preserve"> HYPERLINK "https://bpc-opensourcetools.github.io/e-Invoice-Onboarding-Toolkit/print_page/" \l "git_workflow-sample-git-workflow" \h </w:instrText>
      </w:r>
      <w:r>
        <w:fldChar w:fldCharType="separate"/>
      </w:r>
      <w:r w:rsidR="00106299">
        <w:rPr>
          <w:b/>
          <w:color w:val="546D78"/>
          <w:sz w:val="21"/>
        </w:rPr>
        <w:t>Sample git workflow</w:t>
      </w:r>
      <w:r>
        <w:rPr>
          <w:b/>
          <w:color w:val="546D78"/>
          <w:sz w:val="21"/>
        </w:rPr>
        <w:fldChar w:fldCharType="end"/>
      </w:r>
      <w:commentRangeEnd w:id="33"/>
      <w:r w:rsidR="00B27A4C">
        <w:rPr>
          <w:rStyle w:val="CommentReference"/>
        </w:rPr>
        <w:commentReference w:id="33"/>
      </w:r>
    </w:p>
    <w:p w14:paraId="18DE013D" w14:textId="77777777" w:rsidR="00294FC8" w:rsidRDefault="00106299">
      <w:pPr>
        <w:spacing w:after="122"/>
        <w:ind w:left="566"/>
      </w:pPr>
      <w:r>
        <w:t>!"</w:t>
      </w:r>
      <w:hyperlink r:id="rId161" w:anchor="git_workflow-a-minimal-git-script-to-work-with-the-code">
        <w:r>
          <w:rPr>
            <w:color w:val="546D78"/>
          </w:rPr>
          <w:t>1</w:t>
        </w:r>
      </w:hyperlink>
      <w:hyperlink r:id="rId162" w:anchor="git_workflow-a-minimal-git-script-to-work-with-the-code">
        <w:r>
          <w:rPr>
            <w:color w:val="546D78"/>
          </w:rPr>
          <w:t>6</w:t>
        </w:r>
      </w:hyperlink>
      <w:hyperlink r:id="rId163" w:anchor="git_workflow-a-minimal-git-script-to-work-with-the-code">
        <w:r>
          <w:rPr>
            <w:color w:val="546D78"/>
          </w:rPr>
          <w:t>.</w:t>
        </w:r>
      </w:hyperlink>
      <w:hyperlink r:id="rId164" w:anchor="git_workflow-a-minimal-git-script-to-work-with-the-code">
        <w:r>
          <w:rPr>
            <w:color w:val="546D78"/>
          </w:rPr>
          <w:t>0</w:t>
        </w:r>
      </w:hyperlink>
      <w:hyperlink r:id="rId165" w:anchor="git_workflow-a-minimal-git-script-to-work-with-the-code">
        <w:r>
          <w:rPr>
            <w:color w:val="546D78"/>
          </w:rPr>
          <w:t>.</w:t>
        </w:r>
      </w:hyperlink>
      <w:hyperlink r:id="rId166" w:anchor="git_workflow-a-minimal-git-script-to-work-with-the-code">
        <w:r>
          <w:rPr>
            <w:color w:val="546D78"/>
          </w:rPr>
          <w:t>1</w:t>
        </w:r>
      </w:hyperlink>
      <w:r>
        <w:rPr>
          <w:color w:val="546D78"/>
        </w:rPr>
        <w:t xml:space="preserve"> </w:t>
      </w:r>
      <w:hyperlink r:id="rId167" w:anchor="git_workflow-a-minimal-git-script-to-work-with-the-code">
        <w:r>
          <w:rPr>
            <w:color w:val="546D78"/>
          </w:rPr>
          <w:t>A minimal git "script" to work with the code.</w:t>
        </w:r>
      </w:hyperlink>
    </w:p>
    <w:p w14:paraId="17E246D9" w14:textId="77777777" w:rsidR="00294FC8" w:rsidRDefault="007F57DF">
      <w:pPr>
        <w:numPr>
          <w:ilvl w:val="0"/>
          <w:numId w:val="3"/>
        </w:numPr>
        <w:spacing w:after="67" w:line="259" w:lineRule="auto"/>
        <w:ind w:right="5007" w:hanging="264"/>
      </w:pPr>
      <w:hyperlink r:id="rId168" w:anchor="oasis_documentation-oasis-resources">
        <w:r w:rsidR="00106299">
          <w:rPr>
            <w:b/>
            <w:color w:val="546D78"/>
            <w:sz w:val="21"/>
          </w:rPr>
          <w:t>OASIS Resources</w:t>
        </w:r>
      </w:hyperlink>
    </w:p>
    <w:p w14:paraId="5EC4A375" w14:textId="77777777" w:rsidR="00294FC8" w:rsidRDefault="00106299">
      <w:pPr>
        <w:spacing w:after="97"/>
        <w:ind w:left="288"/>
      </w:pPr>
      <w:r>
        <w:lastRenderedPageBreak/>
        <w:t>!"</w:t>
      </w:r>
      <w:hyperlink r:id="rId169" w:anchor="oasis_documentation-documents">
        <w:r>
          <w:rPr>
            <w:color w:val="546D78"/>
          </w:rPr>
          <w:t>17</w:t>
        </w:r>
      </w:hyperlink>
      <w:hyperlink r:id="rId170" w:anchor="oasis_documentation-documents">
        <w:r>
          <w:rPr>
            <w:color w:val="546D78"/>
          </w:rPr>
          <w:t>.</w:t>
        </w:r>
      </w:hyperlink>
      <w:hyperlink r:id="rId171" w:anchor="oasis_documentation-documents">
        <w:r>
          <w:rPr>
            <w:color w:val="546D78"/>
          </w:rPr>
          <w:t>1</w:t>
        </w:r>
      </w:hyperlink>
      <w:r>
        <w:rPr>
          <w:color w:val="546D78"/>
        </w:rPr>
        <w:t xml:space="preserve"> </w:t>
      </w:r>
      <w:hyperlink r:id="rId172" w:anchor="oasis_documentation-documents">
        <w:r>
          <w:rPr>
            <w:color w:val="546D78"/>
          </w:rPr>
          <w:t>Documents</w:t>
        </w:r>
      </w:hyperlink>
    </w:p>
    <w:p w14:paraId="38BFBB49" w14:textId="77777777" w:rsidR="00294FC8" w:rsidRDefault="00106299">
      <w:pPr>
        <w:spacing w:after="29" w:line="372" w:lineRule="auto"/>
        <w:ind w:left="288" w:right="6819"/>
      </w:pPr>
      <w:r>
        <w:t>!"</w:t>
      </w:r>
      <w:hyperlink r:id="rId173" w:anchor="oasis_documentation-xml-schema-definitions">
        <w:r>
          <w:rPr>
            <w:color w:val="546D78"/>
          </w:rPr>
          <w:t>17</w:t>
        </w:r>
      </w:hyperlink>
      <w:hyperlink r:id="rId174" w:anchor="oasis_documentation-xml-schema-definitions">
        <w:r>
          <w:rPr>
            <w:color w:val="546D78"/>
          </w:rPr>
          <w:t>.</w:t>
        </w:r>
      </w:hyperlink>
      <w:hyperlink r:id="rId175" w:anchor="oasis_documentation-xml-schema-definitions">
        <w:r>
          <w:rPr>
            <w:color w:val="546D78"/>
          </w:rPr>
          <w:t>2</w:t>
        </w:r>
      </w:hyperlink>
      <w:r>
        <w:rPr>
          <w:color w:val="546D78"/>
        </w:rPr>
        <w:t xml:space="preserve"> </w:t>
      </w:r>
      <w:hyperlink r:id="rId176" w:anchor="oasis_documentation-xml-schema-definitions">
        <w:r>
          <w:rPr>
            <w:color w:val="546D78"/>
          </w:rPr>
          <w:t xml:space="preserve">XML Schema Definitions </w:t>
        </w:r>
      </w:hyperlink>
      <w:r>
        <w:t>!"</w:t>
      </w:r>
      <w:hyperlink r:id="rId177" w:anchor="oasis_documentation-namespace-uris">
        <w:r>
          <w:rPr>
            <w:color w:val="546D78"/>
          </w:rPr>
          <w:t>17</w:t>
        </w:r>
      </w:hyperlink>
      <w:hyperlink r:id="rId178" w:anchor="oasis_documentation-namespace-uris">
        <w:r>
          <w:rPr>
            <w:color w:val="546D78"/>
          </w:rPr>
          <w:t>.3</w:t>
        </w:r>
      </w:hyperlink>
      <w:r>
        <w:rPr>
          <w:color w:val="546D78"/>
        </w:rPr>
        <w:t xml:space="preserve"> </w:t>
      </w:r>
      <w:hyperlink r:id="rId179" w:anchor="oasis_documentation-namespace-uris">
        <w:r>
          <w:rPr>
            <w:color w:val="546D78"/>
          </w:rPr>
          <w:t>Namespace URIs</w:t>
        </w:r>
      </w:hyperlink>
    </w:p>
    <w:p w14:paraId="2E80BC0F" w14:textId="77777777" w:rsidR="00294FC8" w:rsidRDefault="007F57DF">
      <w:pPr>
        <w:numPr>
          <w:ilvl w:val="0"/>
          <w:numId w:val="3"/>
        </w:numPr>
        <w:spacing w:after="67" w:line="259" w:lineRule="auto"/>
        <w:ind w:right="5007" w:hanging="264"/>
      </w:pPr>
      <w:hyperlink r:id="rId180" w:anchor="_license-mit-license">
        <w:r w:rsidR="00106299">
          <w:rPr>
            <w:b/>
            <w:color w:val="546D78"/>
            <w:sz w:val="21"/>
          </w:rPr>
          <w:t>MIT License</w:t>
        </w:r>
      </w:hyperlink>
    </w:p>
    <w:p w14:paraId="1BBB4B71" w14:textId="30F9F79C" w:rsidR="00294FC8" w:rsidRDefault="00106299">
      <w:pPr>
        <w:pStyle w:val="Heading1"/>
        <w:spacing w:after="367"/>
        <w:ind w:left="-5"/>
      </w:pPr>
      <w:r>
        <w:t>1 Project Home</w:t>
      </w:r>
      <w:ins w:id="34" w:author="Ellingworth, Chris" w:date="2022-02-24T06:34:00Z">
        <w:r w:rsidR="0080570B">
          <w:t xml:space="preserve"> </w:t>
        </w:r>
      </w:ins>
    </w:p>
    <w:p w14:paraId="7B49E62B" w14:textId="77777777" w:rsidR="00294FC8" w:rsidRDefault="00106299">
      <w:pPr>
        <w:pStyle w:val="Heading2"/>
        <w:ind w:left="-5"/>
      </w:pPr>
      <w:r>
        <w:t>1.1 Welcome</w:t>
      </w:r>
    </w:p>
    <w:p w14:paraId="5D1001B2" w14:textId="5C3FB3AF" w:rsidR="00294FC8" w:rsidRDefault="00106299">
      <w:pPr>
        <w:spacing w:after="217"/>
        <w:ind w:left="-5"/>
      </w:pPr>
      <w:r>
        <w:rPr>
          <w:b/>
        </w:rPr>
        <w:t xml:space="preserve">Welcome to the </w:t>
      </w:r>
      <w:del w:id="35" w:author="Ellingworth, Chris" w:date="2022-02-23T12:10:00Z">
        <w:r w:rsidDel="00FD78B9">
          <w:rPr>
            <w:b/>
          </w:rPr>
          <w:delText>e</w:delText>
        </w:r>
      </w:del>
      <w:ins w:id="36" w:author="Ellingworth, Chris" w:date="2022-02-23T12:10:00Z">
        <w:r w:rsidR="00FD78B9">
          <w:rPr>
            <w:b/>
          </w:rPr>
          <w:t>E</w:t>
        </w:r>
      </w:ins>
      <w:r>
        <w:rPr>
          <w:b/>
        </w:rPr>
        <w:t>-</w:t>
      </w:r>
      <w:del w:id="37" w:author="Ellingworth, Chris" w:date="2022-02-23T12:10:00Z">
        <w:r w:rsidDel="00FD78B9">
          <w:rPr>
            <w:b/>
          </w:rPr>
          <w:delText>I</w:delText>
        </w:r>
      </w:del>
      <w:ins w:id="38" w:author="Ellingworth, Chris" w:date="2022-02-23T12:10:00Z">
        <w:r w:rsidR="00FD78B9">
          <w:rPr>
            <w:b/>
          </w:rPr>
          <w:t>i</w:t>
        </w:r>
      </w:ins>
      <w:r>
        <w:rPr>
          <w:b/>
        </w:rPr>
        <w:t>nvoice Onboarding Toolkit</w:t>
      </w:r>
    </w:p>
    <w:p w14:paraId="4A1DF017" w14:textId="2EC5B1F6" w:rsidR="00294FC8" w:rsidRDefault="00106299">
      <w:pPr>
        <w:spacing w:after="36"/>
        <w:ind w:right="6"/>
      </w:pPr>
      <w:r>
        <w:t>This is a repository for open source software tools created to facilitate market adoption of e-invoices implemented conformant with the</w:t>
      </w:r>
      <w:commentRangeStart w:id="39"/>
      <w:commentRangeStart w:id="40"/>
      <w:commentRangeStart w:id="41"/>
      <w:r>
        <w:t xml:space="preserve"> Four-Corner interoperability model</w:t>
      </w:r>
      <w:commentRangeEnd w:id="39"/>
      <w:r w:rsidR="001D3C25">
        <w:rPr>
          <w:rStyle w:val="CommentReference"/>
        </w:rPr>
        <w:commentReference w:id="39"/>
      </w:r>
      <w:commentRangeEnd w:id="40"/>
      <w:r w:rsidR="00615DBE">
        <w:rPr>
          <w:rStyle w:val="CommentReference"/>
        </w:rPr>
        <w:commentReference w:id="40"/>
      </w:r>
      <w:commentRangeEnd w:id="41"/>
      <w:r w:rsidR="003D5D69">
        <w:rPr>
          <w:rStyle w:val="CommentReference"/>
        </w:rPr>
        <w:commentReference w:id="41"/>
      </w:r>
      <w:r>
        <w:t xml:space="preserve"> </w:t>
      </w:r>
      <w:commentRangeStart w:id="42"/>
      <w:commentRangeStart w:id="43"/>
      <w:commentRangeStart w:id="44"/>
      <w:commentRangeStart w:id="45"/>
      <w:commentRangeStart w:id="46"/>
      <w:commentRangeStart w:id="47"/>
      <w:commentRangeStart w:id="48"/>
      <w:r>
        <w:t>framework</w:t>
      </w:r>
      <w:commentRangeEnd w:id="42"/>
      <w:r w:rsidR="00A77057">
        <w:rPr>
          <w:rStyle w:val="CommentReference"/>
        </w:rPr>
        <w:commentReference w:id="42"/>
      </w:r>
      <w:commentRangeEnd w:id="43"/>
      <w:commentRangeEnd w:id="46"/>
      <w:commentRangeEnd w:id="47"/>
      <w:commentRangeEnd w:id="48"/>
      <w:r w:rsidR="003D5D69">
        <w:rPr>
          <w:rStyle w:val="CommentReference"/>
        </w:rPr>
        <w:commentReference w:id="43"/>
      </w:r>
      <w:commentRangeEnd w:id="44"/>
      <w:r w:rsidR="003D5D69">
        <w:rPr>
          <w:rStyle w:val="CommentReference"/>
        </w:rPr>
        <w:commentReference w:id="44"/>
      </w:r>
      <w:commentRangeEnd w:id="45"/>
      <w:r w:rsidR="00524913">
        <w:rPr>
          <w:rStyle w:val="CommentReference"/>
        </w:rPr>
        <w:commentReference w:id="45"/>
      </w:r>
      <w:r w:rsidR="00256F84">
        <w:rPr>
          <w:rStyle w:val="CommentReference"/>
        </w:rPr>
        <w:commentReference w:id="46"/>
      </w:r>
      <w:r w:rsidR="00645F7F">
        <w:rPr>
          <w:rStyle w:val="CommentReference"/>
        </w:rPr>
        <w:commentReference w:id="47"/>
      </w:r>
      <w:r w:rsidR="0003496F">
        <w:rPr>
          <w:rStyle w:val="CommentReference"/>
        </w:rPr>
        <w:commentReference w:id="48"/>
      </w:r>
      <w:r>
        <w:t>.</w:t>
      </w:r>
    </w:p>
    <w:p w14:paraId="799087CE" w14:textId="77777777" w:rsidR="00294FC8" w:rsidRDefault="00106299">
      <w:pPr>
        <w:spacing w:after="272" w:line="259" w:lineRule="auto"/>
        <w:ind w:left="0" w:right="-7" w:firstLine="0"/>
      </w:pPr>
      <w:r>
        <w:rPr>
          <w:noProof/>
          <w:sz w:val="22"/>
        </w:rPr>
        <mc:AlternateContent>
          <mc:Choice Requires="wpg">
            <w:drawing>
              <wp:inline distT="0" distB="0" distL="0" distR="0" wp14:anchorId="7E742CEF" wp14:editId="49ECCE86">
                <wp:extent cx="6422181" cy="1754237"/>
                <wp:effectExtent l="0" t="0" r="0" b="0"/>
                <wp:docPr id="28520" name="Group 28520"/>
                <wp:cNvGraphicFramePr/>
                <a:graphic xmlns:a="http://schemas.openxmlformats.org/drawingml/2006/main">
                  <a:graphicData uri="http://schemas.microsoft.com/office/word/2010/wordprocessingGroup">
                    <wpg:wgp>
                      <wpg:cNvGrpSpPr/>
                      <wpg:grpSpPr>
                        <a:xfrm>
                          <a:off x="0" y="0"/>
                          <a:ext cx="6422181" cy="1754237"/>
                          <a:chOff x="0" y="0"/>
                          <a:chExt cx="6422181" cy="1754237"/>
                        </a:xfrm>
                      </wpg:grpSpPr>
                      <wps:wsp>
                        <wps:cNvPr id="955" name="Shape 955"/>
                        <wps:cNvSpPr/>
                        <wps:spPr>
                          <a:xfrm>
                            <a:off x="32445" y="0"/>
                            <a:ext cx="6389737" cy="1754237"/>
                          </a:xfrm>
                          <a:custGeom>
                            <a:avLst/>
                            <a:gdLst/>
                            <a:ahLst/>
                            <a:cxnLst/>
                            <a:rect l="0" t="0" r="0" b="0"/>
                            <a:pathLst>
                              <a:path w="6389737" h="1754237">
                                <a:moveTo>
                                  <a:pt x="0" y="0"/>
                                </a:moveTo>
                                <a:lnTo>
                                  <a:pt x="6373515" y="0"/>
                                </a:lnTo>
                                <a:cubicBezTo>
                                  <a:pt x="6378005" y="0"/>
                                  <a:pt x="6382060" y="1823"/>
                                  <a:pt x="6384993" y="4763"/>
                                </a:cubicBezTo>
                                <a:cubicBezTo>
                                  <a:pt x="6387926" y="7702"/>
                                  <a:pt x="6389737" y="11757"/>
                                  <a:pt x="6389737" y="16221"/>
                                </a:cubicBezTo>
                                <a:lnTo>
                                  <a:pt x="6389737" y="1738016"/>
                                </a:lnTo>
                                <a:cubicBezTo>
                                  <a:pt x="6389737" y="1746995"/>
                                  <a:pt x="6382494" y="1754237"/>
                                  <a:pt x="6373515" y="1754237"/>
                                </a:cubicBezTo>
                                <a:lnTo>
                                  <a:pt x="0" y="1754237"/>
                                </a:ln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956" name="Shape 956"/>
                        <wps:cNvSpPr/>
                        <wps:spPr>
                          <a:xfrm>
                            <a:off x="0" y="0"/>
                            <a:ext cx="32445" cy="1754237"/>
                          </a:xfrm>
                          <a:custGeom>
                            <a:avLst/>
                            <a:gdLst/>
                            <a:ahLst/>
                            <a:cxnLst/>
                            <a:rect l="0" t="0" r="0" b="0"/>
                            <a:pathLst>
                              <a:path w="32445" h="1754237">
                                <a:moveTo>
                                  <a:pt x="16222" y="0"/>
                                </a:moveTo>
                                <a:lnTo>
                                  <a:pt x="32445" y="0"/>
                                </a:lnTo>
                                <a:lnTo>
                                  <a:pt x="32445" y="1754237"/>
                                </a:lnTo>
                                <a:lnTo>
                                  <a:pt x="16222" y="1754237"/>
                                </a:lnTo>
                                <a:cubicBezTo>
                                  <a:pt x="7293" y="1754237"/>
                                  <a:pt x="0" y="1746995"/>
                                  <a:pt x="0" y="1738016"/>
                                </a:cubicBezTo>
                                <a:lnTo>
                                  <a:pt x="0" y="16221"/>
                                </a:lnTo>
                                <a:cubicBezTo>
                                  <a:pt x="0" y="7293"/>
                                  <a:pt x="7293" y="0"/>
                                  <a:pt x="16222" y="0"/>
                                </a:cubicBez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28423" name="Rectangle 28423"/>
                        <wps:cNvSpPr/>
                        <wps:spPr>
                          <a:xfrm>
                            <a:off x="241820" y="411772"/>
                            <a:ext cx="44206" cy="193401"/>
                          </a:xfrm>
                          <a:prstGeom prst="rect">
                            <a:avLst/>
                          </a:prstGeom>
                          <a:ln>
                            <a:noFill/>
                          </a:ln>
                        </wps:spPr>
                        <wps:txbx>
                          <w:txbxContent>
                            <w:p w14:paraId="23557EDB" w14:textId="77777777" w:rsidR="00294FC8" w:rsidRDefault="00106299">
                              <w:pPr>
                                <w:spacing w:after="160" w:line="259" w:lineRule="auto"/>
                                <w:ind w:left="0" w:firstLine="0"/>
                              </w:pPr>
                              <w:r>
                                <w:rPr>
                                  <w:w w:val="63"/>
                                  <w:sz w:val="16"/>
                                </w:rPr>
                                <w:t>1</w:t>
                              </w:r>
                            </w:p>
                          </w:txbxContent>
                        </wps:txbx>
                        <wps:bodyPr horzOverflow="overflow" vert="horz" lIns="0" tIns="0" rIns="0" bIns="0" rtlCol="0">
                          <a:noAutofit/>
                        </wps:bodyPr>
                      </wps:wsp>
                      <wps:wsp>
                        <wps:cNvPr id="28426" name="Rectangle 28426"/>
                        <wps:cNvSpPr/>
                        <wps:spPr>
                          <a:xfrm>
                            <a:off x="275089" y="411772"/>
                            <a:ext cx="65798" cy="193401"/>
                          </a:xfrm>
                          <a:prstGeom prst="rect">
                            <a:avLst/>
                          </a:prstGeom>
                          <a:ln>
                            <a:noFill/>
                          </a:ln>
                        </wps:spPr>
                        <wps:txbx>
                          <w:txbxContent>
                            <w:p w14:paraId="1CA630FC" w14:textId="77777777" w:rsidR="00294FC8" w:rsidRDefault="00106299">
                              <w:pPr>
                                <w:spacing w:after="160" w:line="259" w:lineRule="auto"/>
                                <w:ind w:left="0" w:firstLine="0"/>
                              </w:pPr>
                              <w:r>
                                <w:rPr>
                                  <w:w w:val="85"/>
                                  <w:sz w:val="16"/>
                                </w:rPr>
                                <w:t>.</w:t>
                              </w:r>
                              <w:r>
                                <w:rPr>
                                  <w:spacing w:val="7"/>
                                  <w:w w:val="85"/>
                                  <w:sz w:val="16"/>
                                </w:rPr>
                                <w:t xml:space="preserve"> </w:t>
                              </w:r>
                            </w:p>
                          </w:txbxContent>
                        </wps:txbx>
                        <wps:bodyPr horzOverflow="overflow" vert="horz" lIns="0" tIns="0" rIns="0" bIns="0" rtlCol="0">
                          <a:noAutofit/>
                        </wps:bodyPr>
                      </wps:wsp>
                      <wps:wsp>
                        <wps:cNvPr id="967" name="Rectangle 967"/>
                        <wps:cNvSpPr/>
                        <wps:spPr>
                          <a:xfrm>
                            <a:off x="324589" y="411772"/>
                            <a:ext cx="5013800" cy="193401"/>
                          </a:xfrm>
                          <a:prstGeom prst="rect">
                            <a:avLst/>
                          </a:prstGeom>
                          <a:ln>
                            <a:noFill/>
                          </a:ln>
                        </wps:spPr>
                        <wps:txbx>
                          <w:txbxContent>
                            <w:p w14:paraId="7B7131E8" w14:textId="77777777" w:rsidR="00294FC8" w:rsidRDefault="00106299">
                              <w:pPr>
                                <w:spacing w:after="160" w:line="259" w:lineRule="auto"/>
                                <w:ind w:left="0" w:firstLine="0"/>
                              </w:pPr>
                              <w:r>
                                <w:rPr>
                                  <w:w w:val="122"/>
                                  <w:sz w:val="16"/>
                                </w:rPr>
                                <w:t>Hashing</w:t>
                              </w:r>
                              <w:r>
                                <w:rPr>
                                  <w:spacing w:val="7"/>
                                  <w:w w:val="122"/>
                                  <w:sz w:val="16"/>
                                </w:rPr>
                                <w:t xml:space="preserve"> </w:t>
                              </w:r>
                              <w:r>
                                <w:rPr>
                                  <w:w w:val="122"/>
                                  <w:sz w:val="16"/>
                                </w:rPr>
                                <w:t>functionality</w:t>
                              </w:r>
                              <w:r>
                                <w:rPr>
                                  <w:spacing w:val="7"/>
                                  <w:w w:val="122"/>
                                  <w:sz w:val="16"/>
                                </w:rPr>
                                <w:t xml:space="preserve"> </w:t>
                              </w:r>
                              <w:r>
                                <w:rPr>
                                  <w:w w:val="122"/>
                                  <w:sz w:val="16"/>
                                </w:rPr>
                                <w:t>to</w:t>
                              </w:r>
                              <w:r>
                                <w:rPr>
                                  <w:spacing w:val="7"/>
                                  <w:w w:val="122"/>
                                  <w:sz w:val="16"/>
                                </w:rPr>
                                <w:t xml:space="preserve"> </w:t>
                              </w:r>
                              <w:r>
                                <w:rPr>
                                  <w:w w:val="122"/>
                                  <w:sz w:val="16"/>
                                </w:rPr>
                                <w:t>derive</w:t>
                              </w:r>
                              <w:r>
                                <w:rPr>
                                  <w:spacing w:val="7"/>
                                  <w:w w:val="122"/>
                                  <w:sz w:val="16"/>
                                </w:rPr>
                                <w:t xml:space="preserve"> </w:t>
                              </w:r>
                              <w:r>
                                <w:rPr>
                                  <w:w w:val="122"/>
                                  <w:sz w:val="16"/>
                                </w:rPr>
                                <w:t>the</w:t>
                              </w:r>
                              <w:r>
                                <w:rPr>
                                  <w:spacing w:val="7"/>
                                  <w:w w:val="122"/>
                                  <w:sz w:val="16"/>
                                </w:rPr>
                                <w:t xml:space="preserve"> </w:t>
                              </w:r>
                              <w:r>
                                <w:rPr>
                                  <w:w w:val="122"/>
                                  <w:sz w:val="16"/>
                                </w:rPr>
                                <w:t>urn</w:t>
                              </w:r>
                              <w:r>
                                <w:rPr>
                                  <w:spacing w:val="7"/>
                                  <w:w w:val="122"/>
                                  <w:sz w:val="16"/>
                                </w:rPr>
                                <w:t xml:space="preserve"> </w:t>
                              </w:r>
                              <w:r>
                                <w:rPr>
                                  <w:w w:val="122"/>
                                  <w:sz w:val="16"/>
                                </w:rPr>
                                <w:t>for</w:t>
                              </w:r>
                              <w:r>
                                <w:rPr>
                                  <w:spacing w:val="7"/>
                                  <w:w w:val="122"/>
                                  <w:sz w:val="16"/>
                                </w:rPr>
                                <w:t xml:space="preserve"> </w:t>
                              </w:r>
                              <w:r>
                                <w:rPr>
                                  <w:w w:val="122"/>
                                  <w:sz w:val="16"/>
                                </w:rPr>
                                <w:t>look-up</w:t>
                              </w:r>
                              <w:r>
                                <w:rPr>
                                  <w:spacing w:val="7"/>
                                  <w:w w:val="122"/>
                                  <w:sz w:val="16"/>
                                </w:rPr>
                                <w:t xml:space="preserve"> </w:t>
                              </w:r>
                              <w:r>
                                <w:rPr>
                                  <w:w w:val="122"/>
                                  <w:sz w:val="16"/>
                                </w:rPr>
                                <w:t>in</w:t>
                              </w:r>
                              <w:r>
                                <w:rPr>
                                  <w:spacing w:val="7"/>
                                  <w:w w:val="122"/>
                                  <w:sz w:val="16"/>
                                </w:rPr>
                                <w:t xml:space="preserve"> </w:t>
                              </w:r>
                              <w:r>
                                <w:rPr>
                                  <w:w w:val="122"/>
                                  <w:sz w:val="16"/>
                                </w:rPr>
                                <w:t>a</w:t>
                              </w:r>
                              <w:r>
                                <w:rPr>
                                  <w:spacing w:val="7"/>
                                  <w:w w:val="122"/>
                                  <w:sz w:val="16"/>
                                </w:rPr>
                                <w:t xml:space="preserve"> </w:t>
                              </w:r>
                              <w:r>
                                <w:rPr>
                                  <w:w w:val="122"/>
                                  <w:sz w:val="16"/>
                                </w:rPr>
                                <w:t>DNS</w:t>
                              </w:r>
                              <w:r>
                                <w:rPr>
                                  <w:spacing w:val="7"/>
                                  <w:w w:val="122"/>
                                  <w:sz w:val="16"/>
                                </w:rPr>
                                <w:t xml:space="preserve"> </w:t>
                              </w:r>
                              <w:r>
                                <w:rPr>
                                  <w:w w:val="122"/>
                                  <w:sz w:val="16"/>
                                </w:rPr>
                                <w:t>NAPTR</w:t>
                              </w:r>
                              <w:r>
                                <w:rPr>
                                  <w:spacing w:val="7"/>
                                  <w:w w:val="122"/>
                                  <w:sz w:val="16"/>
                                </w:rPr>
                                <w:t xml:space="preserve"> </w:t>
                              </w:r>
                              <w:r>
                                <w:rPr>
                                  <w:w w:val="122"/>
                                  <w:sz w:val="16"/>
                                </w:rPr>
                                <w:t>record.</w:t>
                              </w:r>
                            </w:p>
                          </w:txbxContent>
                        </wps:txbx>
                        <wps:bodyPr horzOverflow="overflow" vert="horz" lIns="0" tIns="0" rIns="0" bIns="0" rtlCol="0">
                          <a:noAutofit/>
                        </wps:bodyPr>
                      </wps:wsp>
                      <wps:wsp>
                        <wps:cNvPr id="28429" name="Rectangle 28429"/>
                        <wps:cNvSpPr/>
                        <wps:spPr>
                          <a:xfrm>
                            <a:off x="215312" y="629920"/>
                            <a:ext cx="79433" cy="193401"/>
                          </a:xfrm>
                          <a:prstGeom prst="rect">
                            <a:avLst/>
                          </a:prstGeom>
                          <a:ln>
                            <a:noFill/>
                          </a:ln>
                        </wps:spPr>
                        <wps:txbx>
                          <w:txbxContent>
                            <w:p w14:paraId="1E227948" w14:textId="77777777" w:rsidR="00294FC8" w:rsidRDefault="00106299">
                              <w:pPr>
                                <w:spacing w:after="160" w:line="259" w:lineRule="auto"/>
                                <w:ind w:left="0" w:firstLine="0"/>
                              </w:pPr>
                              <w:r>
                                <w:rPr>
                                  <w:w w:val="113"/>
                                  <w:sz w:val="16"/>
                                </w:rPr>
                                <w:t>2</w:t>
                              </w:r>
                            </w:p>
                          </w:txbxContent>
                        </wps:txbx>
                        <wps:bodyPr horzOverflow="overflow" vert="horz" lIns="0" tIns="0" rIns="0" bIns="0" rtlCol="0">
                          <a:noAutofit/>
                        </wps:bodyPr>
                      </wps:wsp>
                      <wps:wsp>
                        <wps:cNvPr id="28430" name="Rectangle 28430"/>
                        <wps:cNvSpPr/>
                        <wps:spPr>
                          <a:xfrm>
                            <a:off x="275088" y="629920"/>
                            <a:ext cx="65825" cy="193401"/>
                          </a:xfrm>
                          <a:prstGeom prst="rect">
                            <a:avLst/>
                          </a:prstGeom>
                          <a:ln>
                            <a:noFill/>
                          </a:ln>
                        </wps:spPr>
                        <wps:txbx>
                          <w:txbxContent>
                            <w:p w14:paraId="561F7A4D" w14:textId="77777777" w:rsidR="00294FC8" w:rsidRDefault="00106299">
                              <w:pPr>
                                <w:spacing w:after="160" w:line="259" w:lineRule="auto"/>
                                <w:ind w:left="0" w:firstLine="0"/>
                              </w:pPr>
                              <w:r>
                                <w:rPr>
                                  <w:w w:val="85"/>
                                  <w:sz w:val="16"/>
                                </w:rPr>
                                <w:t>.</w:t>
                              </w:r>
                              <w:r>
                                <w:rPr>
                                  <w:spacing w:val="7"/>
                                  <w:w w:val="85"/>
                                  <w:sz w:val="16"/>
                                </w:rPr>
                                <w:t xml:space="preserve"> </w:t>
                              </w:r>
                            </w:p>
                          </w:txbxContent>
                        </wps:txbx>
                        <wps:bodyPr horzOverflow="overflow" vert="horz" lIns="0" tIns="0" rIns="0" bIns="0" rtlCol="0">
                          <a:noAutofit/>
                        </wps:bodyPr>
                      </wps:wsp>
                      <wps:wsp>
                        <wps:cNvPr id="969" name="Rectangle 969"/>
                        <wps:cNvSpPr/>
                        <wps:spPr>
                          <a:xfrm>
                            <a:off x="324589" y="629919"/>
                            <a:ext cx="3531504" cy="193401"/>
                          </a:xfrm>
                          <a:prstGeom prst="rect">
                            <a:avLst/>
                          </a:prstGeom>
                          <a:ln>
                            <a:noFill/>
                          </a:ln>
                        </wps:spPr>
                        <wps:txbx>
                          <w:txbxContent>
                            <w:p w14:paraId="76D877D2" w14:textId="77777777" w:rsidR="00294FC8" w:rsidRDefault="00106299">
                              <w:pPr>
                                <w:spacing w:after="160" w:line="259" w:lineRule="auto"/>
                                <w:ind w:left="0" w:firstLine="0"/>
                              </w:pPr>
                              <w:r>
                                <w:rPr>
                                  <w:w w:val="119"/>
                                  <w:sz w:val="16"/>
                                </w:rPr>
                                <w:t>DNS</w:t>
                              </w:r>
                              <w:r>
                                <w:rPr>
                                  <w:spacing w:val="7"/>
                                  <w:w w:val="119"/>
                                  <w:sz w:val="16"/>
                                </w:rPr>
                                <w:t xml:space="preserve"> </w:t>
                              </w:r>
                              <w:r>
                                <w:rPr>
                                  <w:w w:val="119"/>
                                  <w:sz w:val="16"/>
                                </w:rPr>
                                <w:t>NATPR</w:t>
                              </w:r>
                              <w:r>
                                <w:rPr>
                                  <w:spacing w:val="7"/>
                                  <w:w w:val="119"/>
                                  <w:sz w:val="16"/>
                                </w:rPr>
                                <w:t xml:space="preserve"> </w:t>
                              </w:r>
                              <w:r>
                                <w:rPr>
                                  <w:w w:val="119"/>
                                  <w:sz w:val="16"/>
                                </w:rPr>
                                <w:t>lookup</w:t>
                              </w:r>
                              <w:r>
                                <w:rPr>
                                  <w:spacing w:val="7"/>
                                  <w:w w:val="119"/>
                                  <w:sz w:val="16"/>
                                </w:rPr>
                                <w:t xml:space="preserve"> </w:t>
                              </w:r>
                              <w:r>
                                <w:rPr>
                                  <w:w w:val="119"/>
                                  <w:sz w:val="16"/>
                                </w:rPr>
                                <w:t>and</w:t>
                              </w:r>
                              <w:r>
                                <w:rPr>
                                  <w:spacing w:val="7"/>
                                  <w:w w:val="119"/>
                                  <w:sz w:val="16"/>
                                </w:rPr>
                                <w:t xml:space="preserve"> </w:t>
                              </w:r>
                              <w:r>
                                <w:rPr>
                                  <w:w w:val="119"/>
                                  <w:sz w:val="16"/>
                                </w:rPr>
                                <w:t>extract</w:t>
                              </w:r>
                              <w:r>
                                <w:rPr>
                                  <w:spacing w:val="7"/>
                                  <w:w w:val="119"/>
                                  <w:sz w:val="16"/>
                                </w:rPr>
                                <w:t xml:space="preserve"> </w:t>
                              </w:r>
                              <w:r>
                                <w:rPr>
                                  <w:w w:val="119"/>
                                  <w:sz w:val="16"/>
                                </w:rPr>
                                <w:t>the</w:t>
                              </w:r>
                              <w:r>
                                <w:rPr>
                                  <w:spacing w:val="7"/>
                                  <w:w w:val="119"/>
                                  <w:sz w:val="16"/>
                                </w:rPr>
                                <w:t xml:space="preserve"> </w:t>
                              </w:r>
                              <w:r>
                                <w:rPr>
                                  <w:w w:val="119"/>
                                  <w:sz w:val="16"/>
                                </w:rPr>
                                <w:t>relevant</w:t>
                              </w:r>
                              <w:r>
                                <w:rPr>
                                  <w:spacing w:val="7"/>
                                  <w:w w:val="119"/>
                                  <w:sz w:val="16"/>
                                </w:rPr>
                                <w:t xml:space="preserve"> </w:t>
                              </w:r>
                              <w:r>
                                <w:rPr>
                                  <w:w w:val="119"/>
                                  <w:sz w:val="16"/>
                                </w:rPr>
                                <w:t>SMP</w:t>
                              </w:r>
                              <w:r>
                                <w:rPr>
                                  <w:spacing w:val="7"/>
                                  <w:w w:val="119"/>
                                  <w:sz w:val="16"/>
                                </w:rPr>
                                <w:t xml:space="preserve"> </w:t>
                              </w:r>
                              <w:r>
                                <w:rPr>
                                  <w:w w:val="119"/>
                                  <w:sz w:val="16"/>
                                </w:rPr>
                                <w:t>URI.</w:t>
                              </w:r>
                            </w:p>
                          </w:txbxContent>
                        </wps:txbx>
                        <wps:bodyPr horzOverflow="overflow" vert="horz" lIns="0" tIns="0" rIns="0" bIns="0" rtlCol="0">
                          <a:noAutofit/>
                        </wps:bodyPr>
                      </wps:wsp>
                      <wps:wsp>
                        <wps:cNvPr id="28431" name="Rectangle 28431"/>
                        <wps:cNvSpPr/>
                        <wps:spPr>
                          <a:xfrm>
                            <a:off x="213960" y="848068"/>
                            <a:ext cx="81367" cy="193401"/>
                          </a:xfrm>
                          <a:prstGeom prst="rect">
                            <a:avLst/>
                          </a:prstGeom>
                          <a:ln>
                            <a:noFill/>
                          </a:ln>
                        </wps:spPr>
                        <wps:txbx>
                          <w:txbxContent>
                            <w:p w14:paraId="7D635508" w14:textId="77777777" w:rsidR="00294FC8" w:rsidRDefault="00106299">
                              <w:pPr>
                                <w:spacing w:after="160" w:line="259" w:lineRule="auto"/>
                                <w:ind w:left="0" w:firstLine="0"/>
                              </w:pPr>
                              <w:r>
                                <w:rPr>
                                  <w:w w:val="116"/>
                                  <w:sz w:val="16"/>
                                </w:rPr>
                                <w:t>3</w:t>
                              </w:r>
                            </w:p>
                          </w:txbxContent>
                        </wps:txbx>
                        <wps:bodyPr horzOverflow="overflow" vert="horz" lIns="0" tIns="0" rIns="0" bIns="0" rtlCol="0">
                          <a:noAutofit/>
                        </wps:bodyPr>
                      </wps:wsp>
                      <wps:wsp>
                        <wps:cNvPr id="28432" name="Rectangle 28432"/>
                        <wps:cNvSpPr/>
                        <wps:spPr>
                          <a:xfrm>
                            <a:off x="275086" y="848068"/>
                            <a:ext cx="65825" cy="193401"/>
                          </a:xfrm>
                          <a:prstGeom prst="rect">
                            <a:avLst/>
                          </a:prstGeom>
                          <a:ln>
                            <a:noFill/>
                          </a:ln>
                        </wps:spPr>
                        <wps:txbx>
                          <w:txbxContent>
                            <w:p w14:paraId="3D0079B6" w14:textId="77777777" w:rsidR="00294FC8" w:rsidRDefault="00106299">
                              <w:pPr>
                                <w:spacing w:after="160" w:line="259" w:lineRule="auto"/>
                                <w:ind w:left="0" w:firstLine="0"/>
                              </w:pPr>
                              <w:r>
                                <w:rPr>
                                  <w:w w:val="85"/>
                                  <w:sz w:val="16"/>
                                </w:rPr>
                                <w:t>.</w:t>
                              </w:r>
                              <w:r>
                                <w:rPr>
                                  <w:spacing w:val="7"/>
                                  <w:w w:val="85"/>
                                  <w:sz w:val="16"/>
                                </w:rPr>
                                <w:t xml:space="preserve"> </w:t>
                              </w:r>
                            </w:p>
                          </w:txbxContent>
                        </wps:txbx>
                        <wps:bodyPr horzOverflow="overflow" vert="horz" lIns="0" tIns="0" rIns="0" bIns="0" rtlCol="0">
                          <a:noAutofit/>
                        </wps:bodyPr>
                      </wps:wsp>
                      <wps:wsp>
                        <wps:cNvPr id="971" name="Rectangle 971"/>
                        <wps:cNvSpPr/>
                        <wps:spPr>
                          <a:xfrm>
                            <a:off x="324589" y="848069"/>
                            <a:ext cx="4200783" cy="193402"/>
                          </a:xfrm>
                          <a:prstGeom prst="rect">
                            <a:avLst/>
                          </a:prstGeom>
                          <a:ln>
                            <a:noFill/>
                          </a:ln>
                        </wps:spPr>
                        <wps:txbx>
                          <w:txbxContent>
                            <w:p w14:paraId="73776826" w14:textId="77777777" w:rsidR="00294FC8" w:rsidRDefault="00106299">
                              <w:pPr>
                                <w:spacing w:after="160" w:line="259" w:lineRule="auto"/>
                                <w:ind w:left="0" w:firstLine="0"/>
                              </w:pPr>
                              <w:r>
                                <w:rPr>
                                  <w:w w:val="119"/>
                                  <w:sz w:val="16"/>
                                </w:rPr>
                                <w:t>Two</w:t>
                              </w:r>
                              <w:r>
                                <w:rPr>
                                  <w:spacing w:val="7"/>
                                  <w:w w:val="119"/>
                                  <w:sz w:val="16"/>
                                </w:rPr>
                                <w:t xml:space="preserve"> </w:t>
                              </w:r>
                              <w:r>
                                <w:rPr>
                                  <w:w w:val="119"/>
                                  <w:sz w:val="16"/>
                                </w:rPr>
                                <w:t>REST</w:t>
                              </w:r>
                              <w:r>
                                <w:rPr>
                                  <w:spacing w:val="7"/>
                                  <w:w w:val="119"/>
                                  <w:sz w:val="16"/>
                                </w:rPr>
                                <w:t xml:space="preserve"> </w:t>
                              </w:r>
                              <w:r>
                                <w:rPr>
                                  <w:w w:val="119"/>
                                  <w:sz w:val="16"/>
                                </w:rPr>
                                <w:t>requests</w:t>
                              </w:r>
                              <w:r>
                                <w:rPr>
                                  <w:spacing w:val="7"/>
                                  <w:w w:val="119"/>
                                  <w:sz w:val="16"/>
                                </w:rPr>
                                <w:t xml:space="preserve"> </w:t>
                              </w:r>
                              <w:r>
                                <w:rPr>
                                  <w:w w:val="119"/>
                                  <w:sz w:val="16"/>
                                </w:rPr>
                                <w:t>to</w:t>
                              </w:r>
                              <w:r>
                                <w:rPr>
                                  <w:spacing w:val="7"/>
                                  <w:w w:val="119"/>
                                  <w:sz w:val="16"/>
                                </w:rPr>
                                <w:t xml:space="preserve"> </w:t>
                              </w:r>
                              <w:r>
                                <w:rPr>
                                  <w:w w:val="119"/>
                                  <w:sz w:val="16"/>
                                </w:rPr>
                                <w:t>an</w:t>
                              </w:r>
                              <w:r>
                                <w:rPr>
                                  <w:spacing w:val="7"/>
                                  <w:w w:val="119"/>
                                  <w:sz w:val="16"/>
                                </w:rPr>
                                <w:t xml:space="preserve"> </w:t>
                              </w:r>
                              <w:r>
                                <w:rPr>
                                  <w:w w:val="119"/>
                                  <w:sz w:val="16"/>
                                </w:rPr>
                                <w:t>SMP</w:t>
                              </w:r>
                              <w:r>
                                <w:rPr>
                                  <w:spacing w:val="7"/>
                                  <w:w w:val="119"/>
                                  <w:sz w:val="16"/>
                                </w:rPr>
                                <w:t xml:space="preserve"> </w:t>
                              </w:r>
                              <w:r>
                                <w:rPr>
                                  <w:w w:val="119"/>
                                  <w:sz w:val="16"/>
                                </w:rPr>
                                <w:t>server</w:t>
                              </w:r>
                              <w:r>
                                <w:rPr>
                                  <w:spacing w:val="7"/>
                                  <w:w w:val="119"/>
                                  <w:sz w:val="16"/>
                                </w:rPr>
                                <w:t xml:space="preserve"> </w:t>
                              </w:r>
                              <w:r>
                                <w:rPr>
                                  <w:w w:val="119"/>
                                  <w:sz w:val="16"/>
                                </w:rPr>
                                <w:t>to</w:t>
                              </w:r>
                              <w:r>
                                <w:rPr>
                                  <w:spacing w:val="7"/>
                                  <w:w w:val="119"/>
                                  <w:sz w:val="16"/>
                                </w:rPr>
                                <w:t xml:space="preserve"> </w:t>
                              </w:r>
                              <w:r>
                                <w:rPr>
                                  <w:w w:val="119"/>
                                  <w:sz w:val="16"/>
                                </w:rPr>
                                <w:t>retrieve</w:t>
                              </w:r>
                              <w:r>
                                <w:rPr>
                                  <w:spacing w:val="7"/>
                                  <w:w w:val="119"/>
                                  <w:sz w:val="16"/>
                                </w:rPr>
                                <w:t xml:space="preserve"> </w:t>
                              </w:r>
                              <w:r>
                                <w:rPr>
                                  <w:w w:val="119"/>
                                  <w:sz w:val="16"/>
                                </w:rPr>
                                <w:t>a</w:t>
                              </w:r>
                              <w:r>
                                <w:rPr>
                                  <w:spacing w:val="7"/>
                                  <w:w w:val="119"/>
                                  <w:sz w:val="16"/>
                                </w:rPr>
                                <w:t xml:space="preserve"> </w:t>
                              </w:r>
                              <w:r>
                                <w:rPr>
                                  <w:w w:val="119"/>
                                  <w:sz w:val="16"/>
                                </w:rPr>
                                <w:t>Corner</w:t>
                              </w:r>
                              <w:r>
                                <w:rPr>
                                  <w:spacing w:val="7"/>
                                  <w:w w:val="119"/>
                                  <w:sz w:val="16"/>
                                </w:rPr>
                                <w:t xml:space="preserve"> </w:t>
                              </w:r>
                              <w:r>
                                <w:rPr>
                                  <w:w w:val="119"/>
                                  <w:sz w:val="16"/>
                                </w:rPr>
                                <w:t>3</w:t>
                              </w:r>
                              <w:r>
                                <w:rPr>
                                  <w:spacing w:val="7"/>
                                  <w:w w:val="119"/>
                                  <w:sz w:val="16"/>
                                </w:rPr>
                                <w:t xml:space="preserve"> </w:t>
                              </w:r>
                              <w:r>
                                <w:rPr>
                                  <w:w w:val="119"/>
                                  <w:sz w:val="16"/>
                                </w:rPr>
                                <w:t>URI.</w:t>
                              </w:r>
                            </w:p>
                          </w:txbxContent>
                        </wps:txbx>
                        <wps:bodyPr horzOverflow="overflow" vert="horz" lIns="0" tIns="0" rIns="0" bIns="0" rtlCol="0">
                          <a:noAutofit/>
                        </wps:bodyPr>
                      </wps:wsp>
                      <wps:wsp>
                        <wps:cNvPr id="28433" name="Rectangle 28433"/>
                        <wps:cNvSpPr/>
                        <wps:spPr>
                          <a:xfrm>
                            <a:off x="209767" y="1066216"/>
                            <a:ext cx="86892" cy="193401"/>
                          </a:xfrm>
                          <a:prstGeom prst="rect">
                            <a:avLst/>
                          </a:prstGeom>
                          <a:ln>
                            <a:noFill/>
                          </a:ln>
                        </wps:spPr>
                        <wps:txbx>
                          <w:txbxContent>
                            <w:p w14:paraId="1B5D037C" w14:textId="77777777" w:rsidR="00294FC8" w:rsidRDefault="00106299">
                              <w:pPr>
                                <w:spacing w:after="160" w:line="259" w:lineRule="auto"/>
                                <w:ind w:left="0" w:firstLine="0"/>
                              </w:pPr>
                              <w:r>
                                <w:rPr>
                                  <w:w w:val="124"/>
                                  <w:sz w:val="16"/>
                                </w:rPr>
                                <w:t>4</w:t>
                              </w:r>
                            </w:p>
                          </w:txbxContent>
                        </wps:txbx>
                        <wps:bodyPr horzOverflow="overflow" vert="horz" lIns="0" tIns="0" rIns="0" bIns="0" rtlCol="0">
                          <a:noAutofit/>
                        </wps:bodyPr>
                      </wps:wsp>
                      <wps:wsp>
                        <wps:cNvPr id="28434" name="Rectangle 28434"/>
                        <wps:cNvSpPr/>
                        <wps:spPr>
                          <a:xfrm>
                            <a:off x="275090" y="1066216"/>
                            <a:ext cx="65881" cy="193401"/>
                          </a:xfrm>
                          <a:prstGeom prst="rect">
                            <a:avLst/>
                          </a:prstGeom>
                          <a:ln>
                            <a:noFill/>
                          </a:ln>
                        </wps:spPr>
                        <wps:txbx>
                          <w:txbxContent>
                            <w:p w14:paraId="00D66D8D" w14:textId="77777777" w:rsidR="00294FC8" w:rsidRDefault="00106299">
                              <w:pPr>
                                <w:spacing w:after="160" w:line="259" w:lineRule="auto"/>
                                <w:ind w:left="0" w:firstLine="0"/>
                              </w:pPr>
                              <w:r>
                                <w:rPr>
                                  <w:w w:val="85"/>
                                  <w:sz w:val="16"/>
                                </w:rPr>
                                <w:t>.</w:t>
                              </w:r>
                              <w:r>
                                <w:rPr>
                                  <w:spacing w:val="7"/>
                                  <w:w w:val="85"/>
                                  <w:sz w:val="16"/>
                                </w:rPr>
                                <w:t xml:space="preserve"> </w:t>
                              </w:r>
                            </w:p>
                          </w:txbxContent>
                        </wps:txbx>
                        <wps:bodyPr horzOverflow="overflow" vert="horz" lIns="0" tIns="0" rIns="0" bIns="0" rtlCol="0">
                          <a:noAutofit/>
                        </wps:bodyPr>
                      </wps:wsp>
                      <wps:wsp>
                        <wps:cNvPr id="973" name="Rectangle 973"/>
                        <wps:cNvSpPr/>
                        <wps:spPr>
                          <a:xfrm>
                            <a:off x="324589" y="1066216"/>
                            <a:ext cx="3019572" cy="193402"/>
                          </a:xfrm>
                          <a:prstGeom prst="rect">
                            <a:avLst/>
                          </a:prstGeom>
                          <a:ln>
                            <a:noFill/>
                          </a:ln>
                        </wps:spPr>
                        <wps:txbx>
                          <w:txbxContent>
                            <w:p w14:paraId="452024D0" w14:textId="77777777" w:rsidR="00294FC8" w:rsidRDefault="00106299">
                              <w:pPr>
                                <w:spacing w:after="160" w:line="259" w:lineRule="auto"/>
                                <w:ind w:left="0" w:firstLine="0"/>
                              </w:pPr>
                              <w:r>
                                <w:rPr>
                                  <w:w w:val="119"/>
                                  <w:sz w:val="16"/>
                                </w:rPr>
                                <w:t>Execute</w:t>
                              </w:r>
                              <w:r>
                                <w:rPr>
                                  <w:spacing w:val="7"/>
                                  <w:w w:val="119"/>
                                  <w:sz w:val="16"/>
                                </w:rPr>
                                <w:t xml:space="preserve"> </w:t>
                              </w:r>
                              <w:r>
                                <w:rPr>
                                  <w:w w:val="119"/>
                                  <w:sz w:val="16"/>
                                </w:rPr>
                                <w:t>the</w:t>
                              </w:r>
                              <w:r>
                                <w:rPr>
                                  <w:spacing w:val="7"/>
                                  <w:w w:val="119"/>
                                  <w:sz w:val="16"/>
                                </w:rPr>
                                <w:t xml:space="preserve"> </w:t>
                              </w:r>
                              <w:r>
                                <w:rPr>
                                  <w:w w:val="119"/>
                                  <w:sz w:val="16"/>
                                </w:rPr>
                                <w:t>REST</w:t>
                              </w:r>
                              <w:r>
                                <w:rPr>
                                  <w:spacing w:val="7"/>
                                  <w:w w:val="119"/>
                                  <w:sz w:val="16"/>
                                </w:rPr>
                                <w:t xml:space="preserve"> </w:t>
                              </w:r>
                              <w:r>
                                <w:rPr>
                                  <w:w w:val="119"/>
                                  <w:sz w:val="16"/>
                                </w:rPr>
                                <w:t>requests</w:t>
                              </w:r>
                              <w:r>
                                <w:rPr>
                                  <w:spacing w:val="7"/>
                                  <w:w w:val="119"/>
                                  <w:sz w:val="16"/>
                                </w:rPr>
                                <w:t xml:space="preserve"> </w:t>
                              </w:r>
                              <w:r>
                                <w:rPr>
                                  <w:w w:val="119"/>
                                  <w:sz w:val="16"/>
                                </w:rPr>
                                <w:t>to</w:t>
                              </w:r>
                              <w:r>
                                <w:rPr>
                                  <w:spacing w:val="7"/>
                                  <w:w w:val="119"/>
                                  <w:sz w:val="16"/>
                                </w:rPr>
                                <w:t xml:space="preserve"> </w:t>
                              </w:r>
                              <w:r>
                                <w:rPr>
                                  <w:w w:val="119"/>
                                  <w:sz w:val="16"/>
                                </w:rPr>
                                <w:t>the</w:t>
                              </w:r>
                              <w:r>
                                <w:rPr>
                                  <w:spacing w:val="7"/>
                                  <w:w w:val="119"/>
                                  <w:sz w:val="16"/>
                                </w:rPr>
                                <w:t xml:space="preserve"> </w:t>
                              </w:r>
                              <w:r>
                                <w:rPr>
                                  <w:w w:val="119"/>
                                  <w:sz w:val="16"/>
                                </w:rPr>
                                <w:t>SMP</w:t>
                              </w:r>
                              <w:r>
                                <w:rPr>
                                  <w:spacing w:val="7"/>
                                  <w:w w:val="119"/>
                                  <w:sz w:val="16"/>
                                </w:rPr>
                                <w:t xml:space="preserve"> </w:t>
                              </w:r>
                              <w:r>
                                <w:rPr>
                                  <w:w w:val="119"/>
                                  <w:sz w:val="16"/>
                                </w:rPr>
                                <w:t>server.</w:t>
                              </w:r>
                            </w:p>
                          </w:txbxContent>
                        </wps:txbx>
                        <wps:bodyPr horzOverflow="overflow" vert="horz" lIns="0" tIns="0" rIns="0" bIns="0" rtlCol="0">
                          <a:noAutofit/>
                        </wps:bodyPr>
                      </wps:wsp>
                      <wps:wsp>
                        <wps:cNvPr id="28435" name="Rectangle 28435"/>
                        <wps:cNvSpPr/>
                        <wps:spPr>
                          <a:xfrm>
                            <a:off x="209903" y="1284365"/>
                            <a:ext cx="86754" cy="193401"/>
                          </a:xfrm>
                          <a:prstGeom prst="rect">
                            <a:avLst/>
                          </a:prstGeom>
                          <a:ln>
                            <a:noFill/>
                          </a:ln>
                        </wps:spPr>
                        <wps:txbx>
                          <w:txbxContent>
                            <w:p w14:paraId="60C7C928" w14:textId="77777777" w:rsidR="00294FC8" w:rsidRDefault="00106299">
                              <w:pPr>
                                <w:spacing w:after="160" w:line="259" w:lineRule="auto"/>
                                <w:ind w:left="0" w:firstLine="0"/>
                              </w:pPr>
                              <w:r>
                                <w:rPr>
                                  <w:w w:val="123"/>
                                  <w:sz w:val="16"/>
                                </w:rPr>
                                <w:t>5</w:t>
                              </w:r>
                            </w:p>
                          </w:txbxContent>
                        </wps:txbx>
                        <wps:bodyPr horzOverflow="overflow" vert="horz" lIns="0" tIns="0" rIns="0" bIns="0" rtlCol="0">
                          <a:noAutofit/>
                        </wps:bodyPr>
                      </wps:wsp>
                      <wps:wsp>
                        <wps:cNvPr id="28436" name="Rectangle 28436"/>
                        <wps:cNvSpPr/>
                        <wps:spPr>
                          <a:xfrm>
                            <a:off x="275090" y="1284365"/>
                            <a:ext cx="65839" cy="193401"/>
                          </a:xfrm>
                          <a:prstGeom prst="rect">
                            <a:avLst/>
                          </a:prstGeom>
                          <a:ln>
                            <a:noFill/>
                          </a:ln>
                        </wps:spPr>
                        <wps:txbx>
                          <w:txbxContent>
                            <w:p w14:paraId="31B546A2" w14:textId="77777777" w:rsidR="00294FC8" w:rsidRDefault="00106299">
                              <w:pPr>
                                <w:spacing w:after="160" w:line="259" w:lineRule="auto"/>
                                <w:ind w:left="0" w:firstLine="0"/>
                              </w:pPr>
                              <w:r>
                                <w:rPr>
                                  <w:w w:val="85"/>
                                  <w:sz w:val="16"/>
                                </w:rPr>
                                <w:t>.</w:t>
                              </w:r>
                              <w:r>
                                <w:rPr>
                                  <w:spacing w:val="7"/>
                                  <w:w w:val="85"/>
                                  <w:sz w:val="16"/>
                                </w:rPr>
                                <w:t xml:space="preserve"> </w:t>
                              </w:r>
                            </w:p>
                          </w:txbxContent>
                        </wps:txbx>
                        <wps:bodyPr horzOverflow="overflow" vert="horz" lIns="0" tIns="0" rIns="0" bIns="0" rtlCol="0">
                          <a:noAutofit/>
                        </wps:bodyPr>
                      </wps:wsp>
                      <wps:wsp>
                        <wps:cNvPr id="975" name="Rectangle 975"/>
                        <wps:cNvSpPr/>
                        <wps:spPr>
                          <a:xfrm>
                            <a:off x="324589" y="1284366"/>
                            <a:ext cx="4994723" cy="193402"/>
                          </a:xfrm>
                          <a:prstGeom prst="rect">
                            <a:avLst/>
                          </a:prstGeom>
                          <a:ln>
                            <a:noFill/>
                          </a:ln>
                        </wps:spPr>
                        <wps:txbx>
                          <w:txbxContent>
                            <w:p w14:paraId="0C0AA028" w14:textId="77777777" w:rsidR="00294FC8" w:rsidRDefault="00106299">
                              <w:pPr>
                                <w:spacing w:after="160" w:line="259" w:lineRule="auto"/>
                                <w:ind w:left="0" w:firstLine="0"/>
                              </w:pPr>
                              <w:r>
                                <w:rPr>
                                  <w:w w:val="120"/>
                                  <w:sz w:val="16"/>
                                </w:rPr>
                                <w:t>Extract</w:t>
                              </w:r>
                              <w:r>
                                <w:rPr>
                                  <w:spacing w:val="7"/>
                                  <w:w w:val="120"/>
                                  <w:sz w:val="16"/>
                                </w:rPr>
                                <w:t xml:space="preserve"> </w:t>
                              </w:r>
                              <w:r>
                                <w:rPr>
                                  <w:w w:val="120"/>
                                  <w:sz w:val="16"/>
                                </w:rPr>
                                <w:t>the</w:t>
                              </w:r>
                              <w:r>
                                <w:rPr>
                                  <w:spacing w:val="7"/>
                                  <w:w w:val="120"/>
                                  <w:sz w:val="16"/>
                                </w:rPr>
                                <w:t xml:space="preserve"> </w:t>
                              </w:r>
                              <w:r>
                                <w:rPr>
                                  <w:w w:val="120"/>
                                  <w:sz w:val="16"/>
                                </w:rPr>
                                <w:t>Corner</w:t>
                              </w:r>
                              <w:r>
                                <w:rPr>
                                  <w:spacing w:val="7"/>
                                  <w:w w:val="120"/>
                                  <w:sz w:val="16"/>
                                </w:rPr>
                                <w:t xml:space="preserve"> </w:t>
                              </w:r>
                              <w:r>
                                <w:rPr>
                                  <w:w w:val="120"/>
                                  <w:sz w:val="16"/>
                                </w:rPr>
                                <w:t>3</w:t>
                              </w:r>
                              <w:r>
                                <w:rPr>
                                  <w:spacing w:val="7"/>
                                  <w:w w:val="120"/>
                                  <w:sz w:val="16"/>
                                </w:rPr>
                                <w:t xml:space="preserve"> </w:t>
                              </w:r>
                              <w:r>
                                <w:rPr>
                                  <w:w w:val="120"/>
                                  <w:sz w:val="16"/>
                                </w:rPr>
                                <w:t>endpoint</w:t>
                              </w:r>
                              <w:r>
                                <w:rPr>
                                  <w:spacing w:val="7"/>
                                  <w:w w:val="120"/>
                                  <w:sz w:val="16"/>
                                </w:rPr>
                                <w:t xml:space="preserve"> </w:t>
                              </w:r>
                              <w:r>
                                <w:rPr>
                                  <w:w w:val="120"/>
                                  <w:sz w:val="16"/>
                                </w:rPr>
                                <w:t>URI</w:t>
                              </w:r>
                              <w:r>
                                <w:rPr>
                                  <w:spacing w:val="7"/>
                                  <w:w w:val="120"/>
                                  <w:sz w:val="16"/>
                                </w:rPr>
                                <w:t xml:space="preserve"> </w:t>
                              </w:r>
                              <w:r>
                                <w:rPr>
                                  <w:w w:val="120"/>
                                  <w:sz w:val="16"/>
                                </w:rPr>
                                <w:t>from</w:t>
                              </w:r>
                              <w:r>
                                <w:rPr>
                                  <w:spacing w:val="7"/>
                                  <w:w w:val="120"/>
                                  <w:sz w:val="16"/>
                                </w:rPr>
                                <w:t xml:space="preserve"> </w:t>
                              </w:r>
                              <w:r>
                                <w:rPr>
                                  <w:w w:val="120"/>
                                  <w:sz w:val="16"/>
                                </w:rPr>
                                <w:t>the</w:t>
                              </w:r>
                              <w:r>
                                <w:rPr>
                                  <w:spacing w:val="7"/>
                                  <w:w w:val="120"/>
                                  <w:sz w:val="16"/>
                                </w:rPr>
                                <w:t xml:space="preserve"> </w:t>
                              </w:r>
                              <w:r>
                                <w:rPr>
                                  <w:w w:val="120"/>
                                  <w:sz w:val="16"/>
                                </w:rPr>
                                <w:t>response</w:t>
                              </w:r>
                              <w:r>
                                <w:rPr>
                                  <w:spacing w:val="7"/>
                                  <w:w w:val="120"/>
                                  <w:sz w:val="16"/>
                                </w:rPr>
                                <w:t xml:space="preserve"> </w:t>
                              </w:r>
                              <w:r>
                                <w:rPr>
                                  <w:w w:val="120"/>
                                  <w:sz w:val="16"/>
                                </w:rPr>
                                <w:t>from</w:t>
                              </w:r>
                              <w:r>
                                <w:rPr>
                                  <w:spacing w:val="7"/>
                                  <w:w w:val="120"/>
                                  <w:sz w:val="16"/>
                                </w:rPr>
                                <w:t xml:space="preserve"> </w:t>
                              </w:r>
                              <w:r>
                                <w:rPr>
                                  <w:w w:val="120"/>
                                  <w:sz w:val="16"/>
                                </w:rPr>
                                <w:t>the</w:t>
                              </w:r>
                              <w:r>
                                <w:rPr>
                                  <w:spacing w:val="7"/>
                                  <w:w w:val="120"/>
                                  <w:sz w:val="16"/>
                                </w:rPr>
                                <w:t xml:space="preserve"> </w:t>
                              </w:r>
                              <w:r>
                                <w:rPr>
                                  <w:w w:val="120"/>
                                  <w:sz w:val="16"/>
                                </w:rPr>
                                <w:t>SMP</w:t>
                              </w:r>
                              <w:r>
                                <w:rPr>
                                  <w:spacing w:val="7"/>
                                  <w:w w:val="120"/>
                                  <w:sz w:val="16"/>
                                </w:rPr>
                                <w:t xml:space="preserve"> </w:t>
                              </w:r>
                              <w:r>
                                <w:rPr>
                                  <w:w w:val="120"/>
                                  <w:sz w:val="16"/>
                                </w:rPr>
                                <w:t>server.</w:t>
                              </w:r>
                            </w:p>
                          </w:txbxContent>
                        </wps:txbx>
                        <wps:bodyPr horzOverflow="overflow" vert="horz" lIns="0" tIns="0" rIns="0" bIns="0" rtlCol="0">
                          <a:noAutofit/>
                        </wps:bodyPr>
                      </wps:wsp>
                      <wps:wsp>
                        <wps:cNvPr id="28437" name="Rectangle 28437"/>
                        <wps:cNvSpPr/>
                        <wps:spPr>
                          <a:xfrm>
                            <a:off x="209091" y="1502513"/>
                            <a:ext cx="87721" cy="193401"/>
                          </a:xfrm>
                          <a:prstGeom prst="rect">
                            <a:avLst/>
                          </a:prstGeom>
                          <a:ln>
                            <a:noFill/>
                          </a:ln>
                        </wps:spPr>
                        <wps:txbx>
                          <w:txbxContent>
                            <w:p w14:paraId="61D2BE62" w14:textId="77777777" w:rsidR="00294FC8" w:rsidRDefault="00106299">
                              <w:pPr>
                                <w:spacing w:after="160" w:line="259" w:lineRule="auto"/>
                                <w:ind w:left="0" w:firstLine="0"/>
                              </w:pPr>
                              <w:r>
                                <w:rPr>
                                  <w:w w:val="125"/>
                                  <w:sz w:val="16"/>
                                </w:rPr>
                                <w:t>6</w:t>
                              </w:r>
                            </w:p>
                          </w:txbxContent>
                        </wps:txbx>
                        <wps:bodyPr horzOverflow="overflow" vert="horz" lIns="0" tIns="0" rIns="0" bIns="0" rtlCol="0">
                          <a:noAutofit/>
                        </wps:bodyPr>
                      </wps:wsp>
                      <wps:wsp>
                        <wps:cNvPr id="28438" name="Rectangle 28438"/>
                        <wps:cNvSpPr/>
                        <wps:spPr>
                          <a:xfrm>
                            <a:off x="275088" y="1502513"/>
                            <a:ext cx="65812" cy="193401"/>
                          </a:xfrm>
                          <a:prstGeom prst="rect">
                            <a:avLst/>
                          </a:prstGeom>
                          <a:ln>
                            <a:noFill/>
                          </a:ln>
                        </wps:spPr>
                        <wps:txbx>
                          <w:txbxContent>
                            <w:p w14:paraId="32A1A32C" w14:textId="77777777" w:rsidR="00294FC8" w:rsidRDefault="00106299">
                              <w:pPr>
                                <w:spacing w:after="160" w:line="259" w:lineRule="auto"/>
                                <w:ind w:left="0" w:firstLine="0"/>
                              </w:pPr>
                              <w:r>
                                <w:rPr>
                                  <w:w w:val="85"/>
                                  <w:sz w:val="16"/>
                                </w:rPr>
                                <w:t>.</w:t>
                              </w:r>
                              <w:r>
                                <w:rPr>
                                  <w:spacing w:val="7"/>
                                  <w:w w:val="85"/>
                                  <w:sz w:val="16"/>
                                </w:rPr>
                                <w:t xml:space="preserve"> </w:t>
                              </w:r>
                            </w:p>
                          </w:txbxContent>
                        </wps:txbx>
                        <wps:bodyPr horzOverflow="overflow" vert="horz" lIns="0" tIns="0" rIns="0" bIns="0" rtlCol="0">
                          <a:noAutofit/>
                        </wps:bodyPr>
                      </wps:wsp>
                      <wps:wsp>
                        <wps:cNvPr id="977" name="Rectangle 977"/>
                        <wps:cNvSpPr/>
                        <wps:spPr>
                          <a:xfrm>
                            <a:off x="324589" y="1502513"/>
                            <a:ext cx="6520022" cy="193402"/>
                          </a:xfrm>
                          <a:prstGeom prst="rect">
                            <a:avLst/>
                          </a:prstGeom>
                          <a:ln>
                            <a:noFill/>
                          </a:ln>
                        </wps:spPr>
                        <wps:txbx>
                          <w:txbxContent>
                            <w:p w14:paraId="02E72A82" w14:textId="77777777" w:rsidR="00294FC8" w:rsidRDefault="00106299">
                              <w:pPr>
                                <w:spacing w:after="160" w:line="259" w:lineRule="auto"/>
                                <w:ind w:left="0" w:firstLine="0"/>
                              </w:pPr>
                              <w:r>
                                <w:rPr>
                                  <w:w w:val="126"/>
                                  <w:sz w:val="16"/>
                                </w:rPr>
                                <w:t>Validate</w:t>
                              </w:r>
                              <w:r>
                                <w:rPr>
                                  <w:spacing w:val="7"/>
                                  <w:w w:val="126"/>
                                  <w:sz w:val="16"/>
                                </w:rPr>
                                <w:t xml:space="preserve"> </w:t>
                              </w:r>
                              <w:r>
                                <w:rPr>
                                  <w:w w:val="126"/>
                                  <w:sz w:val="16"/>
                                </w:rPr>
                                <w:t>an</w:t>
                              </w:r>
                              <w:r>
                                <w:rPr>
                                  <w:spacing w:val="7"/>
                                  <w:w w:val="126"/>
                                  <w:sz w:val="16"/>
                                </w:rPr>
                                <w:t xml:space="preserve"> </w:t>
                              </w:r>
                              <w:r>
                                <w:rPr>
                                  <w:w w:val="126"/>
                                  <w:sz w:val="16"/>
                                </w:rPr>
                                <w:t>e-Invoice</w:t>
                              </w:r>
                              <w:r>
                                <w:rPr>
                                  <w:spacing w:val="7"/>
                                  <w:w w:val="126"/>
                                  <w:sz w:val="16"/>
                                </w:rPr>
                                <w:t xml:space="preserve"> </w:t>
                              </w:r>
                              <w:r>
                                <w:rPr>
                                  <w:w w:val="126"/>
                                  <w:sz w:val="16"/>
                                </w:rPr>
                                <w:t>ebMS</w:t>
                              </w:r>
                              <w:r>
                                <w:rPr>
                                  <w:spacing w:val="7"/>
                                  <w:w w:val="126"/>
                                  <w:sz w:val="16"/>
                                </w:rPr>
                                <w:t xml:space="preserve"> </w:t>
                              </w:r>
                              <w:r>
                                <w:rPr>
                                  <w:w w:val="126"/>
                                  <w:sz w:val="16"/>
                                </w:rPr>
                                <w:t>message</w:t>
                              </w:r>
                              <w:r>
                                <w:rPr>
                                  <w:spacing w:val="7"/>
                                  <w:w w:val="126"/>
                                  <w:sz w:val="16"/>
                                </w:rPr>
                                <w:t xml:space="preserve"> </w:t>
                              </w:r>
                              <w:r>
                                <w:rPr>
                                  <w:w w:val="126"/>
                                  <w:sz w:val="16"/>
                                </w:rPr>
                                <w:t>header</w:t>
                              </w:r>
                              <w:r>
                                <w:rPr>
                                  <w:spacing w:val="7"/>
                                  <w:w w:val="126"/>
                                  <w:sz w:val="16"/>
                                </w:rPr>
                                <w:t xml:space="preserve"> </w:t>
                              </w:r>
                              <w:r>
                                <w:rPr>
                                  <w:w w:val="126"/>
                                  <w:sz w:val="16"/>
                                </w:rPr>
                                <w:t>for</w:t>
                              </w:r>
                              <w:r>
                                <w:rPr>
                                  <w:spacing w:val="7"/>
                                  <w:w w:val="126"/>
                                  <w:sz w:val="16"/>
                                </w:rPr>
                                <w:t xml:space="preserve"> </w:t>
                              </w:r>
                              <w:r>
                                <w:rPr>
                                  <w:w w:val="126"/>
                                  <w:sz w:val="16"/>
                                </w:rPr>
                                <w:t>compliance</w:t>
                              </w:r>
                              <w:r>
                                <w:rPr>
                                  <w:spacing w:val="7"/>
                                  <w:w w:val="126"/>
                                  <w:sz w:val="16"/>
                                </w:rPr>
                                <w:t xml:space="preserve"> </w:t>
                              </w:r>
                              <w:r>
                                <w:rPr>
                                  <w:w w:val="126"/>
                                  <w:sz w:val="16"/>
                                </w:rPr>
                                <w:t>with</w:t>
                              </w:r>
                              <w:r>
                                <w:rPr>
                                  <w:spacing w:val="7"/>
                                  <w:w w:val="126"/>
                                  <w:sz w:val="16"/>
                                </w:rPr>
                                <w:t xml:space="preserve"> </w:t>
                              </w:r>
                              <w:r>
                                <w:rPr>
                                  <w:w w:val="126"/>
                                  <w:sz w:val="16"/>
                                </w:rPr>
                                <w:t>an</w:t>
                              </w:r>
                              <w:r>
                                <w:rPr>
                                  <w:spacing w:val="7"/>
                                  <w:w w:val="126"/>
                                  <w:sz w:val="16"/>
                                </w:rPr>
                                <w:t xml:space="preserve"> </w:t>
                              </w:r>
                              <w:r>
                                <w:rPr>
                                  <w:w w:val="126"/>
                                  <w:sz w:val="16"/>
                                </w:rPr>
                                <w:t>AS4</w:t>
                              </w:r>
                              <w:r>
                                <w:rPr>
                                  <w:spacing w:val="7"/>
                                  <w:w w:val="126"/>
                                  <w:sz w:val="16"/>
                                </w:rPr>
                                <w:t xml:space="preserve"> </w:t>
                              </w:r>
                              <w:r>
                                <w:rPr>
                                  <w:w w:val="126"/>
                                  <w:sz w:val="16"/>
                                </w:rPr>
                                <w:t>conformance</w:t>
                              </w:r>
                              <w:r>
                                <w:rPr>
                                  <w:spacing w:val="7"/>
                                  <w:w w:val="126"/>
                                  <w:sz w:val="16"/>
                                </w:rPr>
                                <w:t xml:space="preserve"> </w:t>
                              </w:r>
                              <w:r>
                                <w:rPr>
                                  <w:w w:val="126"/>
                                  <w:sz w:val="16"/>
                                </w:rPr>
                                <w:t>profile.</w:t>
                              </w:r>
                            </w:p>
                          </w:txbxContent>
                        </wps:txbx>
                        <wps:bodyPr horzOverflow="overflow" vert="horz" lIns="0" tIns="0" rIns="0" bIns="0" rtlCol="0">
                          <a:noAutofit/>
                        </wps:bodyPr>
                      </wps:wsp>
                      <wps:wsp>
                        <wps:cNvPr id="1024" name="Shape 1024"/>
                        <wps:cNvSpPr/>
                        <wps:spPr>
                          <a:xfrm>
                            <a:off x="27037" y="0"/>
                            <a:ext cx="6395144" cy="296069"/>
                          </a:xfrm>
                          <a:custGeom>
                            <a:avLst/>
                            <a:gdLst/>
                            <a:ahLst/>
                            <a:cxnLst/>
                            <a:rect l="0" t="0" r="0" b="0"/>
                            <a:pathLst>
                              <a:path w="6395144" h="296069">
                                <a:moveTo>
                                  <a:pt x="0" y="0"/>
                                </a:moveTo>
                                <a:lnTo>
                                  <a:pt x="6378923" y="0"/>
                                </a:lnTo>
                                <a:cubicBezTo>
                                  <a:pt x="6387901" y="0"/>
                                  <a:pt x="6395144" y="7293"/>
                                  <a:pt x="6395144" y="16221"/>
                                </a:cubicBezTo>
                                <a:lnTo>
                                  <a:pt x="6395144" y="296069"/>
                                </a:lnTo>
                                <a:lnTo>
                                  <a:pt x="0" y="296069"/>
                                </a:lnTo>
                                <a:lnTo>
                                  <a:pt x="0" y="0"/>
                                </a:lnTo>
                                <a:close/>
                              </a:path>
                            </a:pathLst>
                          </a:custGeom>
                          <a:ln w="0" cap="flat">
                            <a:miter lim="127000"/>
                          </a:ln>
                        </wps:spPr>
                        <wps:style>
                          <a:lnRef idx="0">
                            <a:srgbClr val="000000">
                              <a:alpha val="0"/>
                            </a:srgbClr>
                          </a:lnRef>
                          <a:fillRef idx="1">
                            <a:srgbClr val="00BFA4">
                              <a:alpha val="10196"/>
                            </a:srgbClr>
                          </a:fillRef>
                          <a:effectRef idx="0">
                            <a:scrgbClr r="0" g="0" b="0"/>
                          </a:effectRef>
                          <a:fontRef idx="none"/>
                        </wps:style>
                        <wps:bodyPr/>
                      </wps:wsp>
                      <wps:wsp>
                        <wps:cNvPr id="1025" name="Shape 1025"/>
                        <wps:cNvSpPr/>
                        <wps:spPr>
                          <a:xfrm>
                            <a:off x="32445" y="0"/>
                            <a:ext cx="6389737" cy="296069"/>
                          </a:xfrm>
                          <a:custGeom>
                            <a:avLst/>
                            <a:gdLst/>
                            <a:ahLst/>
                            <a:cxnLst/>
                            <a:rect l="0" t="0" r="0" b="0"/>
                            <a:pathLst>
                              <a:path w="6389737" h="296069">
                                <a:moveTo>
                                  <a:pt x="0" y="0"/>
                                </a:moveTo>
                                <a:lnTo>
                                  <a:pt x="6373515" y="0"/>
                                </a:lnTo>
                                <a:cubicBezTo>
                                  <a:pt x="6378005" y="0"/>
                                  <a:pt x="6382060" y="1823"/>
                                  <a:pt x="6384993" y="4763"/>
                                </a:cubicBezTo>
                                <a:cubicBezTo>
                                  <a:pt x="6387926" y="7702"/>
                                  <a:pt x="6389737" y="11757"/>
                                  <a:pt x="6389737" y="16221"/>
                                </a:cubicBezTo>
                                <a:lnTo>
                                  <a:pt x="6389737" y="296069"/>
                                </a:lnTo>
                                <a:lnTo>
                                  <a:pt x="0" y="296069"/>
                                </a:ln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1026" name="Shape 1026"/>
                        <wps:cNvSpPr/>
                        <wps:spPr>
                          <a:xfrm>
                            <a:off x="0" y="0"/>
                            <a:ext cx="32445" cy="296069"/>
                          </a:xfrm>
                          <a:custGeom>
                            <a:avLst/>
                            <a:gdLst/>
                            <a:ahLst/>
                            <a:cxnLst/>
                            <a:rect l="0" t="0" r="0" b="0"/>
                            <a:pathLst>
                              <a:path w="32445" h="296069">
                                <a:moveTo>
                                  <a:pt x="16222" y="0"/>
                                </a:moveTo>
                                <a:lnTo>
                                  <a:pt x="32445" y="0"/>
                                </a:lnTo>
                                <a:lnTo>
                                  <a:pt x="32445" y="296069"/>
                                </a:lnTo>
                                <a:lnTo>
                                  <a:pt x="0" y="296069"/>
                                </a:lnTo>
                                <a:lnTo>
                                  <a:pt x="0" y="16221"/>
                                </a:lnTo>
                                <a:cubicBezTo>
                                  <a:pt x="0" y="7293"/>
                                  <a:pt x="7293" y="0"/>
                                  <a:pt x="16222" y="0"/>
                                </a:cubicBez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1027" name="Rectangle 1027"/>
                        <wps:cNvSpPr/>
                        <wps:spPr>
                          <a:xfrm>
                            <a:off x="357048" y="76772"/>
                            <a:ext cx="737894" cy="193401"/>
                          </a:xfrm>
                          <a:prstGeom prst="rect">
                            <a:avLst/>
                          </a:prstGeom>
                          <a:ln>
                            <a:noFill/>
                          </a:ln>
                        </wps:spPr>
                        <wps:txbx>
                          <w:txbxContent>
                            <w:p w14:paraId="024B90CC" w14:textId="77777777" w:rsidR="00294FC8" w:rsidRDefault="00106299">
                              <w:pPr>
                                <w:spacing w:after="160" w:line="259" w:lineRule="auto"/>
                                <w:ind w:left="0" w:firstLine="0"/>
                              </w:pPr>
                              <w:r>
                                <w:rPr>
                                  <w:b/>
                                  <w:w w:val="129"/>
                                  <w:sz w:val="16"/>
                                </w:rPr>
                                <w:t>Outcomes</w:t>
                              </w:r>
                            </w:p>
                          </w:txbxContent>
                        </wps:txbx>
                        <wps:bodyPr horzOverflow="overflow" vert="horz" lIns="0" tIns="0" rIns="0" bIns="0" rtlCol="0">
                          <a:noAutofit/>
                        </wps:bodyPr>
                      </wps:wsp>
                      <pic:pic xmlns:pic="http://schemas.openxmlformats.org/drawingml/2006/picture">
                        <pic:nvPicPr>
                          <pic:cNvPr id="33906" name="Picture 33906"/>
                          <pic:cNvPicPr/>
                        </pic:nvPicPr>
                        <pic:blipFill>
                          <a:blip r:embed="rId181"/>
                          <a:stretch>
                            <a:fillRect/>
                          </a:stretch>
                        </pic:blipFill>
                        <pic:spPr>
                          <a:xfrm>
                            <a:off x="127556" y="58329"/>
                            <a:ext cx="164592" cy="170688"/>
                          </a:xfrm>
                          <a:prstGeom prst="rect">
                            <a:avLst/>
                          </a:prstGeom>
                        </pic:spPr>
                      </pic:pic>
                      <pic:pic xmlns:pic="http://schemas.openxmlformats.org/drawingml/2006/picture">
                        <pic:nvPicPr>
                          <pic:cNvPr id="33907" name="Picture 33907"/>
                          <pic:cNvPicPr/>
                        </pic:nvPicPr>
                        <pic:blipFill>
                          <a:blip r:embed="rId182"/>
                          <a:stretch>
                            <a:fillRect/>
                          </a:stretch>
                        </pic:blipFill>
                        <pic:spPr>
                          <a:xfrm>
                            <a:off x="6191044" y="58329"/>
                            <a:ext cx="164592" cy="167640"/>
                          </a:xfrm>
                          <a:prstGeom prst="rect">
                            <a:avLst/>
                          </a:prstGeom>
                        </pic:spPr>
                      </pic:pic>
                    </wpg:wgp>
                  </a:graphicData>
                </a:graphic>
              </wp:inline>
            </w:drawing>
          </mc:Choice>
          <mc:Fallback>
            <w:pict>
              <v:group w14:anchorId="7E742CEF" id="Group 28520" o:spid="_x0000_s1035" style="width:505.7pt;height:138.15pt;mso-position-horizontal-relative:char;mso-position-vertical-relative:line" coordsize="64221,17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">
                <v:shape id="Shape 955" o:spid="_x0000_s1036" style="position:absolute;left:324;width:63897;height:17542;visibility:visible;mso-wrap-style:square;v-text-anchor:top" coordsize="6389737,1754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" path="m,l6373515,v4490,,8545,1823,11478,4763c6387926,7702,6389737,11757,6389737,16221r,1721795c6389737,1746995,6382494,1754237,6373515,1754237l,1754237,,xe" fillcolor="#00bfa4" stroked="f" strokeweight="0">
                  <v:stroke miterlimit="83231f" joinstyle="miter"/>
                  <v:path arrowok="t" textboxrect="0,0,6389737,1754237"/>
                </v:shape>
                <v:shape id="Shape 956" o:spid="_x0000_s1037" style="position:absolute;width:324;height:17542;visibility:visible;mso-wrap-style:square;v-text-anchor:top" coordsize="32445,1754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" path="m16222,l32445,r,1754237l16222,1754237c7293,1754237,,1746995,,1738016l,16221c,7293,7293,,16222,xe" fillcolor="#00bfa4" stroked="f" strokeweight="0">
                  <v:stroke miterlimit="83231f" joinstyle="miter"/>
                  <v:path arrowok="t" textboxrect="0,0,32445,1754237"/>
                </v:shape>
                <v:rect id="Rectangle 28423" o:spid="_x0000_s1038" style="position:absolute;left:2418;top:4117;width:442;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" filled="f" stroked="f">
                  <v:textbox inset="0,0,0,0">
                    <w:txbxContent>
                      <w:p w14:paraId="23557EDB" w14:textId="77777777" w:rsidR="00294FC8" w:rsidRDefault="00106299">
                        <w:pPr>
                          <w:spacing w:after="160" w:line="259" w:lineRule="auto"/>
                          <w:ind w:left="0" w:firstLine="0"/>
                        </w:pPr>
                        <w:r>
                          <w:rPr>
                            <w:w w:val="63"/>
                            <w:sz w:val="16"/>
                          </w:rPr>
                          <w:t>1</w:t>
                        </w:r>
                      </w:p>
                    </w:txbxContent>
                  </v:textbox>
                </v:rect>
                <v:rect id="Rectangle 28426" o:spid="_x0000_s1039" style="position:absolute;left:2750;top:4117;width:65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" filled="f" stroked="f">
                  <v:textbox inset="0,0,0,0">
                    <w:txbxContent>
                      <w:p w14:paraId="1CA630FC" w14:textId="77777777" w:rsidR="00294FC8" w:rsidRDefault="00106299">
                        <w:pPr>
                          <w:spacing w:after="160" w:line="259" w:lineRule="auto"/>
                          <w:ind w:left="0" w:firstLine="0"/>
                        </w:pPr>
                        <w:r>
                          <w:rPr>
                            <w:w w:val="85"/>
                            <w:sz w:val="16"/>
                          </w:rPr>
                          <w:t>.</w:t>
                        </w:r>
                        <w:r>
                          <w:rPr>
                            <w:spacing w:val="7"/>
                            <w:w w:val="85"/>
                            <w:sz w:val="16"/>
                          </w:rPr>
                          <w:t xml:space="preserve"> </w:t>
                        </w:r>
                      </w:p>
                    </w:txbxContent>
                  </v:textbox>
                </v:rect>
                <v:rect id="Rectangle 967" o:spid="_x0000_s1040" style="position:absolute;left:3245;top:4117;width:5013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" filled="f" stroked="f">
                  <v:textbox inset="0,0,0,0">
                    <w:txbxContent>
                      <w:p w14:paraId="7B7131E8" w14:textId="77777777" w:rsidR="00294FC8" w:rsidRDefault="00106299">
                        <w:pPr>
                          <w:spacing w:after="160" w:line="259" w:lineRule="auto"/>
                          <w:ind w:left="0" w:firstLine="0"/>
                        </w:pPr>
                        <w:r>
                          <w:rPr>
                            <w:w w:val="122"/>
                            <w:sz w:val="16"/>
                          </w:rPr>
                          <w:t>Hashing</w:t>
                        </w:r>
                        <w:r>
                          <w:rPr>
                            <w:spacing w:val="7"/>
                            <w:w w:val="122"/>
                            <w:sz w:val="16"/>
                          </w:rPr>
                          <w:t xml:space="preserve"> </w:t>
                        </w:r>
                        <w:r>
                          <w:rPr>
                            <w:w w:val="122"/>
                            <w:sz w:val="16"/>
                          </w:rPr>
                          <w:t>functionality</w:t>
                        </w:r>
                        <w:r>
                          <w:rPr>
                            <w:spacing w:val="7"/>
                            <w:w w:val="122"/>
                            <w:sz w:val="16"/>
                          </w:rPr>
                          <w:t xml:space="preserve"> </w:t>
                        </w:r>
                        <w:r>
                          <w:rPr>
                            <w:w w:val="122"/>
                            <w:sz w:val="16"/>
                          </w:rPr>
                          <w:t>to</w:t>
                        </w:r>
                        <w:r>
                          <w:rPr>
                            <w:spacing w:val="7"/>
                            <w:w w:val="122"/>
                            <w:sz w:val="16"/>
                          </w:rPr>
                          <w:t xml:space="preserve"> </w:t>
                        </w:r>
                        <w:r>
                          <w:rPr>
                            <w:w w:val="122"/>
                            <w:sz w:val="16"/>
                          </w:rPr>
                          <w:t>derive</w:t>
                        </w:r>
                        <w:r>
                          <w:rPr>
                            <w:spacing w:val="7"/>
                            <w:w w:val="122"/>
                            <w:sz w:val="16"/>
                          </w:rPr>
                          <w:t xml:space="preserve"> </w:t>
                        </w:r>
                        <w:r>
                          <w:rPr>
                            <w:w w:val="122"/>
                            <w:sz w:val="16"/>
                          </w:rPr>
                          <w:t>the</w:t>
                        </w:r>
                        <w:r>
                          <w:rPr>
                            <w:spacing w:val="7"/>
                            <w:w w:val="122"/>
                            <w:sz w:val="16"/>
                          </w:rPr>
                          <w:t xml:space="preserve"> </w:t>
                        </w:r>
                        <w:r>
                          <w:rPr>
                            <w:w w:val="122"/>
                            <w:sz w:val="16"/>
                          </w:rPr>
                          <w:t>urn</w:t>
                        </w:r>
                        <w:r>
                          <w:rPr>
                            <w:spacing w:val="7"/>
                            <w:w w:val="122"/>
                            <w:sz w:val="16"/>
                          </w:rPr>
                          <w:t xml:space="preserve"> </w:t>
                        </w:r>
                        <w:r>
                          <w:rPr>
                            <w:w w:val="122"/>
                            <w:sz w:val="16"/>
                          </w:rPr>
                          <w:t>for</w:t>
                        </w:r>
                        <w:r>
                          <w:rPr>
                            <w:spacing w:val="7"/>
                            <w:w w:val="122"/>
                            <w:sz w:val="16"/>
                          </w:rPr>
                          <w:t xml:space="preserve"> </w:t>
                        </w:r>
                        <w:r>
                          <w:rPr>
                            <w:w w:val="122"/>
                            <w:sz w:val="16"/>
                          </w:rPr>
                          <w:t>look-up</w:t>
                        </w:r>
                        <w:r>
                          <w:rPr>
                            <w:spacing w:val="7"/>
                            <w:w w:val="122"/>
                            <w:sz w:val="16"/>
                          </w:rPr>
                          <w:t xml:space="preserve"> </w:t>
                        </w:r>
                        <w:r>
                          <w:rPr>
                            <w:w w:val="122"/>
                            <w:sz w:val="16"/>
                          </w:rPr>
                          <w:t>in</w:t>
                        </w:r>
                        <w:r>
                          <w:rPr>
                            <w:spacing w:val="7"/>
                            <w:w w:val="122"/>
                            <w:sz w:val="16"/>
                          </w:rPr>
                          <w:t xml:space="preserve"> </w:t>
                        </w:r>
                        <w:r>
                          <w:rPr>
                            <w:w w:val="122"/>
                            <w:sz w:val="16"/>
                          </w:rPr>
                          <w:t>a</w:t>
                        </w:r>
                        <w:r>
                          <w:rPr>
                            <w:spacing w:val="7"/>
                            <w:w w:val="122"/>
                            <w:sz w:val="16"/>
                          </w:rPr>
                          <w:t xml:space="preserve"> </w:t>
                        </w:r>
                        <w:r>
                          <w:rPr>
                            <w:w w:val="122"/>
                            <w:sz w:val="16"/>
                          </w:rPr>
                          <w:t>DNS</w:t>
                        </w:r>
                        <w:r>
                          <w:rPr>
                            <w:spacing w:val="7"/>
                            <w:w w:val="122"/>
                            <w:sz w:val="16"/>
                          </w:rPr>
                          <w:t xml:space="preserve"> </w:t>
                        </w:r>
                        <w:r>
                          <w:rPr>
                            <w:w w:val="122"/>
                            <w:sz w:val="16"/>
                          </w:rPr>
                          <w:t>NAPTR</w:t>
                        </w:r>
                        <w:r>
                          <w:rPr>
                            <w:spacing w:val="7"/>
                            <w:w w:val="122"/>
                            <w:sz w:val="16"/>
                          </w:rPr>
                          <w:t xml:space="preserve"> </w:t>
                        </w:r>
                        <w:r>
                          <w:rPr>
                            <w:w w:val="122"/>
                            <w:sz w:val="16"/>
                          </w:rPr>
                          <w:t>record.</w:t>
                        </w:r>
                      </w:p>
                    </w:txbxContent>
                  </v:textbox>
                </v:rect>
                <v:rect id="Rectangle 28429" o:spid="_x0000_s1041" style="position:absolute;left:2153;top:6299;width:79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" filled="f" stroked="f">
                  <v:textbox inset="0,0,0,0">
                    <w:txbxContent>
                      <w:p w14:paraId="1E227948" w14:textId="77777777" w:rsidR="00294FC8" w:rsidRDefault="00106299">
                        <w:pPr>
                          <w:spacing w:after="160" w:line="259" w:lineRule="auto"/>
                          <w:ind w:left="0" w:firstLine="0"/>
                        </w:pPr>
                        <w:r>
                          <w:rPr>
                            <w:w w:val="113"/>
                            <w:sz w:val="16"/>
                          </w:rPr>
                          <w:t>2</w:t>
                        </w:r>
                      </w:p>
                    </w:txbxContent>
                  </v:textbox>
                </v:rect>
                <v:rect id="Rectangle 28430" o:spid="_x0000_s1042" style="position:absolute;left:2750;top:6299;width:65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" filled="f" stroked="f">
                  <v:textbox inset="0,0,0,0">
                    <w:txbxContent>
                      <w:p w14:paraId="561F7A4D" w14:textId="77777777" w:rsidR="00294FC8" w:rsidRDefault="00106299">
                        <w:pPr>
                          <w:spacing w:after="160" w:line="259" w:lineRule="auto"/>
                          <w:ind w:left="0" w:firstLine="0"/>
                        </w:pPr>
                        <w:r>
                          <w:rPr>
                            <w:w w:val="85"/>
                            <w:sz w:val="16"/>
                          </w:rPr>
                          <w:t>.</w:t>
                        </w:r>
                        <w:r>
                          <w:rPr>
                            <w:spacing w:val="7"/>
                            <w:w w:val="85"/>
                            <w:sz w:val="16"/>
                          </w:rPr>
                          <w:t xml:space="preserve"> </w:t>
                        </w:r>
                      </w:p>
                    </w:txbxContent>
                  </v:textbox>
                </v:rect>
                <v:rect id="Rectangle 969" o:spid="_x0000_s1043" style="position:absolute;left:3245;top:6299;width:3531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" filled="f" stroked="f">
                  <v:textbox inset="0,0,0,0">
                    <w:txbxContent>
                      <w:p w14:paraId="76D877D2" w14:textId="77777777" w:rsidR="00294FC8" w:rsidRDefault="00106299">
                        <w:pPr>
                          <w:spacing w:after="160" w:line="259" w:lineRule="auto"/>
                          <w:ind w:left="0" w:firstLine="0"/>
                        </w:pPr>
                        <w:r>
                          <w:rPr>
                            <w:w w:val="119"/>
                            <w:sz w:val="16"/>
                          </w:rPr>
                          <w:t>DNS</w:t>
                        </w:r>
                        <w:r>
                          <w:rPr>
                            <w:spacing w:val="7"/>
                            <w:w w:val="119"/>
                            <w:sz w:val="16"/>
                          </w:rPr>
                          <w:t xml:space="preserve"> </w:t>
                        </w:r>
                        <w:r>
                          <w:rPr>
                            <w:w w:val="119"/>
                            <w:sz w:val="16"/>
                          </w:rPr>
                          <w:t>NATPR</w:t>
                        </w:r>
                        <w:r>
                          <w:rPr>
                            <w:spacing w:val="7"/>
                            <w:w w:val="119"/>
                            <w:sz w:val="16"/>
                          </w:rPr>
                          <w:t xml:space="preserve"> </w:t>
                        </w:r>
                        <w:r>
                          <w:rPr>
                            <w:w w:val="119"/>
                            <w:sz w:val="16"/>
                          </w:rPr>
                          <w:t>lookup</w:t>
                        </w:r>
                        <w:r>
                          <w:rPr>
                            <w:spacing w:val="7"/>
                            <w:w w:val="119"/>
                            <w:sz w:val="16"/>
                          </w:rPr>
                          <w:t xml:space="preserve"> </w:t>
                        </w:r>
                        <w:r>
                          <w:rPr>
                            <w:w w:val="119"/>
                            <w:sz w:val="16"/>
                          </w:rPr>
                          <w:t>and</w:t>
                        </w:r>
                        <w:r>
                          <w:rPr>
                            <w:spacing w:val="7"/>
                            <w:w w:val="119"/>
                            <w:sz w:val="16"/>
                          </w:rPr>
                          <w:t xml:space="preserve"> </w:t>
                        </w:r>
                        <w:r>
                          <w:rPr>
                            <w:w w:val="119"/>
                            <w:sz w:val="16"/>
                          </w:rPr>
                          <w:t>extract</w:t>
                        </w:r>
                        <w:r>
                          <w:rPr>
                            <w:spacing w:val="7"/>
                            <w:w w:val="119"/>
                            <w:sz w:val="16"/>
                          </w:rPr>
                          <w:t xml:space="preserve"> </w:t>
                        </w:r>
                        <w:r>
                          <w:rPr>
                            <w:w w:val="119"/>
                            <w:sz w:val="16"/>
                          </w:rPr>
                          <w:t>the</w:t>
                        </w:r>
                        <w:r>
                          <w:rPr>
                            <w:spacing w:val="7"/>
                            <w:w w:val="119"/>
                            <w:sz w:val="16"/>
                          </w:rPr>
                          <w:t xml:space="preserve"> </w:t>
                        </w:r>
                        <w:r>
                          <w:rPr>
                            <w:w w:val="119"/>
                            <w:sz w:val="16"/>
                          </w:rPr>
                          <w:t>relevant</w:t>
                        </w:r>
                        <w:r>
                          <w:rPr>
                            <w:spacing w:val="7"/>
                            <w:w w:val="119"/>
                            <w:sz w:val="16"/>
                          </w:rPr>
                          <w:t xml:space="preserve"> </w:t>
                        </w:r>
                        <w:r>
                          <w:rPr>
                            <w:w w:val="119"/>
                            <w:sz w:val="16"/>
                          </w:rPr>
                          <w:t>SMP</w:t>
                        </w:r>
                        <w:r>
                          <w:rPr>
                            <w:spacing w:val="7"/>
                            <w:w w:val="119"/>
                            <w:sz w:val="16"/>
                          </w:rPr>
                          <w:t xml:space="preserve"> </w:t>
                        </w:r>
                        <w:r>
                          <w:rPr>
                            <w:w w:val="119"/>
                            <w:sz w:val="16"/>
                          </w:rPr>
                          <w:t>URI.</w:t>
                        </w:r>
                      </w:p>
                    </w:txbxContent>
                  </v:textbox>
                </v:rect>
                <v:rect id="Rectangle 28431" o:spid="_x0000_s1044" style="position:absolute;left:2139;top:8480;width:81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" filled="f" stroked="f">
                  <v:textbox inset="0,0,0,0">
                    <w:txbxContent>
                      <w:p w14:paraId="7D635508" w14:textId="77777777" w:rsidR="00294FC8" w:rsidRDefault="00106299">
                        <w:pPr>
                          <w:spacing w:after="160" w:line="259" w:lineRule="auto"/>
                          <w:ind w:left="0" w:firstLine="0"/>
                        </w:pPr>
                        <w:r>
                          <w:rPr>
                            <w:w w:val="116"/>
                            <w:sz w:val="16"/>
                          </w:rPr>
                          <w:t>3</w:t>
                        </w:r>
                      </w:p>
                    </w:txbxContent>
                  </v:textbox>
                </v:rect>
                <v:rect id="Rectangle 28432" o:spid="_x0000_s1045" style="position:absolute;left:2750;top:8480;width:65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" filled="f" stroked="f">
                  <v:textbox inset="0,0,0,0">
                    <w:txbxContent>
                      <w:p w14:paraId="3D0079B6" w14:textId="77777777" w:rsidR="00294FC8" w:rsidRDefault="00106299">
                        <w:pPr>
                          <w:spacing w:after="160" w:line="259" w:lineRule="auto"/>
                          <w:ind w:left="0" w:firstLine="0"/>
                        </w:pPr>
                        <w:r>
                          <w:rPr>
                            <w:w w:val="85"/>
                            <w:sz w:val="16"/>
                          </w:rPr>
                          <w:t>.</w:t>
                        </w:r>
                        <w:r>
                          <w:rPr>
                            <w:spacing w:val="7"/>
                            <w:w w:val="85"/>
                            <w:sz w:val="16"/>
                          </w:rPr>
                          <w:t xml:space="preserve"> </w:t>
                        </w:r>
                      </w:p>
                    </w:txbxContent>
                  </v:textbox>
                </v:rect>
                <v:rect id="Rectangle 971" o:spid="_x0000_s1046" style="position:absolute;left:3245;top:8480;width:4200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" filled="f" stroked="f">
                  <v:textbox inset="0,0,0,0">
                    <w:txbxContent>
                      <w:p w14:paraId="73776826" w14:textId="77777777" w:rsidR="00294FC8" w:rsidRDefault="00106299">
                        <w:pPr>
                          <w:spacing w:after="160" w:line="259" w:lineRule="auto"/>
                          <w:ind w:left="0" w:firstLine="0"/>
                        </w:pPr>
                        <w:r>
                          <w:rPr>
                            <w:w w:val="119"/>
                            <w:sz w:val="16"/>
                          </w:rPr>
                          <w:t>Two</w:t>
                        </w:r>
                        <w:r>
                          <w:rPr>
                            <w:spacing w:val="7"/>
                            <w:w w:val="119"/>
                            <w:sz w:val="16"/>
                          </w:rPr>
                          <w:t xml:space="preserve"> </w:t>
                        </w:r>
                        <w:r>
                          <w:rPr>
                            <w:w w:val="119"/>
                            <w:sz w:val="16"/>
                          </w:rPr>
                          <w:t>REST</w:t>
                        </w:r>
                        <w:r>
                          <w:rPr>
                            <w:spacing w:val="7"/>
                            <w:w w:val="119"/>
                            <w:sz w:val="16"/>
                          </w:rPr>
                          <w:t xml:space="preserve"> </w:t>
                        </w:r>
                        <w:r>
                          <w:rPr>
                            <w:w w:val="119"/>
                            <w:sz w:val="16"/>
                          </w:rPr>
                          <w:t>requests</w:t>
                        </w:r>
                        <w:r>
                          <w:rPr>
                            <w:spacing w:val="7"/>
                            <w:w w:val="119"/>
                            <w:sz w:val="16"/>
                          </w:rPr>
                          <w:t xml:space="preserve"> </w:t>
                        </w:r>
                        <w:r>
                          <w:rPr>
                            <w:w w:val="119"/>
                            <w:sz w:val="16"/>
                          </w:rPr>
                          <w:t>to</w:t>
                        </w:r>
                        <w:r>
                          <w:rPr>
                            <w:spacing w:val="7"/>
                            <w:w w:val="119"/>
                            <w:sz w:val="16"/>
                          </w:rPr>
                          <w:t xml:space="preserve"> </w:t>
                        </w:r>
                        <w:r>
                          <w:rPr>
                            <w:w w:val="119"/>
                            <w:sz w:val="16"/>
                          </w:rPr>
                          <w:t>an</w:t>
                        </w:r>
                        <w:r>
                          <w:rPr>
                            <w:spacing w:val="7"/>
                            <w:w w:val="119"/>
                            <w:sz w:val="16"/>
                          </w:rPr>
                          <w:t xml:space="preserve"> </w:t>
                        </w:r>
                        <w:r>
                          <w:rPr>
                            <w:w w:val="119"/>
                            <w:sz w:val="16"/>
                          </w:rPr>
                          <w:t>SMP</w:t>
                        </w:r>
                        <w:r>
                          <w:rPr>
                            <w:spacing w:val="7"/>
                            <w:w w:val="119"/>
                            <w:sz w:val="16"/>
                          </w:rPr>
                          <w:t xml:space="preserve"> </w:t>
                        </w:r>
                        <w:r>
                          <w:rPr>
                            <w:w w:val="119"/>
                            <w:sz w:val="16"/>
                          </w:rPr>
                          <w:t>server</w:t>
                        </w:r>
                        <w:r>
                          <w:rPr>
                            <w:spacing w:val="7"/>
                            <w:w w:val="119"/>
                            <w:sz w:val="16"/>
                          </w:rPr>
                          <w:t xml:space="preserve"> </w:t>
                        </w:r>
                        <w:r>
                          <w:rPr>
                            <w:w w:val="119"/>
                            <w:sz w:val="16"/>
                          </w:rPr>
                          <w:t>to</w:t>
                        </w:r>
                        <w:r>
                          <w:rPr>
                            <w:spacing w:val="7"/>
                            <w:w w:val="119"/>
                            <w:sz w:val="16"/>
                          </w:rPr>
                          <w:t xml:space="preserve"> </w:t>
                        </w:r>
                        <w:r>
                          <w:rPr>
                            <w:w w:val="119"/>
                            <w:sz w:val="16"/>
                          </w:rPr>
                          <w:t>retrieve</w:t>
                        </w:r>
                        <w:r>
                          <w:rPr>
                            <w:spacing w:val="7"/>
                            <w:w w:val="119"/>
                            <w:sz w:val="16"/>
                          </w:rPr>
                          <w:t xml:space="preserve"> </w:t>
                        </w:r>
                        <w:r>
                          <w:rPr>
                            <w:w w:val="119"/>
                            <w:sz w:val="16"/>
                          </w:rPr>
                          <w:t>a</w:t>
                        </w:r>
                        <w:r>
                          <w:rPr>
                            <w:spacing w:val="7"/>
                            <w:w w:val="119"/>
                            <w:sz w:val="16"/>
                          </w:rPr>
                          <w:t xml:space="preserve"> </w:t>
                        </w:r>
                        <w:r>
                          <w:rPr>
                            <w:w w:val="119"/>
                            <w:sz w:val="16"/>
                          </w:rPr>
                          <w:t>Corner</w:t>
                        </w:r>
                        <w:r>
                          <w:rPr>
                            <w:spacing w:val="7"/>
                            <w:w w:val="119"/>
                            <w:sz w:val="16"/>
                          </w:rPr>
                          <w:t xml:space="preserve"> </w:t>
                        </w:r>
                        <w:r>
                          <w:rPr>
                            <w:w w:val="119"/>
                            <w:sz w:val="16"/>
                          </w:rPr>
                          <w:t>3</w:t>
                        </w:r>
                        <w:r>
                          <w:rPr>
                            <w:spacing w:val="7"/>
                            <w:w w:val="119"/>
                            <w:sz w:val="16"/>
                          </w:rPr>
                          <w:t xml:space="preserve"> </w:t>
                        </w:r>
                        <w:r>
                          <w:rPr>
                            <w:w w:val="119"/>
                            <w:sz w:val="16"/>
                          </w:rPr>
                          <w:t>URI.</w:t>
                        </w:r>
                      </w:p>
                    </w:txbxContent>
                  </v:textbox>
                </v:rect>
                <v:rect id="Rectangle 28433" o:spid="_x0000_s1047" style="position:absolute;left:2097;top:10662;width:86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" filled="f" stroked="f">
                  <v:textbox inset="0,0,0,0">
                    <w:txbxContent>
                      <w:p w14:paraId="1B5D037C" w14:textId="77777777" w:rsidR="00294FC8" w:rsidRDefault="00106299">
                        <w:pPr>
                          <w:spacing w:after="160" w:line="259" w:lineRule="auto"/>
                          <w:ind w:left="0" w:firstLine="0"/>
                        </w:pPr>
                        <w:r>
                          <w:rPr>
                            <w:w w:val="124"/>
                            <w:sz w:val="16"/>
                          </w:rPr>
                          <w:t>4</w:t>
                        </w:r>
                      </w:p>
                    </w:txbxContent>
                  </v:textbox>
                </v:rect>
                <v:rect id="Rectangle 28434" o:spid="_x0000_s1048" style="position:absolute;left:2750;top:10662;width:65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" filled="f" stroked="f">
                  <v:textbox inset="0,0,0,0">
                    <w:txbxContent>
                      <w:p w14:paraId="00D66D8D" w14:textId="77777777" w:rsidR="00294FC8" w:rsidRDefault="00106299">
                        <w:pPr>
                          <w:spacing w:after="160" w:line="259" w:lineRule="auto"/>
                          <w:ind w:left="0" w:firstLine="0"/>
                        </w:pPr>
                        <w:r>
                          <w:rPr>
                            <w:w w:val="85"/>
                            <w:sz w:val="16"/>
                          </w:rPr>
                          <w:t>.</w:t>
                        </w:r>
                        <w:r>
                          <w:rPr>
                            <w:spacing w:val="7"/>
                            <w:w w:val="85"/>
                            <w:sz w:val="16"/>
                          </w:rPr>
                          <w:t xml:space="preserve"> </w:t>
                        </w:r>
                      </w:p>
                    </w:txbxContent>
                  </v:textbox>
                </v:rect>
                <v:rect id="Rectangle 973" o:spid="_x0000_s1049" style="position:absolute;left:3245;top:10662;width:3019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hzxQAAANwAAAAPAAAAZHJzL2Rvd25yZXYueG1sRI9Pa8JA&#10;FMTvhX6H5RW81Y0V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BR8VhzxQAAANwAAAAP&#10;AAAAAAAAAAAAAAAAAAcCAABkcnMvZG93bnJldi54bWxQSwUGAAAAAAMAAwC3AAAA+QIAAAAA&#10;" filled="f" stroked="f">
                  <v:textbox inset="0,0,0,0">
                    <w:txbxContent>
                      <w:p w14:paraId="452024D0" w14:textId="77777777" w:rsidR="00294FC8" w:rsidRDefault="00106299">
                        <w:pPr>
                          <w:spacing w:after="160" w:line="259" w:lineRule="auto"/>
                          <w:ind w:left="0" w:firstLine="0"/>
                        </w:pPr>
                        <w:r>
                          <w:rPr>
                            <w:w w:val="119"/>
                            <w:sz w:val="16"/>
                          </w:rPr>
                          <w:t>Execute</w:t>
                        </w:r>
                        <w:r>
                          <w:rPr>
                            <w:spacing w:val="7"/>
                            <w:w w:val="119"/>
                            <w:sz w:val="16"/>
                          </w:rPr>
                          <w:t xml:space="preserve"> </w:t>
                        </w:r>
                        <w:r>
                          <w:rPr>
                            <w:w w:val="119"/>
                            <w:sz w:val="16"/>
                          </w:rPr>
                          <w:t>the</w:t>
                        </w:r>
                        <w:r>
                          <w:rPr>
                            <w:spacing w:val="7"/>
                            <w:w w:val="119"/>
                            <w:sz w:val="16"/>
                          </w:rPr>
                          <w:t xml:space="preserve"> </w:t>
                        </w:r>
                        <w:r>
                          <w:rPr>
                            <w:w w:val="119"/>
                            <w:sz w:val="16"/>
                          </w:rPr>
                          <w:t>REST</w:t>
                        </w:r>
                        <w:r>
                          <w:rPr>
                            <w:spacing w:val="7"/>
                            <w:w w:val="119"/>
                            <w:sz w:val="16"/>
                          </w:rPr>
                          <w:t xml:space="preserve"> </w:t>
                        </w:r>
                        <w:r>
                          <w:rPr>
                            <w:w w:val="119"/>
                            <w:sz w:val="16"/>
                          </w:rPr>
                          <w:t>requests</w:t>
                        </w:r>
                        <w:r>
                          <w:rPr>
                            <w:spacing w:val="7"/>
                            <w:w w:val="119"/>
                            <w:sz w:val="16"/>
                          </w:rPr>
                          <w:t xml:space="preserve"> </w:t>
                        </w:r>
                        <w:r>
                          <w:rPr>
                            <w:w w:val="119"/>
                            <w:sz w:val="16"/>
                          </w:rPr>
                          <w:t>to</w:t>
                        </w:r>
                        <w:r>
                          <w:rPr>
                            <w:spacing w:val="7"/>
                            <w:w w:val="119"/>
                            <w:sz w:val="16"/>
                          </w:rPr>
                          <w:t xml:space="preserve"> </w:t>
                        </w:r>
                        <w:r>
                          <w:rPr>
                            <w:w w:val="119"/>
                            <w:sz w:val="16"/>
                          </w:rPr>
                          <w:t>the</w:t>
                        </w:r>
                        <w:r>
                          <w:rPr>
                            <w:spacing w:val="7"/>
                            <w:w w:val="119"/>
                            <w:sz w:val="16"/>
                          </w:rPr>
                          <w:t xml:space="preserve"> </w:t>
                        </w:r>
                        <w:r>
                          <w:rPr>
                            <w:w w:val="119"/>
                            <w:sz w:val="16"/>
                          </w:rPr>
                          <w:t>SMP</w:t>
                        </w:r>
                        <w:r>
                          <w:rPr>
                            <w:spacing w:val="7"/>
                            <w:w w:val="119"/>
                            <w:sz w:val="16"/>
                          </w:rPr>
                          <w:t xml:space="preserve"> </w:t>
                        </w:r>
                        <w:r>
                          <w:rPr>
                            <w:w w:val="119"/>
                            <w:sz w:val="16"/>
                          </w:rPr>
                          <w:t>server.</w:t>
                        </w:r>
                      </w:p>
                    </w:txbxContent>
                  </v:textbox>
                </v:rect>
                <v:rect id="Rectangle 28435" o:spid="_x0000_s1050" style="position:absolute;left:2099;top:12843;width:86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" filled="f" stroked="f">
                  <v:textbox inset="0,0,0,0">
                    <w:txbxContent>
                      <w:p w14:paraId="60C7C928" w14:textId="77777777" w:rsidR="00294FC8" w:rsidRDefault="00106299">
                        <w:pPr>
                          <w:spacing w:after="160" w:line="259" w:lineRule="auto"/>
                          <w:ind w:left="0" w:firstLine="0"/>
                        </w:pPr>
                        <w:r>
                          <w:rPr>
                            <w:w w:val="123"/>
                            <w:sz w:val="16"/>
                          </w:rPr>
                          <w:t>5</w:t>
                        </w:r>
                      </w:p>
                    </w:txbxContent>
                  </v:textbox>
                </v:rect>
                <v:rect id="Rectangle 28436" o:spid="_x0000_s1051" style="position:absolute;left:2750;top:12843;width:65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" filled="f" stroked="f">
                  <v:textbox inset="0,0,0,0">
                    <w:txbxContent>
                      <w:p w14:paraId="31B546A2" w14:textId="77777777" w:rsidR="00294FC8" w:rsidRDefault="00106299">
                        <w:pPr>
                          <w:spacing w:after="160" w:line="259" w:lineRule="auto"/>
                          <w:ind w:left="0" w:firstLine="0"/>
                        </w:pPr>
                        <w:r>
                          <w:rPr>
                            <w:w w:val="85"/>
                            <w:sz w:val="16"/>
                          </w:rPr>
                          <w:t>.</w:t>
                        </w:r>
                        <w:r>
                          <w:rPr>
                            <w:spacing w:val="7"/>
                            <w:w w:val="85"/>
                            <w:sz w:val="16"/>
                          </w:rPr>
                          <w:t xml:space="preserve"> </w:t>
                        </w:r>
                      </w:p>
                    </w:txbxContent>
                  </v:textbox>
                </v:rect>
                <v:rect id="Rectangle 975" o:spid="_x0000_s1052" style="position:absolute;left:3245;top:12843;width:4994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WcxQAAANwAAAAPAAAAZHJzL2Rvd25yZXYueG1sRI9Pa8JA&#10;FMTvhX6H5RW81Y0Fq4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CxVGWcxQAAANwAAAAP&#10;AAAAAAAAAAAAAAAAAAcCAABkcnMvZG93bnJldi54bWxQSwUGAAAAAAMAAwC3AAAA+QIAAAAA&#10;" filled="f" stroked="f">
                  <v:textbox inset="0,0,0,0">
                    <w:txbxContent>
                      <w:p w14:paraId="0C0AA028" w14:textId="77777777" w:rsidR="00294FC8" w:rsidRDefault="00106299">
                        <w:pPr>
                          <w:spacing w:after="160" w:line="259" w:lineRule="auto"/>
                          <w:ind w:left="0" w:firstLine="0"/>
                        </w:pPr>
                        <w:r>
                          <w:rPr>
                            <w:w w:val="120"/>
                            <w:sz w:val="16"/>
                          </w:rPr>
                          <w:t>Extract</w:t>
                        </w:r>
                        <w:r>
                          <w:rPr>
                            <w:spacing w:val="7"/>
                            <w:w w:val="120"/>
                            <w:sz w:val="16"/>
                          </w:rPr>
                          <w:t xml:space="preserve"> </w:t>
                        </w:r>
                        <w:r>
                          <w:rPr>
                            <w:w w:val="120"/>
                            <w:sz w:val="16"/>
                          </w:rPr>
                          <w:t>the</w:t>
                        </w:r>
                        <w:r>
                          <w:rPr>
                            <w:spacing w:val="7"/>
                            <w:w w:val="120"/>
                            <w:sz w:val="16"/>
                          </w:rPr>
                          <w:t xml:space="preserve"> </w:t>
                        </w:r>
                        <w:r>
                          <w:rPr>
                            <w:w w:val="120"/>
                            <w:sz w:val="16"/>
                          </w:rPr>
                          <w:t>Corner</w:t>
                        </w:r>
                        <w:r>
                          <w:rPr>
                            <w:spacing w:val="7"/>
                            <w:w w:val="120"/>
                            <w:sz w:val="16"/>
                          </w:rPr>
                          <w:t xml:space="preserve"> </w:t>
                        </w:r>
                        <w:r>
                          <w:rPr>
                            <w:w w:val="120"/>
                            <w:sz w:val="16"/>
                          </w:rPr>
                          <w:t>3</w:t>
                        </w:r>
                        <w:r>
                          <w:rPr>
                            <w:spacing w:val="7"/>
                            <w:w w:val="120"/>
                            <w:sz w:val="16"/>
                          </w:rPr>
                          <w:t xml:space="preserve"> </w:t>
                        </w:r>
                        <w:r>
                          <w:rPr>
                            <w:w w:val="120"/>
                            <w:sz w:val="16"/>
                          </w:rPr>
                          <w:t>endpoint</w:t>
                        </w:r>
                        <w:r>
                          <w:rPr>
                            <w:spacing w:val="7"/>
                            <w:w w:val="120"/>
                            <w:sz w:val="16"/>
                          </w:rPr>
                          <w:t xml:space="preserve"> </w:t>
                        </w:r>
                        <w:r>
                          <w:rPr>
                            <w:w w:val="120"/>
                            <w:sz w:val="16"/>
                          </w:rPr>
                          <w:t>URI</w:t>
                        </w:r>
                        <w:r>
                          <w:rPr>
                            <w:spacing w:val="7"/>
                            <w:w w:val="120"/>
                            <w:sz w:val="16"/>
                          </w:rPr>
                          <w:t xml:space="preserve"> </w:t>
                        </w:r>
                        <w:r>
                          <w:rPr>
                            <w:w w:val="120"/>
                            <w:sz w:val="16"/>
                          </w:rPr>
                          <w:t>from</w:t>
                        </w:r>
                        <w:r>
                          <w:rPr>
                            <w:spacing w:val="7"/>
                            <w:w w:val="120"/>
                            <w:sz w:val="16"/>
                          </w:rPr>
                          <w:t xml:space="preserve"> </w:t>
                        </w:r>
                        <w:r>
                          <w:rPr>
                            <w:w w:val="120"/>
                            <w:sz w:val="16"/>
                          </w:rPr>
                          <w:t>the</w:t>
                        </w:r>
                        <w:r>
                          <w:rPr>
                            <w:spacing w:val="7"/>
                            <w:w w:val="120"/>
                            <w:sz w:val="16"/>
                          </w:rPr>
                          <w:t xml:space="preserve"> </w:t>
                        </w:r>
                        <w:r>
                          <w:rPr>
                            <w:w w:val="120"/>
                            <w:sz w:val="16"/>
                          </w:rPr>
                          <w:t>response</w:t>
                        </w:r>
                        <w:r>
                          <w:rPr>
                            <w:spacing w:val="7"/>
                            <w:w w:val="120"/>
                            <w:sz w:val="16"/>
                          </w:rPr>
                          <w:t xml:space="preserve"> </w:t>
                        </w:r>
                        <w:r>
                          <w:rPr>
                            <w:w w:val="120"/>
                            <w:sz w:val="16"/>
                          </w:rPr>
                          <w:t>from</w:t>
                        </w:r>
                        <w:r>
                          <w:rPr>
                            <w:spacing w:val="7"/>
                            <w:w w:val="120"/>
                            <w:sz w:val="16"/>
                          </w:rPr>
                          <w:t xml:space="preserve"> </w:t>
                        </w:r>
                        <w:r>
                          <w:rPr>
                            <w:w w:val="120"/>
                            <w:sz w:val="16"/>
                          </w:rPr>
                          <w:t>the</w:t>
                        </w:r>
                        <w:r>
                          <w:rPr>
                            <w:spacing w:val="7"/>
                            <w:w w:val="120"/>
                            <w:sz w:val="16"/>
                          </w:rPr>
                          <w:t xml:space="preserve"> </w:t>
                        </w:r>
                        <w:r>
                          <w:rPr>
                            <w:w w:val="120"/>
                            <w:sz w:val="16"/>
                          </w:rPr>
                          <w:t>SMP</w:t>
                        </w:r>
                        <w:r>
                          <w:rPr>
                            <w:spacing w:val="7"/>
                            <w:w w:val="120"/>
                            <w:sz w:val="16"/>
                          </w:rPr>
                          <w:t xml:space="preserve"> </w:t>
                        </w:r>
                        <w:r>
                          <w:rPr>
                            <w:w w:val="120"/>
                            <w:sz w:val="16"/>
                          </w:rPr>
                          <w:t>server.</w:t>
                        </w:r>
                      </w:p>
                    </w:txbxContent>
                  </v:textbox>
                </v:rect>
                <v:rect id="Rectangle 28437" o:spid="_x0000_s1053" style="position:absolute;left:2090;top:15025;width:87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wcb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" filled="f" stroked="f">
                  <v:textbox inset="0,0,0,0">
                    <w:txbxContent>
                      <w:p w14:paraId="61D2BE62" w14:textId="77777777" w:rsidR="00294FC8" w:rsidRDefault="00106299">
                        <w:pPr>
                          <w:spacing w:after="160" w:line="259" w:lineRule="auto"/>
                          <w:ind w:left="0" w:firstLine="0"/>
                        </w:pPr>
                        <w:r>
                          <w:rPr>
                            <w:w w:val="125"/>
                            <w:sz w:val="16"/>
                          </w:rPr>
                          <w:t>6</w:t>
                        </w:r>
                      </w:p>
                    </w:txbxContent>
                  </v:textbox>
                </v:rect>
                <v:rect id="Rectangle 28438" o:spid="_x0000_s1054" style="position:absolute;left:2750;top:15025;width:65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" filled="f" stroked="f">
                  <v:textbox inset="0,0,0,0">
                    <w:txbxContent>
                      <w:p w14:paraId="32A1A32C" w14:textId="77777777" w:rsidR="00294FC8" w:rsidRDefault="00106299">
                        <w:pPr>
                          <w:spacing w:after="160" w:line="259" w:lineRule="auto"/>
                          <w:ind w:left="0" w:firstLine="0"/>
                        </w:pPr>
                        <w:r>
                          <w:rPr>
                            <w:w w:val="85"/>
                            <w:sz w:val="16"/>
                          </w:rPr>
                          <w:t>.</w:t>
                        </w:r>
                        <w:r>
                          <w:rPr>
                            <w:spacing w:val="7"/>
                            <w:w w:val="85"/>
                            <w:sz w:val="16"/>
                          </w:rPr>
                          <w:t xml:space="preserve"> </w:t>
                        </w:r>
                      </w:p>
                    </w:txbxContent>
                  </v:textbox>
                </v:rect>
                <v:rect id="Rectangle 977" o:spid="_x0000_s1055" style="position:absolute;left:3245;top:15025;width:65201;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" filled="f" stroked="f">
                  <v:textbox inset="0,0,0,0">
                    <w:txbxContent>
                      <w:p w14:paraId="02E72A82" w14:textId="77777777" w:rsidR="00294FC8" w:rsidRDefault="00106299">
                        <w:pPr>
                          <w:spacing w:after="160" w:line="259" w:lineRule="auto"/>
                          <w:ind w:left="0" w:firstLine="0"/>
                        </w:pPr>
                        <w:r>
                          <w:rPr>
                            <w:w w:val="126"/>
                            <w:sz w:val="16"/>
                          </w:rPr>
                          <w:t>Validate</w:t>
                        </w:r>
                        <w:r>
                          <w:rPr>
                            <w:spacing w:val="7"/>
                            <w:w w:val="126"/>
                            <w:sz w:val="16"/>
                          </w:rPr>
                          <w:t xml:space="preserve"> </w:t>
                        </w:r>
                        <w:r>
                          <w:rPr>
                            <w:w w:val="126"/>
                            <w:sz w:val="16"/>
                          </w:rPr>
                          <w:t>an</w:t>
                        </w:r>
                        <w:r>
                          <w:rPr>
                            <w:spacing w:val="7"/>
                            <w:w w:val="126"/>
                            <w:sz w:val="16"/>
                          </w:rPr>
                          <w:t xml:space="preserve"> </w:t>
                        </w:r>
                        <w:r>
                          <w:rPr>
                            <w:w w:val="126"/>
                            <w:sz w:val="16"/>
                          </w:rPr>
                          <w:t>e-Invoice</w:t>
                        </w:r>
                        <w:r>
                          <w:rPr>
                            <w:spacing w:val="7"/>
                            <w:w w:val="126"/>
                            <w:sz w:val="16"/>
                          </w:rPr>
                          <w:t xml:space="preserve"> </w:t>
                        </w:r>
                        <w:r>
                          <w:rPr>
                            <w:w w:val="126"/>
                            <w:sz w:val="16"/>
                          </w:rPr>
                          <w:t>ebMS</w:t>
                        </w:r>
                        <w:r>
                          <w:rPr>
                            <w:spacing w:val="7"/>
                            <w:w w:val="126"/>
                            <w:sz w:val="16"/>
                          </w:rPr>
                          <w:t xml:space="preserve"> </w:t>
                        </w:r>
                        <w:r>
                          <w:rPr>
                            <w:w w:val="126"/>
                            <w:sz w:val="16"/>
                          </w:rPr>
                          <w:t>message</w:t>
                        </w:r>
                        <w:r>
                          <w:rPr>
                            <w:spacing w:val="7"/>
                            <w:w w:val="126"/>
                            <w:sz w:val="16"/>
                          </w:rPr>
                          <w:t xml:space="preserve"> </w:t>
                        </w:r>
                        <w:r>
                          <w:rPr>
                            <w:w w:val="126"/>
                            <w:sz w:val="16"/>
                          </w:rPr>
                          <w:t>header</w:t>
                        </w:r>
                        <w:r>
                          <w:rPr>
                            <w:spacing w:val="7"/>
                            <w:w w:val="126"/>
                            <w:sz w:val="16"/>
                          </w:rPr>
                          <w:t xml:space="preserve"> </w:t>
                        </w:r>
                        <w:r>
                          <w:rPr>
                            <w:w w:val="126"/>
                            <w:sz w:val="16"/>
                          </w:rPr>
                          <w:t>for</w:t>
                        </w:r>
                        <w:r>
                          <w:rPr>
                            <w:spacing w:val="7"/>
                            <w:w w:val="126"/>
                            <w:sz w:val="16"/>
                          </w:rPr>
                          <w:t xml:space="preserve"> </w:t>
                        </w:r>
                        <w:r>
                          <w:rPr>
                            <w:w w:val="126"/>
                            <w:sz w:val="16"/>
                          </w:rPr>
                          <w:t>compliance</w:t>
                        </w:r>
                        <w:r>
                          <w:rPr>
                            <w:spacing w:val="7"/>
                            <w:w w:val="126"/>
                            <w:sz w:val="16"/>
                          </w:rPr>
                          <w:t xml:space="preserve"> </w:t>
                        </w:r>
                        <w:r>
                          <w:rPr>
                            <w:w w:val="126"/>
                            <w:sz w:val="16"/>
                          </w:rPr>
                          <w:t>with</w:t>
                        </w:r>
                        <w:r>
                          <w:rPr>
                            <w:spacing w:val="7"/>
                            <w:w w:val="126"/>
                            <w:sz w:val="16"/>
                          </w:rPr>
                          <w:t xml:space="preserve"> </w:t>
                        </w:r>
                        <w:r>
                          <w:rPr>
                            <w:w w:val="126"/>
                            <w:sz w:val="16"/>
                          </w:rPr>
                          <w:t>an</w:t>
                        </w:r>
                        <w:r>
                          <w:rPr>
                            <w:spacing w:val="7"/>
                            <w:w w:val="126"/>
                            <w:sz w:val="16"/>
                          </w:rPr>
                          <w:t xml:space="preserve"> </w:t>
                        </w:r>
                        <w:r>
                          <w:rPr>
                            <w:w w:val="126"/>
                            <w:sz w:val="16"/>
                          </w:rPr>
                          <w:t>AS4</w:t>
                        </w:r>
                        <w:r>
                          <w:rPr>
                            <w:spacing w:val="7"/>
                            <w:w w:val="126"/>
                            <w:sz w:val="16"/>
                          </w:rPr>
                          <w:t xml:space="preserve"> </w:t>
                        </w:r>
                        <w:r>
                          <w:rPr>
                            <w:w w:val="126"/>
                            <w:sz w:val="16"/>
                          </w:rPr>
                          <w:t>conformance</w:t>
                        </w:r>
                        <w:r>
                          <w:rPr>
                            <w:spacing w:val="7"/>
                            <w:w w:val="126"/>
                            <w:sz w:val="16"/>
                          </w:rPr>
                          <w:t xml:space="preserve"> </w:t>
                        </w:r>
                        <w:r>
                          <w:rPr>
                            <w:w w:val="126"/>
                            <w:sz w:val="16"/>
                          </w:rPr>
                          <w:t>profile.</w:t>
                        </w:r>
                      </w:p>
                    </w:txbxContent>
                  </v:textbox>
                </v:rect>
                <v:shape id="Shape 1024" o:spid="_x0000_s1056" style="position:absolute;left:270;width:63951;height:2960;visibility:visible;mso-wrap-style:square;v-text-anchor:top" coordsize="6395144,29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" path="m,l6378923,v8978,,16221,7293,16221,16221l6395144,296069,,296069,,xe" fillcolor="#00bfa4" stroked="f" strokeweight="0">
                  <v:fill opacity="6682f"/>
                  <v:stroke miterlimit="83231f" joinstyle="miter"/>
                  <v:path arrowok="t" textboxrect="0,0,6395144,296069"/>
                </v:shape>
                <v:shape id="Shape 1025" o:spid="_x0000_s1057" style="position:absolute;left:324;width:63897;height:2960;visibility:visible;mso-wrap-style:square;v-text-anchor:top" coordsize="6389737,29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" path="m,l6373515,v4490,,8545,1823,11478,4763c6387926,7702,6389737,11757,6389737,16221r,279848l,296069,,xe" fillcolor="#00bfa4" stroked="f" strokeweight="0">
                  <v:stroke miterlimit="83231f" joinstyle="miter"/>
                  <v:path arrowok="t" textboxrect="0,0,6389737,296069"/>
                </v:shape>
                <v:shape id="Shape 1026" o:spid="_x0000_s1058" style="position:absolute;width:324;height:2960;visibility:visible;mso-wrap-style:square;v-text-anchor:top" coordsize="32445,29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" path="m16222,l32445,r,296069l,296069,,16221c,7293,7293,,16222,xe" fillcolor="#00bfa4" stroked="f" strokeweight="0">
                  <v:stroke miterlimit="83231f" joinstyle="miter"/>
                  <v:path arrowok="t" textboxrect="0,0,32445,296069"/>
                </v:shape>
                <v:rect id="Rectangle 1027" o:spid="_x0000_s1059" style="position:absolute;left:3570;top:767;width:737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" filled="f" stroked="f">
                  <v:textbox inset="0,0,0,0">
                    <w:txbxContent>
                      <w:p w14:paraId="024B90CC" w14:textId="77777777" w:rsidR="00294FC8" w:rsidRDefault="00106299">
                        <w:pPr>
                          <w:spacing w:after="160" w:line="259" w:lineRule="auto"/>
                          <w:ind w:left="0" w:firstLine="0"/>
                        </w:pPr>
                        <w:r>
                          <w:rPr>
                            <w:b/>
                            <w:w w:val="129"/>
                            <w:sz w:val="16"/>
                          </w:rPr>
                          <w:t>Outcomes</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906" o:spid="_x0000_s1060" type="#_x0000_t75" style="position:absolute;left:1275;top:583;width:1646;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">
                  <v:imagedata r:id="rId183" o:title=""/>
                </v:shape>
                <v:shape id="Picture 33907" o:spid="_x0000_s1061" type="#_x0000_t75" style="position:absolute;left:61910;top:583;width:1646;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">
                  <v:imagedata r:id="rId184" o:title=""/>
                </v:shape>
                <w10:anchorlock/>
              </v:group>
            </w:pict>
          </mc:Fallback>
        </mc:AlternateContent>
      </w:r>
    </w:p>
    <w:p w14:paraId="38B6E7CB" w14:textId="77777777" w:rsidR="00294FC8" w:rsidRDefault="00106299">
      <w:pPr>
        <w:ind w:right="6"/>
      </w:pPr>
      <w:r>
        <w:t xml:space="preserve">For information about e-invoices and implementing the Four-Corner Model please visit the </w:t>
      </w:r>
      <w:hyperlink r:id="rId185">
        <w:r>
          <w:rPr>
            <w:color w:val="546D78"/>
          </w:rPr>
          <w:t xml:space="preserve">Business Payments </w:t>
        </w:r>
      </w:hyperlink>
      <w:commentRangeStart w:id="54"/>
      <w:commentRangeStart w:id="55"/>
      <w:r w:rsidR="00081C15">
        <w:fldChar w:fldCharType="begin"/>
      </w:r>
      <w:r w:rsidR="00081C15">
        <w:instrText xml:space="preserve"> HYPERLINK "https://businesspaymentscoalition.org/electronic-invoices" \h </w:instrText>
      </w:r>
      <w:r w:rsidR="00081C15">
        <w:fldChar w:fldCharType="separate"/>
      </w:r>
      <w:r>
        <w:rPr>
          <w:color w:val="546D78"/>
        </w:rPr>
        <w:t>Coalition website</w:t>
      </w:r>
      <w:r w:rsidR="00081C15">
        <w:rPr>
          <w:color w:val="546D78"/>
        </w:rPr>
        <w:fldChar w:fldCharType="end"/>
      </w:r>
      <w:commentRangeEnd w:id="54"/>
      <w:r w:rsidR="00CF38F0">
        <w:rPr>
          <w:rStyle w:val="CommentReference"/>
        </w:rPr>
        <w:commentReference w:id="54"/>
      </w:r>
      <w:commentRangeEnd w:id="55"/>
      <w:r w:rsidR="00524913">
        <w:rPr>
          <w:rStyle w:val="CommentReference"/>
        </w:rPr>
        <w:commentReference w:id="55"/>
      </w:r>
      <w:r>
        <w:t>.</w:t>
      </w:r>
    </w:p>
    <w:p w14:paraId="5BE71742" w14:textId="77777777" w:rsidR="00294FC8" w:rsidRDefault="00106299">
      <w:pPr>
        <w:spacing w:after="556"/>
        <w:ind w:right="6"/>
      </w:pPr>
      <w:r>
        <w:t xml:space="preserve">Additional documentation, reference materials, and standards can be found on the </w:t>
      </w:r>
      <w:hyperlink r:id="rId186">
        <w:r>
          <w:rPr>
            <w:color w:val="546D78"/>
          </w:rPr>
          <w:t>Oasis-Open.org website</w:t>
        </w:r>
      </w:hyperlink>
      <w:r>
        <w:t xml:space="preserve">. Start with the </w:t>
      </w:r>
      <w:hyperlink r:id="rId187">
        <w:r>
          <w:rPr>
            <w:color w:val="546D78"/>
          </w:rPr>
          <w:t>ebXML specification</w:t>
        </w:r>
      </w:hyperlink>
    </w:p>
    <w:p w14:paraId="4B7427E0" w14:textId="77777777" w:rsidR="00294FC8" w:rsidRDefault="00106299">
      <w:pPr>
        <w:pStyle w:val="Heading2"/>
        <w:ind w:left="-5"/>
      </w:pPr>
      <w:r>
        <w:t>1.2 This Project</w:t>
      </w:r>
    </w:p>
    <w:p w14:paraId="422AA19A" w14:textId="77777777" w:rsidR="00294FC8" w:rsidRDefault="00106299">
      <w:pPr>
        <w:spacing w:after="161"/>
        <w:ind w:left="45"/>
      </w:pPr>
      <w:r>
        <w:t>!"</w:t>
      </w:r>
      <w:hyperlink r:id="rId188" w:anchor=".">
        <w:r>
          <w:rPr>
            <w:color w:val="546D78"/>
          </w:rPr>
          <w:t>Project Home</w:t>
        </w:r>
      </w:hyperlink>
    </w:p>
    <w:p w14:paraId="788679FE" w14:textId="77777777" w:rsidR="00294FC8" w:rsidRDefault="00106299">
      <w:pPr>
        <w:spacing w:after="165"/>
        <w:ind w:left="45"/>
      </w:pPr>
      <w:r>
        <w:t>!"</w:t>
      </w:r>
      <w:hyperlink r:id="rId189" w:anchor="faq">
        <w:r>
          <w:rPr>
            <w:color w:val="546D78"/>
          </w:rPr>
          <w:t>FAQ</w:t>
        </w:r>
      </w:hyperlink>
    </w:p>
    <w:p w14:paraId="5A02F870" w14:textId="77777777" w:rsidR="00294FC8" w:rsidRDefault="00106299">
      <w:pPr>
        <w:spacing w:after="154"/>
        <w:ind w:left="45"/>
      </w:pPr>
      <w:r>
        <w:t>!"</w:t>
      </w:r>
      <w:hyperlink r:id="rId190" w:anchor="outcomes">
        <w:r>
          <w:rPr>
            <w:color w:val="546D78"/>
          </w:rPr>
          <w:t>Outcomes</w:t>
        </w:r>
      </w:hyperlink>
    </w:p>
    <w:p w14:paraId="3F01C192" w14:textId="77777777" w:rsidR="00294FC8" w:rsidRDefault="00106299">
      <w:pPr>
        <w:spacing w:after="151"/>
        <w:ind w:left="45"/>
      </w:pPr>
      <w:r>
        <w:t>!"</w:t>
      </w:r>
      <w:hyperlink r:id="rId191" w:anchor="assumptions">
        <w:r>
          <w:rPr>
            <w:color w:val="546D78"/>
          </w:rPr>
          <w:t>Assumptions</w:t>
        </w:r>
      </w:hyperlink>
    </w:p>
    <w:p w14:paraId="416BD28F" w14:textId="77777777" w:rsidR="00294FC8" w:rsidRDefault="00106299">
      <w:pPr>
        <w:spacing w:after="147"/>
        <w:ind w:left="45"/>
      </w:pPr>
      <w:r>
        <w:t>!"</w:t>
      </w:r>
      <w:hyperlink r:id="rId192" w:anchor="tools_and_resources">
        <w:r>
          <w:rPr>
            <w:color w:val="546D78"/>
          </w:rPr>
          <w:t>Tools and Resources</w:t>
        </w:r>
      </w:hyperlink>
    </w:p>
    <w:p w14:paraId="60798D97" w14:textId="77777777" w:rsidR="00294FC8" w:rsidRDefault="00106299">
      <w:pPr>
        <w:spacing w:after="146"/>
        <w:ind w:left="45"/>
      </w:pPr>
      <w:r>
        <w:t>!"</w:t>
      </w:r>
      <w:hyperlink r:id="rId193" w:anchor="python_dev_env">
        <w:r>
          <w:rPr>
            <w:color w:val="546D78"/>
          </w:rPr>
          <w:t>Configure a Python Environment</w:t>
        </w:r>
      </w:hyperlink>
    </w:p>
    <w:p w14:paraId="3239CB4C" w14:textId="77777777" w:rsidR="00294FC8" w:rsidRDefault="00106299">
      <w:pPr>
        <w:spacing w:after="149"/>
        <w:ind w:left="45"/>
      </w:pPr>
      <w:r>
        <w:t>!"</w:t>
      </w:r>
      <w:hyperlink r:id="rId194" w:anchor="requirements">
        <w:r>
          <w:rPr>
            <w:color w:val="546D78"/>
          </w:rPr>
          <w:t>Package Requirements</w:t>
        </w:r>
      </w:hyperlink>
    </w:p>
    <w:p w14:paraId="6E38FC99" w14:textId="77777777" w:rsidR="00294FC8" w:rsidRDefault="00106299">
      <w:pPr>
        <w:spacing w:after="150"/>
        <w:ind w:left="45"/>
      </w:pPr>
      <w:r>
        <w:t>!"</w:t>
      </w:r>
      <w:hyperlink r:id="rId195" w:anchor="working_with_the_code">
        <w:r>
          <w:rPr>
            <w:color w:val="546D78"/>
          </w:rPr>
          <w:t>Getting the Code</w:t>
        </w:r>
      </w:hyperlink>
    </w:p>
    <w:p w14:paraId="1B3F5931" w14:textId="77777777" w:rsidR="00294FC8" w:rsidRDefault="00106299">
      <w:pPr>
        <w:spacing w:after="150"/>
        <w:ind w:right="6"/>
      </w:pPr>
      <w:r>
        <w:t>!"Using the Code</w:t>
      </w:r>
    </w:p>
    <w:p w14:paraId="684D7DF2" w14:textId="77777777" w:rsidR="00294FC8" w:rsidRDefault="00106299">
      <w:pPr>
        <w:spacing w:after="152"/>
        <w:ind w:left="278"/>
      </w:pPr>
      <w:r>
        <w:t>!"</w:t>
      </w:r>
      <w:hyperlink r:id="rId196" w:anchor="using_the_modules">
        <w:r>
          <w:rPr>
            <w:color w:val="546D78"/>
          </w:rPr>
          <w:t>Using the Modules</w:t>
        </w:r>
      </w:hyperlink>
    </w:p>
    <w:p w14:paraId="7FE5A240" w14:textId="77777777" w:rsidR="00294FC8" w:rsidRDefault="00106299">
      <w:pPr>
        <w:spacing w:after="151"/>
        <w:ind w:left="278"/>
      </w:pPr>
      <w:r>
        <w:t>!"</w:t>
      </w:r>
      <w:hyperlink r:id="rId197" w:anchor="test_cases">
        <w:r>
          <w:rPr>
            <w:color w:val="546D78"/>
          </w:rPr>
          <w:t>Test Cases</w:t>
        </w:r>
      </w:hyperlink>
    </w:p>
    <w:p w14:paraId="278E5C53" w14:textId="77777777" w:rsidR="00294FC8" w:rsidRDefault="00106299">
      <w:pPr>
        <w:spacing w:after="148"/>
        <w:ind w:left="278"/>
      </w:pPr>
      <w:r>
        <w:t>!"</w:t>
      </w:r>
      <w:hyperlink r:id="rId198" w:anchor="start_to_finish">
        <w:r>
          <w:rPr>
            <w:color w:val="546D78"/>
          </w:rPr>
          <w:t>Start-to-Finish example</w:t>
        </w:r>
      </w:hyperlink>
    </w:p>
    <w:p w14:paraId="1B78A55C" w14:textId="77777777" w:rsidR="00294FC8" w:rsidRDefault="00106299">
      <w:pPr>
        <w:spacing w:after="147"/>
        <w:ind w:left="278"/>
      </w:pPr>
      <w:r>
        <w:t>!"</w:t>
      </w:r>
      <w:hyperlink r:id="rId199" w:anchor="google_colab_pages">
        <w:r>
          <w:rPr>
            <w:color w:val="546D78"/>
          </w:rPr>
          <w:t>JupyterLab/Notebooks</w:t>
        </w:r>
      </w:hyperlink>
    </w:p>
    <w:p w14:paraId="7E6C7FA7" w14:textId="77777777" w:rsidR="00294FC8" w:rsidRDefault="00106299">
      <w:pPr>
        <w:spacing w:after="148"/>
        <w:ind w:left="45"/>
      </w:pPr>
      <w:r>
        <w:t>!"</w:t>
      </w:r>
      <w:hyperlink r:id="rId200" w:anchor="infrastructure_components">
        <w:r>
          <w:rPr>
            <w:color w:val="546D78"/>
          </w:rPr>
          <w:t>Infrastructure Components</w:t>
        </w:r>
      </w:hyperlink>
    </w:p>
    <w:p w14:paraId="236A2394" w14:textId="77777777" w:rsidR="00294FC8" w:rsidRDefault="00106299">
      <w:pPr>
        <w:spacing w:after="150"/>
        <w:ind w:left="45"/>
      </w:pPr>
      <w:r>
        <w:t>!"</w:t>
      </w:r>
      <w:hyperlink r:id="rId201" w:anchor="project_roadmap">
        <w:r>
          <w:rPr>
            <w:color w:val="546D78"/>
          </w:rPr>
          <w:t>Project Roadmap</w:t>
        </w:r>
      </w:hyperlink>
    </w:p>
    <w:p w14:paraId="39E3AC9F" w14:textId="77777777" w:rsidR="00294FC8" w:rsidRDefault="00106299">
      <w:pPr>
        <w:spacing w:after="97"/>
        <w:ind w:left="45"/>
      </w:pPr>
      <w:r>
        <w:lastRenderedPageBreak/>
        <w:t>!"</w:t>
      </w:r>
      <w:hyperlink r:id="rId202" w:anchor="artifacts">
        <w:r>
          <w:rPr>
            <w:color w:val="546D78"/>
          </w:rPr>
          <w:t>Project Artifacts</w:t>
        </w:r>
      </w:hyperlink>
    </w:p>
    <w:p w14:paraId="6E623104" w14:textId="77777777" w:rsidR="00294FC8" w:rsidRDefault="00106299">
      <w:pPr>
        <w:spacing w:after="154"/>
        <w:ind w:left="45"/>
      </w:pPr>
      <w:r>
        <w:t>!"</w:t>
      </w:r>
      <w:hyperlink r:id="rId203" w:anchor="git_workflow">
        <w:r>
          <w:rPr>
            <w:color w:val="546D78"/>
          </w:rPr>
          <w:t>Workflow</w:t>
        </w:r>
      </w:hyperlink>
    </w:p>
    <w:p w14:paraId="47FF5DD0" w14:textId="77777777" w:rsidR="00294FC8" w:rsidRDefault="00106299">
      <w:pPr>
        <w:spacing w:after="155"/>
        <w:ind w:left="45"/>
      </w:pPr>
      <w:r>
        <w:t>!"</w:t>
      </w:r>
      <w:hyperlink r:id="rId204" w:anchor="oasis_documentation">
        <w:r>
          <w:rPr>
            <w:color w:val="546D78"/>
          </w:rPr>
          <w:t>Oasis Resources</w:t>
        </w:r>
      </w:hyperlink>
    </w:p>
    <w:p w14:paraId="2ABEDC0A" w14:textId="77777777" w:rsidR="00294FC8" w:rsidRDefault="00106299">
      <w:pPr>
        <w:spacing w:after="1559"/>
        <w:ind w:left="45"/>
      </w:pPr>
      <w:r>
        <w:t>!"</w:t>
      </w:r>
      <w:hyperlink r:id="rId205" w:anchor="_license">
        <w:r>
          <w:rPr>
            <w:color w:val="546D78"/>
          </w:rPr>
          <w:t>License</w:t>
        </w:r>
      </w:hyperlink>
    </w:p>
    <w:p w14:paraId="770C3F8D" w14:textId="328099E6" w:rsidR="00294FC8" w:rsidRDefault="00106299">
      <w:pPr>
        <w:pStyle w:val="Heading3"/>
        <w:ind w:left="212"/>
      </w:pPr>
      <w:r>
        <w:t xml:space="preserve">1.2.0.1 No Representations or </w:t>
      </w:r>
      <w:commentRangeStart w:id="56"/>
      <w:commentRangeStart w:id="57"/>
      <w:commentRangeStart w:id="58"/>
      <w:commentRangeStart w:id="59"/>
      <w:commentRangeStart w:id="60"/>
      <w:commentRangeStart w:id="61"/>
      <w:r>
        <w:t>Warranties</w:t>
      </w:r>
      <w:commentRangeEnd w:id="56"/>
      <w:r w:rsidR="00F77E23">
        <w:rPr>
          <w:rStyle w:val="CommentReference"/>
          <w:b w:val="0"/>
        </w:rPr>
        <w:commentReference w:id="56"/>
      </w:r>
      <w:commentRangeEnd w:id="57"/>
      <w:r w:rsidR="00934A00">
        <w:rPr>
          <w:rStyle w:val="CommentReference"/>
          <w:b w:val="0"/>
        </w:rPr>
        <w:commentReference w:id="57"/>
      </w:r>
      <w:commentRangeEnd w:id="58"/>
      <w:r w:rsidR="00AD1342">
        <w:rPr>
          <w:rStyle w:val="CommentReference"/>
          <w:b w:val="0"/>
        </w:rPr>
        <w:commentReference w:id="58"/>
      </w:r>
      <w:commentRangeEnd w:id="59"/>
      <w:r w:rsidR="00376ECA">
        <w:rPr>
          <w:rStyle w:val="CommentReference"/>
          <w:b w:val="0"/>
        </w:rPr>
        <w:commentReference w:id="59"/>
      </w:r>
      <w:commentRangeEnd w:id="60"/>
      <w:r w:rsidR="004C75A4">
        <w:rPr>
          <w:rStyle w:val="CommentReference"/>
          <w:b w:val="0"/>
        </w:rPr>
        <w:commentReference w:id="60"/>
      </w:r>
      <w:commentRangeEnd w:id="61"/>
      <w:r w:rsidR="004C75A4">
        <w:rPr>
          <w:rStyle w:val="CommentReference"/>
          <w:b w:val="0"/>
        </w:rPr>
        <w:commentReference w:id="61"/>
      </w:r>
    </w:p>
    <w:p w14:paraId="2BEEEED9" w14:textId="77777777" w:rsidR="00294FC8" w:rsidRDefault="00106299">
      <w:pPr>
        <w:spacing w:after="8" w:line="315" w:lineRule="auto"/>
        <w:ind w:left="212" w:right="72"/>
      </w:pPr>
      <w:r>
        <w:rPr>
          <w:sz w:val="15"/>
        </w:rPr>
        <w:t>THE SOFTWARE IS PROVIDED "AS IS", WITHOUT WARRANTY OF ANY KIND, EXPRESS OR IMPLIED, INCLUDING BUT NOT LIMITED TO THE</w:t>
      </w:r>
    </w:p>
    <w:p w14:paraId="084DC098" w14:textId="77777777" w:rsidR="00294FC8" w:rsidRDefault="00106299">
      <w:pPr>
        <w:spacing w:after="8" w:line="315" w:lineRule="auto"/>
        <w:ind w:left="212" w:right="72"/>
      </w:pPr>
      <w:r>
        <w:rPr>
          <w:noProof/>
          <w:sz w:val="22"/>
        </w:rPr>
        <mc:AlternateContent>
          <mc:Choice Requires="wpg">
            <w:drawing>
              <wp:anchor distT="0" distB="0" distL="114300" distR="114300" simplePos="0" relativeHeight="251658242" behindDoc="1" locked="0" layoutInCell="1" allowOverlap="1" wp14:anchorId="1CBBD4B5" wp14:editId="6CDBD80D">
                <wp:simplePos x="0" y="0"/>
                <wp:positionH relativeFrom="column">
                  <wp:posOffset>-3</wp:posOffset>
                </wp:positionH>
                <wp:positionV relativeFrom="paragraph">
                  <wp:posOffset>-483622</wp:posOffset>
                </wp:positionV>
                <wp:extent cx="6422181" cy="1080840"/>
                <wp:effectExtent l="0" t="0" r="0" b="0"/>
                <wp:wrapNone/>
                <wp:docPr id="28363" name="Group 28363"/>
                <wp:cNvGraphicFramePr/>
                <a:graphic xmlns:a="http://schemas.openxmlformats.org/drawingml/2006/main">
                  <a:graphicData uri="http://schemas.microsoft.com/office/word/2010/wordprocessingGroup">
                    <wpg:wgp>
                      <wpg:cNvGrpSpPr/>
                      <wpg:grpSpPr>
                        <a:xfrm>
                          <a:off x="0" y="0"/>
                          <a:ext cx="6422181" cy="1080840"/>
                          <a:chOff x="0" y="0"/>
                          <a:chExt cx="6422181" cy="1080840"/>
                        </a:xfrm>
                      </wpg:grpSpPr>
                      <wps:wsp>
                        <wps:cNvPr id="1193" name="Shape 1193"/>
                        <wps:cNvSpPr/>
                        <wps:spPr>
                          <a:xfrm>
                            <a:off x="0" y="0"/>
                            <a:ext cx="3211091" cy="1080840"/>
                          </a:xfrm>
                          <a:custGeom>
                            <a:avLst/>
                            <a:gdLst/>
                            <a:ahLst/>
                            <a:cxnLst/>
                            <a:rect l="0" t="0" r="0" b="0"/>
                            <a:pathLst>
                              <a:path w="3211091" h="1080840">
                                <a:moveTo>
                                  <a:pt x="81161" y="0"/>
                                </a:moveTo>
                                <a:lnTo>
                                  <a:pt x="3211091" y="0"/>
                                </a:lnTo>
                                <a:lnTo>
                                  <a:pt x="3211091" y="16221"/>
                                </a:lnTo>
                                <a:lnTo>
                                  <a:pt x="81161" y="16221"/>
                                </a:lnTo>
                                <a:cubicBezTo>
                                  <a:pt x="45343" y="16221"/>
                                  <a:pt x="16222" y="45293"/>
                                  <a:pt x="16222" y="81161"/>
                                </a:cubicBezTo>
                                <a:lnTo>
                                  <a:pt x="16222" y="999727"/>
                                </a:lnTo>
                                <a:cubicBezTo>
                                  <a:pt x="16222" y="1035545"/>
                                  <a:pt x="45343" y="1064617"/>
                                  <a:pt x="81161" y="1064617"/>
                                </a:cubicBezTo>
                                <a:lnTo>
                                  <a:pt x="3211091" y="1064617"/>
                                </a:lnTo>
                                <a:lnTo>
                                  <a:pt x="3211091" y="1080840"/>
                                </a:lnTo>
                                <a:lnTo>
                                  <a:pt x="81161" y="1080840"/>
                                </a:lnTo>
                                <a:cubicBezTo>
                                  <a:pt x="36364" y="1080840"/>
                                  <a:pt x="0" y="1044476"/>
                                  <a:pt x="0" y="999727"/>
                                </a:cubicBezTo>
                                <a:lnTo>
                                  <a:pt x="0" y="81161"/>
                                </a:lnTo>
                                <a:cubicBezTo>
                                  <a:pt x="0" y="36364"/>
                                  <a:pt x="36364" y="0"/>
                                  <a:pt x="81161" y="0"/>
                                </a:cubicBez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1194" name="Shape 1194"/>
                        <wps:cNvSpPr/>
                        <wps:spPr>
                          <a:xfrm>
                            <a:off x="3211091" y="0"/>
                            <a:ext cx="3211090" cy="1080840"/>
                          </a:xfrm>
                          <a:custGeom>
                            <a:avLst/>
                            <a:gdLst/>
                            <a:ahLst/>
                            <a:cxnLst/>
                            <a:rect l="0" t="0" r="0" b="0"/>
                            <a:pathLst>
                              <a:path w="3211090" h="1080840">
                                <a:moveTo>
                                  <a:pt x="0" y="0"/>
                                </a:moveTo>
                                <a:lnTo>
                                  <a:pt x="3129980" y="0"/>
                                </a:lnTo>
                                <a:cubicBezTo>
                                  <a:pt x="3174728" y="0"/>
                                  <a:pt x="3211090" y="36364"/>
                                  <a:pt x="3211090" y="81161"/>
                                </a:cubicBezTo>
                                <a:lnTo>
                                  <a:pt x="3211090" y="999727"/>
                                </a:lnTo>
                                <a:cubicBezTo>
                                  <a:pt x="3211090" y="1044476"/>
                                  <a:pt x="3174728" y="1080840"/>
                                  <a:pt x="3129980" y="1080840"/>
                                </a:cubicBezTo>
                                <a:lnTo>
                                  <a:pt x="0" y="1080840"/>
                                </a:lnTo>
                                <a:lnTo>
                                  <a:pt x="0" y="1064617"/>
                                </a:lnTo>
                                <a:lnTo>
                                  <a:pt x="3129980" y="1064617"/>
                                </a:lnTo>
                                <a:cubicBezTo>
                                  <a:pt x="3165797" y="1064617"/>
                                  <a:pt x="3194869" y="1035545"/>
                                  <a:pt x="3194869" y="999727"/>
                                </a:cubicBezTo>
                                <a:lnTo>
                                  <a:pt x="3194869" y="81161"/>
                                </a:lnTo>
                                <a:cubicBezTo>
                                  <a:pt x="3194869" y="45293"/>
                                  <a:pt x="3165797" y="16221"/>
                                  <a:pt x="3129980" y="16221"/>
                                </a:cubicBezTo>
                                <a:lnTo>
                                  <a:pt x="0" y="16221"/>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3F6685BA" id="Group 28363" o:spid="_x0000_s1026" style="position:absolute;margin-left:0;margin-top:-38.1pt;width:505.7pt;height:85.1pt;z-index:-251658238" coordsize="64221,1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">
                <v:shape id="Shape 1193" o:spid="_x0000_s1027" style="position:absolute;width:32110;height:10808;visibility:visible;mso-wrap-style:square;v-text-anchor:top" coordsize="3211091,10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" path="m81161,l3211091,r,16221l81161,16221v-35818,,-64939,29072,-64939,64940l16222,999727v,35818,29121,64890,64939,64890l3211091,1064617r,16223l81161,1080840c36364,1080840,,1044476,,999727l,81161c,36364,36364,,81161,xe" fillcolor="#d3d3d3" stroked="f" strokeweight="0">
                  <v:stroke miterlimit="83231f" joinstyle="miter"/>
                  <v:path arrowok="t" textboxrect="0,0,3211091,1080840"/>
                </v:shape>
                <v:shape id="Shape 1194" o:spid="_x0000_s1028" style="position:absolute;left:32110;width:32111;height:10808;visibility:visible;mso-wrap-style:square;v-text-anchor:top" coordsize="3211090,10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" path="m,l3129980,v44748,,81110,36364,81110,81161l3211090,999727v,44749,-36362,81113,-81110,81113l,1080840r,-16223l3129980,1064617v35817,,64889,-29072,64889,-64890l3194869,81161v,-35868,-29072,-64940,-64889,-64940l,16221,,xe" fillcolor="#d3d3d3" stroked="f" strokeweight="0">
                  <v:stroke miterlimit="83231f" joinstyle="miter"/>
                  <v:path arrowok="t" textboxrect="0,0,3211090,1080840"/>
                </v:shape>
              </v:group>
            </w:pict>
          </mc:Fallback>
        </mc:AlternateContent>
      </w:r>
      <w:r>
        <w:rPr>
          <w:sz w:val="15"/>
        </w:rPr>
        <w:t>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br w:type="page"/>
      </w:r>
    </w:p>
    <w:p w14:paraId="29E23ED1" w14:textId="77777777" w:rsidR="00294FC8" w:rsidRDefault="00106299">
      <w:pPr>
        <w:spacing w:after="0" w:line="259" w:lineRule="auto"/>
        <w:ind w:left="-5"/>
      </w:pPr>
      <w:r>
        <w:rPr>
          <w:sz w:val="35"/>
        </w:rPr>
        <w:lastRenderedPageBreak/>
        <w:t>2 Questions...</w:t>
      </w:r>
    </w:p>
    <w:p w14:paraId="6790A939" w14:textId="77777777" w:rsidR="00294FC8" w:rsidRDefault="00106299">
      <w:pPr>
        <w:spacing w:after="277" w:line="259" w:lineRule="auto"/>
        <w:ind w:left="0" w:right="-7" w:firstLine="0"/>
      </w:pPr>
      <w:r>
        <w:rPr>
          <w:noProof/>
          <w:sz w:val="22"/>
        </w:rPr>
        <mc:AlternateContent>
          <mc:Choice Requires="wpg">
            <w:drawing>
              <wp:inline distT="0" distB="0" distL="0" distR="0" wp14:anchorId="48FC62AF" wp14:editId="1562A613">
                <wp:extent cx="6422182" cy="5407"/>
                <wp:effectExtent l="0" t="0" r="0" b="0"/>
                <wp:docPr id="30450" name="Group 30450"/>
                <wp:cNvGraphicFramePr/>
                <a:graphic xmlns:a="http://schemas.openxmlformats.org/drawingml/2006/main">
                  <a:graphicData uri="http://schemas.microsoft.com/office/word/2010/wordprocessingGroup">
                    <wpg:wgp>
                      <wpg:cNvGrpSpPr/>
                      <wpg:grpSpPr>
                        <a:xfrm>
                          <a:off x="0" y="0"/>
                          <a:ext cx="6422182" cy="5407"/>
                          <a:chOff x="0" y="0"/>
                          <a:chExt cx="6422182" cy="5407"/>
                        </a:xfrm>
                      </wpg:grpSpPr>
                      <wps:wsp>
                        <wps:cNvPr id="35206" name="Shape 35206"/>
                        <wps:cNvSpPr/>
                        <wps:spPr>
                          <a:xfrm>
                            <a:off x="0" y="0"/>
                            <a:ext cx="6422182" cy="9144"/>
                          </a:xfrm>
                          <a:custGeom>
                            <a:avLst/>
                            <a:gdLst/>
                            <a:ahLst/>
                            <a:cxnLst/>
                            <a:rect l="0" t="0" r="0" b="0"/>
                            <a:pathLst>
                              <a:path w="6422182" h="9144">
                                <a:moveTo>
                                  <a:pt x="0" y="0"/>
                                </a:moveTo>
                                <a:lnTo>
                                  <a:pt x="6422182" y="0"/>
                                </a:lnTo>
                                <a:lnTo>
                                  <a:pt x="6422182" y="9144"/>
                                </a:lnTo>
                                <a:lnTo>
                                  <a:pt x="0" y="9144"/>
                                </a:lnTo>
                                <a:lnTo>
                                  <a:pt x="0" y="0"/>
                                </a:lnTo>
                              </a:path>
                            </a:pathLst>
                          </a:custGeom>
                          <a:ln w="0" cap="flat">
                            <a:miter lim="127000"/>
                          </a:ln>
                        </wps:spPr>
                        <wps:style>
                          <a:lnRef idx="0">
                            <a:srgbClr val="000000">
                              <a:alpha val="0"/>
                            </a:srgbClr>
                          </a:lnRef>
                          <a:fillRef idx="1">
                            <a:srgbClr val="000000">
                              <a:alpha val="7058"/>
                            </a:srgbClr>
                          </a:fillRef>
                          <a:effectRef idx="0">
                            <a:scrgbClr r="0" g="0" b="0"/>
                          </a:effectRef>
                          <a:fontRef idx="none"/>
                        </wps:style>
                        <wps:bodyPr/>
                      </wps:wsp>
                    </wpg:wgp>
                  </a:graphicData>
                </a:graphic>
              </wp:inline>
            </w:drawing>
          </mc:Choice>
          <mc:Fallback>
            <w:pict>
              <v:group w14:anchorId="6D6930AB" id="Group 30450" o:spid="_x0000_s1026" style="width:505.7pt;height:.45pt;mso-position-horizontal-relative:char;mso-position-vertical-relative:line" coordsize="6422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">
                <v:shape id="Shape 35206" o:spid="_x0000_s1027" style="position:absolute;width:64221;height:91;visibility:visible;mso-wrap-style:square;v-text-anchor:top" coordsize="64221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" path="m,l6422182,r,9144l,9144,,e" fillcolor="black" stroked="f" strokeweight="0">
                  <v:fill opacity="4626f"/>
                  <v:stroke miterlimit="83231f" joinstyle="miter"/>
                  <v:path arrowok="t" textboxrect="0,0,6422182,9144"/>
                </v:shape>
                <w10:anchorlock/>
              </v:group>
            </w:pict>
          </mc:Fallback>
        </mc:AlternateContent>
      </w:r>
    </w:p>
    <w:p w14:paraId="33B8CC9F" w14:textId="77777777" w:rsidR="00294FC8" w:rsidRDefault="00106299">
      <w:pPr>
        <w:spacing w:after="217"/>
        <w:ind w:left="-5"/>
      </w:pPr>
      <w:r>
        <w:rPr>
          <w:b/>
        </w:rPr>
        <w:t>Q:</w:t>
      </w:r>
    </w:p>
    <w:p w14:paraId="538EAC3A" w14:textId="77777777" w:rsidR="00294FC8" w:rsidRDefault="00106299">
      <w:pPr>
        <w:spacing w:after="305"/>
        <w:ind w:left="336" w:right="6"/>
      </w:pPr>
      <w:r>
        <w:t>Who is the audience for this project?</w:t>
      </w:r>
    </w:p>
    <w:p w14:paraId="23721D51" w14:textId="77777777" w:rsidR="00294FC8" w:rsidRDefault="00106299">
      <w:pPr>
        <w:spacing w:after="217"/>
        <w:ind w:left="-5"/>
      </w:pPr>
      <w:r>
        <w:rPr>
          <w:b/>
        </w:rPr>
        <w:t>A:</w:t>
      </w:r>
    </w:p>
    <w:p w14:paraId="6BDB63A5" w14:textId="4B1304E9" w:rsidR="00294FC8" w:rsidRDefault="00106299">
      <w:pPr>
        <w:spacing w:after="50"/>
        <w:ind w:left="336" w:right="6"/>
      </w:pPr>
      <w:r>
        <w:t>This software is intended for those interested in participating as service endpoints in a Four-Corner Model framework. The code to implement in the repository is written in the Python programing language. Other toolsets to facilitate the initiative</w:t>
      </w:r>
      <w:ins w:id="62" w:author="Ellingworth, Chris" w:date="2022-02-23T12:16:00Z">
        <w:r w:rsidR="007A5EA5">
          <w:t>,</w:t>
        </w:r>
      </w:ins>
      <w:r>
        <w:t xml:space="preserve"> such as Markdown or Docker</w:t>
      </w:r>
      <w:ins w:id="63" w:author="Ellingworth, Chris" w:date="2022-02-23T12:16:00Z">
        <w:r w:rsidR="007A5EA5">
          <w:t>,</w:t>
        </w:r>
      </w:ins>
      <w:r>
        <w:t xml:space="preserve"> may also be incorporated where appropriate.</w:t>
      </w:r>
    </w:p>
    <w:p w14:paraId="5A8AAC1F" w14:textId="77777777" w:rsidR="00294FC8" w:rsidRDefault="00106299">
      <w:pPr>
        <w:spacing w:after="277" w:line="259" w:lineRule="auto"/>
        <w:ind w:left="0" w:right="-7" w:firstLine="0"/>
      </w:pPr>
      <w:r>
        <w:rPr>
          <w:noProof/>
          <w:sz w:val="22"/>
        </w:rPr>
        <mc:AlternateContent>
          <mc:Choice Requires="wpg">
            <w:drawing>
              <wp:inline distT="0" distB="0" distL="0" distR="0" wp14:anchorId="0489D9DC" wp14:editId="37776DD1">
                <wp:extent cx="6422182" cy="5407"/>
                <wp:effectExtent l="0" t="0" r="0" b="0"/>
                <wp:docPr id="30451" name="Group 30451"/>
                <wp:cNvGraphicFramePr/>
                <a:graphic xmlns:a="http://schemas.openxmlformats.org/drawingml/2006/main">
                  <a:graphicData uri="http://schemas.microsoft.com/office/word/2010/wordprocessingGroup">
                    <wpg:wgp>
                      <wpg:cNvGrpSpPr/>
                      <wpg:grpSpPr>
                        <a:xfrm>
                          <a:off x="0" y="0"/>
                          <a:ext cx="6422182" cy="5407"/>
                          <a:chOff x="0" y="0"/>
                          <a:chExt cx="6422182" cy="5407"/>
                        </a:xfrm>
                      </wpg:grpSpPr>
                      <wps:wsp>
                        <wps:cNvPr id="35208" name="Shape 35208"/>
                        <wps:cNvSpPr/>
                        <wps:spPr>
                          <a:xfrm>
                            <a:off x="0" y="0"/>
                            <a:ext cx="6422182" cy="9144"/>
                          </a:xfrm>
                          <a:custGeom>
                            <a:avLst/>
                            <a:gdLst/>
                            <a:ahLst/>
                            <a:cxnLst/>
                            <a:rect l="0" t="0" r="0" b="0"/>
                            <a:pathLst>
                              <a:path w="6422182" h="9144">
                                <a:moveTo>
                                  <a:pt x="0" y="0"/>
                                </a:moveTo>
                                <a:lnTo>
                                  <a:pt x="6422182" y="0"/>
                                </a:lnTo>
                                <a:lnTo>
                                  <a:pt x="6422182" y="9144"/>
                                </a:lnTo>
                                <a:lnTo>
                                  <a:pt x="0" y="9144"/>
                                </a:lnTo>
                                <a:lnTo>
                                  <a:pt x="0" y="0"/>
                                </a:lnTo>
                              </a:path>
                            </a:pathLst>
                          </a:custGeom>
                          <a:ln w="0" cap="flat">
                            <a:miter lim="127000"/>
                          </a:ln>
                        </wps:spPr>
                        <wps:style>
                          <a:lnRef idx="0">
                            <a:srgbClr val="000000">
                              <a:alpha val="0"/>
                            </a:srgbClr>
                          </a:lnRef>
                          <a:fillRef idx="1">
                            <a:srgbClr val="000000">
                              <a:alpha val="7058"/>
                            </a:srgbClr>
                          </a:fillRef>
                          <a:effectRef idx="0">
                            <a:scrgbClr r="0" g="0" b="0"/>
                          </a:effectRef>
                          <a:fontRef idx="none"/>
                        </wps:style>
                        <wps:bodyPr/>
                      </wps:wsp>
                    </wpg:wgp>
                  </a:graphicData>
                </a:graphic>
              </wp:inline>
            </w:drawing>
          </mc:Choice>
          <mc:Fallback>
            <w:pict>
              <v:group w14:anchorId="69EF7723" id="Group 30451" o:spid="_x0000_s1026" style="width:505.7pt;height:.45pt;mso-position-horizontal-relative:char;mso-position-vertical-relative:line" coordsize="6422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">
                <v:shape id="Shape 35208" o:spid="_x0000_s1027" style="position:absolute;width:64221;height:91;visibility:visible;mso-wrap-style:square;v-text-anchor:top" coordsize="64221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" path="m,l6422182,r,9144l,9144,,e" fillcolor="black" stroked="f" strokeweight="0">
                  <v:fill opacity="4626f"/>
                  <v:stroke miterlimit="83231f" joinstyle="miter"/>
                  <v:path arrowok="t" textboxrect="0,0,6422182,9144"/>
                </v:shape>
                <w10:anchorlock/>
              </v:group>
            </w:pict>
          </mc:Fallback>
        </mc:AlternateContent>
      </w:r>
    </w:p>
    <w:p w14:paraId="14FA12C8" w14:textId="77777777" w:rsidR="00294FC8" w:rsidRDefault="00106299">
      <w:pPr>
        <w:spacing w:after="217"/>
        <w:ind w:left="-5"/>
      </w:pPr>
      <w:r>
        <w:rPr>
          <w:b/>
        </w:rPr>
        <w:t>Q:</w:t>
      </w:r>
    </w:p>
    <w:p w14:paraId="58AF3D40" w14:textId="77777777" w:rsidR="00294FC8" w:rsidRDefault="00106299">
      <w:pPr>
        <w:spacing w:after="305"/>
        <w:ind w:left="336" w:right="6"/>
      </w:pPr>
      <w:r>
        <w:t>What do I need in order to use this code?</w:t>
      </w:r>
    </w:p>
    <w:p w14:paraId="55CD9BBD" w14:textId="77777777" w:rsidR="00294FC8" w:rsidRDefault="00106299">
      <w:pPr>
        <w:spacing w:after="217"/>
        <w:ind w:left="-5"/>
      </w:pPr>
      <w:r>
        <w:rPr>
          <w:b/>
        </w:rPr>
        <w:t>A:</w:t>
      </w:r>
    </w:p>
    <w:p w14:paraId="4BDC732F" w14:textId="77777777" w:rsidR="00294FC8" w:rsidRDefault="00106299">
      <w:pPr>
        <w:spacing w:after="45"/>
        <w:ind w:left="336"/>
      </w:pPr>
      <w:r>
        <w:rPr>
          <w:b/>
        </w:rPr>
        <w:t>Python</w:t>
      </w:r>
    </w:p>
    <w:p w14:paraId="633B9D86" w14:textId="408D73B9" w:rsidR="00294FC8" w:rsidRDefault="00106299">
      <w:pPr>
        <w:numPr>
          <w:ilvl w:val="0"/>
          <w:numId w:val="4"/>
        </w:numPr>
        <w:spacing w:after="45"/>
        <w:ind w:right="3" w:hanging="183"/>
      </w:pPr>
      <w:commentRangeStart w:id="64"/>
      <w:commentRangeStart w:id="65"/>
      <w:commentRangeStart w:id="66"/>
      <w:commentRangeStart w:id="67"/>
      <w:r>
        <w:t>Some knowledge of Python</w:t>
      </w:r>
      <w:commentRangeEnd w:id="64"/>
      <w:r w:rsidR="007A5EA5">
        <w:rPr>
          <w:rStyle w:val="CommentReference"/>
        </w:rPr>
        <w:commentReference w:id="64"/>
      </w:r>
      <w:commentRangeEnd w:id="65"/>
      <w:r w:rsidR="008543E2">
        <w:rPr>
          <w:rStyle w:val="CommentReference"/>
        </w:rPr>
        <w:commentReference w:id="65"/>
      </w:r>
      <w:commentRangeEnd w:id="66"/>
      <w:r w:rsidR="00872BF8">
        <w:rPr>
          <w:rStyle w:val="CommentReference"/>
        </w:rPr>
        <w:commentReference w:id="66"/>
      </w:r>
      <w:commentRangeEnd w:id="67"/>
      <w:r w:rsidR="00383A77">
        <w:rPr>
          <w:rStyle w:val="CommentReference"/>
        </w:rPr>
        <w:commentReference w:id="67"/>
      </w:r>
    </w:p>
    <w:p w14:paraId="01171A84" w14:textId="766DCC47" w:rsidR="00294FC8" w:rsidRDefault="00106299">
      <w:pPr>
        <w:numPr>
          <w:ilvl w:val="0"/>
          <w:numId w:val="4"/>
        </w:numPr>
        <w:spacing w:after="63" w:line="259" w:lineRule="auto"/>
        <w:ind w:right="3" w:hanging="183"/>
      </w:pPr>
      <w:r>
        <w:t>Python 3.6 or greater</w:t>
      </w:r>
      <w:ins w:id="68" w:author="Ellingworth, Chris" w:date="2022-02-23T12:17:00Z">
        <w:r w:rsidR="003E4AA0">
          <w:t>;</w:t>
        </w:r>
      </w:ins>
      <w:del w:id="69" w:author="Ellingworth, Chris" w:date="2022-02-23T12:17:00Z">
        <w:r w:rsidDel="003E4AA0">
          <w:delText>,</w:delText>
        </w:r>
      </w:del>
      <w:r>
        <w:t xml:space="preserve"> </w:t>
      </w:r>
      <w:r>
        <w:rPr>
          <w:i/>
        </w:rPr>
        <w:t>Python 3.10 or greater is recommended.</w:t>
      </w:r>
      <w:del w:id="70" w:author="Ellingworth, Chris" w:date="2022-02-23T12:17:00Z">
        <w:r w:rsidDel="003E4AA0">
          <w:delText>.</w:delText>
        </w:r>
      </w:del>
    </w:p>
    <w:p w14:paraId="6E60DE97" w14:textId="77777777" w:rsidR="00294FC8" w:rsidRDefault="00106299">
      <w:pPr>
        <w:spacing w:after="277" w:line="259" w:lineRule="auto"/>
        <w:ind w:left="0" w:right="-7" w:firstLine="0"/>
      </w:pPr>
      <w:r>
        <w:rPr>
          <w:noProof/>
          <w:sz w:val="22"/>
        </w:rPr>
        <mc:AlternateContent>
          <mc:Choice Requires="wpg">
            <w:drawing>
              <wp:inline distT="0" distB="0" distL="0" distR="0" wp14:anchorId="7BBCBACC" wp14:editId="12571614">
                <wp:extent cx="6422182" cy="5407"/>
                <wp:effectExtent l="0" t="0" r="0" b="0"/>
                <wp:docPr id="30452" name="Group 30452"/>
                <wp:cNvGraphicFramePr/>
                <a:graphic xmlns:a="http://schemas.openxmlformats.org/drawingml/2006/main">
                  <a:graphicData uri="http://schemas.microsoft.com/office/word/2010/wordprocessingGroup">
                    <wpg:wgp>
                      <wpg:cNvGrpSpPr/>
                      <wpg:grpSpPr>
                        <a:xfrm>
                          <a:off x="0" y="0"/>
                          <a:ext cx="6422182" cy="5407"/>
                          <a:chOff x="0" y="0"/>
                          <a:chExt cx="6422182" cy="5407"/>
                        </a:xfrm>
                      </wpg:grpSpPr>
                      <wps:wsp>
                        <wps:cNvPr id="35214" name="Shape 35214"/>
                        <wps:cNvSpPr/>
                        <wps:spPr>
                          <a:xfrm>
                            <a:off x="0" y="0"/>
                            <a:ext cx="6422182" cy="9144"/>
                          </a:xfrm>
                          <a:custGeom>
                            <a:avLst/>
                            <a:gdLst/>
                            <a:ahLst/>
                            <a:cxnLst/>
                            <a:rect l="0" t="0" r="0" b="0"/>
                            <a:pathLst>
                              <a:path w="6422182" h="9144">
                                <a:moveTo>
                                  <a:pt x="0" y="0"/>
                                </a:moveTo>
                                <a:lnTo>
                                  <a:pt x="6422182" y="0"/>
                                </a:lnTo>
                                <a:lnTo>
                                  <a:pt x="6422182" y="9144"/>
                                </a:lnTo>
                                <a:lnTo>
                                  <a:pt x="0" y="9144"/>
                                </a:lnTo>
                                <a:lnTo>
                                  <a:pt x="0" y="0"/>
                                </a:lnTo>
                              </a:path>
                            </a:pathLst>
                          </a:custGeom>
                          <a:ln w="0" cap="flat">
                            <a:miter lim="127000"/>
                          </a:ln>
                        </wps:spPr>
                        <wps:style>
                          <a:lnRef idx="0">
                            <a:srgbClr val="000000">
                              <a:alpha val="0"/>
                            </a:srgbClr>
                          </a:lnRef>
                          <a:fillRef idx="1">
                            <a:srgbClr val="000000">
                              <a:alpha val="7058"/>
                            </a:srgbClr>
                          </a:fillRef>
                          <a:effectRef idx="0">
                            <a:scrgbClr r="0" g="0" b="0"/>
                          </a:effectRef>
                          <a:fontRef idx="none"/>
                        </wps:style>
                        <wps:bodyPr/>
                      </wps:wsp>
                    </wpg:wgp>
                  </a:graphicData>
                </a:graphic>
              </wp:inline>
            </w:drawing>
          </mc:Choice>
          <mc:Fallback>
            <w:pict>
              <v:group w14:anchorId="693ACC75" id="Group 30452" o:spid="_x0000_s1026" style="width:505.7pt;height:.45pt;mso-position-horizontal-relative:char;mso-position-vertical-relative:line" coordsize="6422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">
                <v:shape id="Shape 35214" o:spid="_x0000_s1027" style="position:absolute;width:64221;height:91;visibility:visible;mso-wrap-style:square;v-text-anchor:top" coordsize="64221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" path="m,l6422182,r,9144l,9144,,e" fillcolor="black" stroked="f" strokeweight="0">
                  <v:fill opacity="4626f"/>
                  <v:stroke miterlimit="83231f" joinstyle="miter"/>
                  <v:path arrowok="t" textboxrect="0,0,6422182,9144"/>
                </v:shape>
                <w10:anchorlock/>
              </v:group>
            </w:pict>
          </mc:Fallback>
        </mc:AlternateContent>
      </w:r>
    </w:p>
    <w:p w14:paraId="1548403E" w14:textId="77777777" w:rsidR="00294FC8" w:rsidRDefault="00106299">
      <w:pPr>
        <w:spacing w:after="217"/>
        <w:ind w:left="-5"/>
      </w:pPr>
      <w:r>
        <w:rPr>
          <w:b/>
        </w:rPr>
        <w:t>Q:</w:t>
      </w:r>
    </w:p>
    <w:p w14:paraId="0FD5536F" w14:textId="77777777" w:rsidR="00294FC8" w:rsidRDefault="00106299">
      <w:pPr>
        <w:spacing w:after="305"/>
        <w:ind w:left="336" w:right="6"/>
      </w:pPr>
      <w:r>
        <w:t>Does this code provide a full end-to-end solution to process an e-invoice?</w:t>
      </w:r>
    </w:p>
    <w:p w14:paraId="05EE72B0" w14:textId="77777777" w:rsidR="00294FC8" w:rsidRDefault="00106299">
      <w:pPr>
        <w:spacing w:after="217"/>
        <w:ind w:left="-5"/>
      </w:pPr>
      <w:r>
        <w:rPr>
          <w:b/>
        </w:rPr>
        <w:t>A:</w:t>
      </w:r>
    </w:p>
    <w:p w14:paraId="27B2879B" w14:textId="030A4494" w:rsidR="00294FC8" w:rsidRDefault="00106299">
      <w:pPr>
        <w:spacing w:after="36"/>
        <w:ind w:left="336" w:right="6"/>
      </w:pPr>
      <w:r>
        <w:t xml:space="preserve">This code answers some very domain specific questions regarding </w:t>
      </w:r>
      <w:del w:id="71" w:author="Albers, Todd" w:date="2022-03-11T16:27:00Z">
        <w:r>
          <w:delText>e-invoice functionality</w:delText>
        </w:r>
      </w:del>
      <w:ins w:id="72" w:author="Albers, Todd" w:date="2022-03-11T16:27:00Z">
        <w:r w:rsidR="00861A61">
          <w:t>core functionality supporting discovery and delivery c</w:t>
        </w:r>
      </w:ins>
      <w:ins w:id="73" w:author="Albers, Todd" w:date="2022-03-11T16:28:00Z">
        <w:r w:rsidR="00861A61">
          <w:t>omponents</w:t>
        </w:r>
      </w:ins>
      <w:r>
        <w:t xml:space="preserve"> in a Four-Corners</w:t>
      </w:r>
      <w:del w:id="74" w:author="Albers, Todd" w:date="2022-03-11T16:27:00Z">
        <w:r>
          <w:delText xml:space="preserve"> Model</w:delText>
        </w:r>
      </w:del>
      <w:ins w:id="75" w:author="Albers, Todd" w:date="2022-03-11T16:27:00Z">
        <w:r>
          <w:t xml:space="preserve"> </w:t>
        </w:r>
        <w:r w:rsidR="005616B4">
          <w:t>exchange</w:t>
        </w:r>
      </w:ins>
      <w:r>
        <w:t xml:space="preserve"> framework.</w:t>
      </w:r>
    </w:p>
    <w:p w14:paraId="07090B98" w14:textId="77777777" w:rsidR="00294FC8" w:rsidRPr="00813D72" w:rsidRDefault="00106299">
      <w:pPr>
        <w:spacing w:after="49" w:line="259" w:lineRule="auto"/>
        <w:ind w:left="321"/>
        <w:rPr>
          <w:iCs/>
        </w:rPr>
      </w:pPr>
      <w:r w:rsidRPr="00813D72">
        <w:rPr>
          <w:iCs/>
          <w:rPrChange w:id="76" w:author="Ellingworth, Chris" w:date="2022-02-23T12:17:00Z">
            <w:rPr>
              <w:i/>
            </w:rPr>
          </w:rPrChange>
        </w:rPr>
        <w:t>Specifically it's helpful with:</w:t>
      </w:r>
    </w:p>
    <w:p w14:paraId="3E3E3332" w14:textId="77777777" w:rsidR="000F0A6C" w:rsidRDefault="000F0A6C">
      <w:pPr>
        <w:numPr>
          <w:ilvl w:val="0"/>
          <w:numId w:val="5"/>
        </w:numPr>
        <w:spacing w:after="45"/>
        <w:ind w:right="6" w:hanging="193"/>
        <w:rPr>
          <w:ins w:id="77" w:author="Albers, Todd" w:date="2022-03-11T16:28:00Z"/>
        </w:rPr>
      </w:pPr>
      <w:ins w:id="78" w:author="Albers, Todd" w:date="2022-03-11T16:28:00Z">
        <w:r>
          <w:t>Discovery:</w:t>
        </w:r>
      </w:ins>
    </w:p>
    <w:p w14:paraId="010E883C" w14:textId="1CBDF3C9" w:rsidR="00294FC8" w:rsidRDefault="00106299">
      <w:pPr>
        <w:numPr>
          <w:ilvl w:val="1"/>
          <w:numId w:val="5"/>
        </w:numPr>
        <w:spacing w:after="45"/>
        <w:ind w:right="6" w:hanging="193"/>
        <w:pPrChange w:id="79" w:author="Albers, Todd" w:date="2022-03-11T17:30:00Z">
          <w:pPr>
            <w:numPr>
              <w:numId w:val="5"/>
            </w:numPr>
            <w:spacing w:after="45"/>
            <w:ind w:left="519" w:right="6" w:hanging="193"/>
          </w:pPr>
        </w:pPrChange>
      </w:pPr>
      <w:r>
        <w:t xml:space="preserve">The hashing functionality to derive the </w:t>
      </w:r>
      <w:del w:id="80" w:author="Ellingworth, Chris" w:date="2022-02-23T12:21:00Z">
        <w:r w:rsidDel="00FE1814">
          <w:delText>urn</w:delText>
        </w:r>
      </w:del>
      <w:ins w:id="81" w:author="Ellingworth, Chris" w:date="2022-02-23T12:21:00Z">
        <w:r w:rsidR="00FE1814">
          <w:t>URN</w:t>
        </w:r>
      </w:ins>
      <w:r>
        <w:t xml:space="preserve"> for look-up in a DNS NAPTR record.</w:t>
      </w:r>
    </w:p>
    <w:p w14:paraId="258D1A40" w14:textId="77777777" w:rsidR="00294FC8" w:rsidRDefault="00106299">
      <w:pPr>
        <w:numPr>
          <w:ilvl w:val="1"/>
          <w:numId w:val="5"/>
        </w:numPr>
        <w:spacing w:after="45"/>
        <w:ind w:right="6" w:hanging="193"/>
        <w:pPrChange w:id="82" w:author="Albers, Todd" w:date="2022-03-11T17:30:00Z">
          <w:pPr>
            <w:numPr>
              <w:numId w:val="5"/>
            </w:numPr>
            <w:spacing w:after="45"/>
            <w:ind w:left="519" w:right="6" w:hanging="193"/>
          </w:pPr>
        </w:pPrChange>
      </w:pPr>
      <w:r>
        <w:t>How to do the DNS NATPR lookup and extract the relevant SMP URI.</w:t>
      </w:r>
    </w:p>
    <w:p w14:paraId="3134C26C" w14:textId="77777777" w:rsidR="00294FC8" w:rsidRDefault="00106299">
      <w:pPr>
        <w:numPr>
          <w:ilvl w:val="1"/>
          <w:numId w:val="5"/>
        </w:numPr>
        <w:spacing w:after="45"/>
        <w:ind w:right="6" w:hanging="193"/>
        <w:pPrChange w:id="83" w:author="Albers, Todd" w:date="2022-03-11T17:30:00Z">
          <w:pPr>
            <w:numPr>
              <w:numId w:val="5"/>
            </w:numPr>
            <w:spacing w:after="45"/>
            <w:ind w:left="519" w:right="6" w:hanging="193"/>
          </w:pPr>
        </w:pPrChange>
      </w:pPr>
      <w:r>
        <w:t>How to construct the two REST requests to an SMP server to retrieve a Corner 3 URI.</w:t>
      </w:r>
    </w:p>
    <w:p w14:paraId="50137EEA" w14:textId="77777777" w:rsidR="00294FC8" w:rsidRDefault="00106299">
      <w:pPr>
        <w:numPr>
          <w:ilvl w:val="1"/>
          <w:numId w:val="5"/>
        </w:numPr>
        <w:spacing w:after="45"/>
        <w:ind w:right="6" w:hanging="193"/>
        <w:pPrChange w:id="84" w:author="Albers, Todd" w:date="2022-03-11T17:30:00Z">
          <w:pPr>
            <w:numPr>
              <w:numId w:val="5"/>
            </w:numPr>
            <w:spacing w:after="45"/>
            <w:ind w:left="519" w:right="6" w:hanging="193"/>
          </w:pPr>
        </w:pPrChange>
      </w:pPr>
      <w:r>
        <w:t>How to execute the REST requests to the SMP server.</w:t>
      </w:r>
    </w:p>
    <w:p w14:paraId="16F8B8C1" w14:textId="77777777" w:rsidR="00294FC8" w:rsidRDefault="00106299">
      <w:pPr>
        <w:numPr>
          <w:ilvl w:val="1"/>
          <w:numId w:val="5"/>
        </w:numPr>
        <w:spacing w:after="45"/>
        <w:ind w:right="6" w:hanging="193"/>
        <w:pPrChange w:id="85" w:author="Albers, Todd" w:date="2022-03-11T17:30:00Z">
          <w:pPr>
            <w:numPr>
              <w:numId w:val="5"/>
            </w:numPr>
            <w:spacing w:after="45"/>
            <w:ind w:left="519" w:right="6" w:hanging="193"/>
          </w:pPr>
        </w:pPrChange>
      </w:pPr>
      <w:r>
        <w:t>How to extract the Corner 3 endpoint URI from the response from the SMP server.</w:t>
      </w:r>
    </w:p>
    <w:p w14:paraId="10E3AD80" w14:textId="77777777" w:rsidR="00EA1AFE" w:rsidRDefault="00EA1AFE">
      <w:pPr>
        <w:numPr>
          <w:ilvl w:val="0"/>
          <w:numId w:val="5"/>
        </w:numPr>
        <w:spacing w:after="59"/>
        <w:ind w:right="6" w:hanging="193"/>
        <w:rPr>
          <w:ins w:id="86" w:author="Albers, Todd" w:date="2022-03-11T16:29:00Z"/>
        </w:rPr>
      </w:pPr>
      <w:ins w:id="87" w:author="Albers, Todd" w:date="2022-03-11T16:29:00Z">
        <w:r>
          <w:t>Delivery:</w:t>
        </w:r>
      </w:ins>
    </w:p>
    <w:p w14:paraId="5ED488E5" w14:textId="547468C2" w:rsidR="00294FC8" w:rsidRDefault="00106299">
      <w:pPr>
        <w:numPr>
          <w:ilvl w:val="1"/>
          <w:numId w:val="5"/>
        </w:numPr>
        <w:spacing w:after="59"/>
        <w:ind w:right="6" w:hanging="193"/>
        <w:pPrChange w:id="88" w:author="Albers, Todd" w:date="2022-03-11T17:30:00Z">
          <w:pPr>
            <w:numPr>
              <w:numId w:val="5"/>
            </w:numPr>
            <w:spacing w:after="59"/>
            <w:ind w:left="519" w:right="6" w:hanging="193"/>
          </w:pPr>
        </w:pPrChange>
      </w:pPr>
      <w:r>
        <w:t>Validating an e-Invoice ebXML message header for compliance with an AS4 conformance profile.</w:t>
      </w:r>
    </w:p>
    <w:p w14:paraId="1A94AFA8" w14:textId="77777777" w:rsidR="00294FC8" w:rsidRDefault="00106299">
      <w:pPr>
        <w:spacing w:after="277" w:line="259" w:lineRule="auto"/>
        <w:ind w:left="0" w:right="-7" w:firstLine="0"/>
      </w:pPr>
      <w:r>
        <w:rPr>
          <w:noProof/>
          <w:sz w:val="22"/>
        </w:rPr>
        <mc:AlternateContent>
          <mc:Choice Requires="wpg">
            <w:drawing>
              <wp:inline distT="0" distB="0" distL="0" distR="0" wp14:anchorId="31F6BB62" wp14:editId="617F6854">
                <wp:extent cx="6422182" cy="5407"/>
                <wp:effectExtent l="0" t="0" r="0" b="0"/>
                <wp:docPr id="30453" name="Group 30453"/>
                <wp:cNvGraphicFramePr/>
                <a:graphic xmlns:a="http://schemas.openxmlformats.org/drawingml/2006/main">
                  <a:graphicData uri="http://schemas.microsoft.com/office/word/2010/wordprocessingGroup">
                    <wpg:wgp>
                      <wpg:cNvGrpSpPr/>
                      <wpg:grpSpPr>
                        <a:xfrm>
                          <a:off x="0" y="0"/>
                          <a:ext cx="6422182" cy="5407"/>
                          <a:chOff x="0" y="0"/>
                          <a:chExt cx="6422182" cy="5407"/>
                        </a:xfrm>
                      </wpg:grpSpPr>
                      <wps:wsp>
                        <wps:cNvPr id="35228" name="Shape 35228"/>
                        <wps:cNvSpPr/>
                        <wps:spPr>
                          <a:xfrm>
                            <a:off x="0" y="0"/>
                            <a:ext cx="6422182" cy="9144"/>
                          </a:xfrm>
                          <a:custGeom>
                            <a:avLst/>
                            <a:gdLst/>
                            <a:ahLst/>
                            <a:cxnLst/>
                            <a:rect l="0" t="0" r="0" b="0"/>
                            <a:pathLst>
                              <a:path w="6422182" h="9144">
                                <a:moveTo>
                                  <a:pt x="0" y="0"/>
                                </a:moveTo>
                                <a:lnTo>
                                  <a:pt x="6422182" y="0"/>
                                </a:lnTo>
                                <a:lnTo>
                                  <a:pt x="6422182" y="9144"/>
                                </a:lnTo>
                                <a:lnTo>
                                  <a:pt x="0" y="9144"/>
                                </a:lnTo>
                                <a:lnTo>
                                  <a:pt x="0" y="0"/>
                                </a:lnTo>
                              </a:path>
                            </a:pathLst>
                          </a:custGeom>
                          <a:ln w="0" cap="flat">
                            <a:miter lim="127000"/>
                          </a:ln>
                        </wps:spPr>
                        <wps:style>
                          <a:lnRef idx="0">
                            <a:srgbClr val="000000">
                              <a:alpha val="0"/>
                            </a:srgbClr>
                          </a:lnRef>
                          <a:fillRef idx="1">
                            <a:srgbClr val="000000">
                              <a:alpha val="7058"/>
                            </a:srgbClr>
                          </a:fillRef>
                          <a:effectRef idx="0">
                            <a:scrgbClr r="0" g="0" b="0"/>
                          </a:effectRef>
                          <a:fontRef idx="none"/>
                        </wps:style>
                        <wps:bodyPr/>
                      </wps:wsp>
                    </wpg:wgp>
                  </a:graphicData>
                </a:graphic>
              </wp:inline>
            </w:drawing>
          </mc:Choice>
          <mc:Fallback>
            <w:pict>
              <v:group w14:anchorId="29A86AE9" id="Group 30453" o:spid="_x0000_s1026" style="width:505.7pt;height:.45pt;mso-position-horizontal-relative:char;mso-position-vertical-relative:line" coordsize="6422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">
                <v:shape id="Shape 35228" o:spid="_x0000_s1027" style="position:absolute;width:64221;height:91;visibility:visible;mso-wrap-style:square;v-text-anchor:top" coordsize="64221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" path="m,l6422182,r,9144l,9144,,e" fillcolor="black" stroked="f" strokeweight="0">
                  <v:fill opacity="4626f"/>
                  <v:stroke miterlimit="83231f" joinstyle="miter"/>
                  <v:path arrowok="t" textboxrect="0,0,6422182,9144"/>
                </v:shape>
                <w10:anchorlock/>
              </v:group>
            </w:pict>
          </mc:Fallback>
        </mc:AlternateContent>
      </w:r>
    </w:p>
    <w:p w14:paraId="55237A2D" w14:textId="77777777" w:rsidR="00294FC8" w:rsidRDefault="00106299">
      <w:pPr>
        <w:spacing w:after="217"/>
        <w:ind w:left="-5"/>
      </w:pPr>
      <w:r>
        <w:rPr>
          <w:b/>
        </w:rPr>
        <w:t>Q:</w:t>
      </w:r>
    </w:p>
    <w:p w14:paraId="4D12E863" w14:textId="77777777" w:rsidR="00294FC8" w:rsidRDefault="00106299">
      <w:pPr>
        <w:spacing w:after="305"/>
        <w:ind w:left="336" w:right="6"/>
      </w:pPr>
      <w:r>
        <w:t>How do I use the code?</w:t>
      </w:r>
    </w:p>
    <w:p w14:paraId="696A0836" w14:textId="77777777" w:rsidR="00294FC8" w:rsidRDefault="00106299">
      <w:pPr>
        <w:spacing w:after="217"/>
        <w:ind w:left="-5"/>
      </w:pPr>
      <w:r>
        <w:rPr>
          <w:b/>
        </w:rPr>
        <w:t>A:</w:t>
      </w:r>
    </w:p>
    <w:p w14:paraId="23C9EF30" w14:textId="77777777" w:rsidR="00294FC8" w:rsidRDefault="00106299">
      <w:pPr>
        <w:spacing w:after="45"/>
        <w:ind w:left="336" w:right="6"/>
      </w:pPr>
      <w:r>
        <w:t>There are a number of ways the code can be examined or worked with:</w:t>
      </w:r>
    </w:p>
    <w:p w14:paraId="14E9C9AD" w14:textId="77777777" w:rsidR="00294FC8" w:rsidRDefault="007F57DF">
      <w:pPr>
        <w:numPr>
          <w:ilvl w:val="0"/>
          <w:numId w:val="6"/>
        </w:numPr>
        <w:spacing w:after="45"/>
        <w:ind w:right="6" w:hanging="192"/>
      </w:pPr>
      <w:hyperlink r:id="rId206" w:anchor="start_to_finish">
        <w:r w:rsidR="00106299">
          <w:rPr>
            <w:color w:val="546D78"/>
          </w:rPr>
          <w:t>Start to finish example of the URI discovery process</w:t>
        </w:r>
      </w:hyperlink>
      <w:r w:rsidR="00106299">
        <w:t>.</w:t>
      </w:r>
    </w:p>
    <w:p w14:paraId="67EA9F07" w14:textId="77777777" w:rsidR="00294FC8" w:rsidRDefault="007F57DF">
      <w:pPr>
        <w:numPr>
          <w:ilvl w:val="0"/>
          <w:numId w:val="6"/>
        </w:numPr>
        <w:spacing w:after="45"/>
        <w:ind w:right="6" w:hanging="192"/>
      </w:pPr>
      <w:hyperlink r:id="rId207" w:anchor="test_cases">
        <w:r w:rsidR="00106299">
          <w:rPr>
            <w:color w:val="546D78"/>
          </w:rPr>
          <w:t>Test Cases</w:t>
        </w:r>
      </w:hyperlink>
      <w:r w:rsidR="00106299">
        <w:t xml:space="preserve"> which demonstrate functionality of the modules.</w:t>
      </w:r>
    </w:p>
    <w:p w14:paraId="2EE3BDB0" w14:textId="052928FC" w:rsidR="00294FC8" w:rsidRDefault="00106299">
      <w:pPr>
        <w:numPr>
          <w:ilvl w:val="0"/>
          <w:numId w:val="6"/>
        </w:numPr>
        <w:spacing w:after="45"/>
        <w:ind w:right="6" w:hanging="192"/>
      </w:pPr>
      <w:commentRangeStart w:id="89"/>
      <w:commentRangeStart w:id="90"/>
      <w:commentRangeStart w:id="91"/>
      <w:commentRangeStart w:id="92"/>
      <w:r>
        <w:lastRenderedPageBreak/>
        <w:t xml:space="preserve">Jupyter Notebook sandbox environments at </w:t>
      </w:r>
      <w:hyperlink r:id="rId208" w:anchor="google_colab_pages">
        <w:r>
          <w:rPr>
            <w:color w:val="546D78"/>
          </w:rPr>
          <w:t>Google Colab Pages</w:t>
        </w:r>
      </w:hyperlink>
      <w:commentRangeEnd w:id="89"/>
      <w:r w:rsidR="008A474E">
        <w:rPr>
          <w:rStyle w:val="CommentReference"/>
        </w:rPr>
        <w:commentReference w:id="89"/>
      </w:r>
      <w:commentRangeEnd w:id="90"/>
      <w:r w:rsidR="00872BF8">
        <w:rPr>
          <w:rStyle w:val="CommentReference"/>
        </w:rPr>
        <w:commentReference w:id="90"/>
      </w:r>
      <w:commentRangeEnd w:id="91"/>
      <w:r w:rsidR="00872BF8">
        <w:rPr>
          <w:rStyle w:val="CommentReference"/>
        </w:rPr>
        <w:commentReference w:id="91"/>
      </w:r>
      <w:commentRangeEnd w:id="92"/>
      <w:r w:rsidR="0000297C">
        <w:rPr>
          <w:rStyle w:val="CommentReference"/>
        </w:rPr>
        <w:commentReference w:id="92"/>
      </w:r>
      <w:r>
        <w:t xml:space="preserve"> which isolate and demonstrate the code in a sandbox.</w:t>
      </w:r>
    </w:p>
    <w:p w14:paraId="71F0E339" w14:textId="77777777" w:rsidR="00294FC8" w:rsidRDefault="00106299">
      <w:pPr>
        <w:numPr>
          <w:ilvl w:val="0"/>
          <w:numId w:val="6"/>
        </w:numPr>
        <w:spacing w:after="45"/>
        <w:ind w:right="6" w:hanging="192"/>
      </w:pPr>
      <w:r>
        <w:t xml:space="preserve">Package/Library API see the </w:t>
      </w:r>
      <w:hyperlink r:id="rId209" w:anchor=".">
        <w:r>
          <w:rPr>
            <w:color w:val="546D78"/>
          </w:rPr>
          <w:t>Index</w:t>
        </w:r>
      </w:hyperlink>
      <w:r>
        <w:t xml:space="preserve"> for links to the code API on the modules themselves.</w:t>
      </w:r>
    </w:p>
    <w:p w14:paraId="4149FD30" w14:textId="77777777" w:rsidR="00294FC8" w:rsidRDefault="00106299">
      <w:pPr>
        <w:numPr>
          <w:ilvl w:val="0"/>
          <w:numId w:val="6"/>
        </w:numPr>
        <w:spacing w:after="1539"/>
        <w:ind w:right="6" w:hanging="192"/>
      </w:pPr>
      <w:r>
        <w:t xml:space="preserve">Integration of an example discovery process implemented in a </w:t>
      </w:r>
      <w:hyperlink r:id="rId210" w:anchor="faq-flask_integration_on_docker.md">
        <w:r>
          <w:rPr>
            <w:color w:val="546D78"/>
          </w:rPr>
          <w:t xml:space="preserve">Flask application on a Docker container </w:t>
        </w:r>
      </w:hyperlink>
      <w:r>
        <w:t>(forthcoming).</w:t>
      </w:r>
    </w:p>
    <w:p w14:paraId="4E830177" w14:textId="77777777" w:rsidR="00294FC8" w:rsidRDefault="00106299">
      <w:pPr>
        <w:pStyle w:val="Heading3"/>
        <w:ind w:left="212"/>
      </w:pPr>
      <w:r>
        <w:t>2.0.0.1 No Representations or Warranties</w:t>
      </w:r>
    </w:p>
    <w:p w14:paraId="12DC02B5" w14:textId="77777777" w:rsidR="00294FC8" w:rsidRDefault="00106299">
      <w:pPr>
        <w:spacing w:after="8" w:line="315" w:lineRule="auto"/>
        <w:ind w:left="212" w:right="72"/>
      </w:pPr>
      <w:r>
        <w:rPr>
          <w:sz w:val="15"/>
        </w:rPr>
        <w:t>THE SOFTWARE IS PROVIDED "AS IS", WITHOUT WARRANTY OF ANY KIND, EXPRESS OR IMPLIED, INCLUDING BUT NOT LIMITED TO THE</w:t>
      </w:r>
    </w:p>
    <w:p w14:paraId="1D609061" w14:textId="77777777" w:rsidR="00294FC8" w:rsidRDefault="00106299">
      <w:pPr>
        <w:spacing w:after="8" w:line="315" w:lineRule="auto"/>
        <w:ind w:left="212" w:right="72"/>
      </w:pPr>
      <w:r>
        <w:rPr>
          <w:noProof/>
          <w:sz w:val="22"/>
        </w:rPr>
        <mc:AlternateContent>
          <mc:Choice Requires="wpg">
            <w:drawing>
              <wp:anchor distT="0" distB="0" distL="114300" distR="114300" simplePos="0" relativeHeight="251658243" behindDoc="1" locked="0" layoutInCell="1" allowOverlap="1" wp14:anchorId="6FD25486" wp14:editId="73019C1A">
                <wp:simplePos x="0" y="0"/>
                <wp:positionH relativeFrom="column">
                  <wp:posOffset>-3</wp:posOffset>
                </wp:positionH>
                <wp:positionV relativeFrom="paragraph">
                  <wp:posOffset>-483656</wp:posOffset>
                </wp:positionV>
                <wp:extent cx="6422181" cy="1080890"/>
                <wp:effectExtent l="0" t="0" r="0" b="0"/>
                <wp:wrapNone/>
                <wp:docPr id="28927" name="Group 28927"/>
                <wp:cNvGraphicFramePr/>
                <a:graphic xmlns:a="http://schemas.openxmlformats.org/drawingml/2006/main">
                  <a:graphicData uri="http://schemas.microsoft.com/office/word/2010/wordprocessingGroup">
                    <wpg:wgp>
                      <wpg:cNvGrpSpPr/>
                      <wpg:grpSpPr>
                        <a:xfrm>
                          <a:off x="0" y="0"/>
                          <a:ext cx="6422181" cy="1080890"/>
                          <a:chOff x="0" y="0"/>
                          <a:chExt cx="6422181" cy="1080890"/>
                        </a:xfrm>
                      </wpg:grpSpPr>
                      <wps:wsp>
                        <wps:cNvPr id="1328" name="Shape 1328"/>
                        <wps:cNvSpPr/>
                        <wps:spPr>
                          <a:xfrm>
                            <a:off x="0" y="0"/>
                            <a:ext cx="3211091" cy="1080890"/>
                          </a:xfrm>
                          <a:custGeom>
                            <a:avLst/>
                            <a:gdLst/>
                            <a:ahLst/>
                            <a:cxnLst/>
                            <a:rect l="0" t="0" r="0" b="0"/>
                            <a:pathLst>
                              <a:path w="3211091" h="1080890">
                                <a:moveTo>
                                  <a:pt x="81161" y="0"/>
                                </a:moveTo>
                                <a:lnTo>
                                  <a:pt x="3211091" y="0"/>
                                </a:lnTo>
                                <a:lnTo>
                                  <a:pt x="3211091" y="16271"/>
                                </a:lnTo>
                                <a:lnTo>
                                  <a:pt x="81161" y="16271"/>
                                </a:lnTo>
                                <a:cubicBezTo>
                                  <a:pt x="45343" y="16271"/>
                                  <a:pt x="16222" y="45343"/>
                                  <a:pt x="16222" y="81161"/>
                                </a:cubicBezTo>
                                <a:lnTo>
                                  <a:pt x="16222" y="999727"/>
                                </a:lnTo>
                                <a:cubicBezTo>
                                  <a:pt x="16222" y="1035597"/>
                                  <a:pt x="45343" y="1064667"/>
                                  <a:pt x="81161" y="1064667"/>
                                </a:cubicBezTo>
                                <a:lnTo>
                                  <a:pt x="3211091" y="1064667"/>
                                </a:lnTo>
                                <a:lnTo>
                                  <a:pt x="3211091" y="1080890"/>
                                </a:lnTo>
                                <a:lnTo>
                                  <a:pt x="81161" y="1080890"/>
                                </a:lnTo>
                                <a:cubicBezTo>
                                  <a:pt x="36364" y="1080890"/>
                                  <a:pt x="0" y="1044525"/>
                                  <a:pt x="0" y="999727"/>
                                </a:cubicBezTo>
                                <a:lnTo>
                                  <a:pt x="0" y="81161"/>
                                </a:lnTo>
                                <a:cubicBezTo>
                                  <a:pt x="0" y="36364"/>
                                  <a:pt x="36364" y="0"/>
                                  <a:pt x="81161" y="0"/>
                                </a:cubicBez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1329" name="Shape 1329"/>
                        <wps:cNvSpPr/>
                        <wps:spPr>
                          <a:xfrm>
                            <a:off x="3211091" y="0"/>
                            <a:ext cx="3211090" cy="1080890"/>
                          </a:xfrm>
                          <a:custGeom>
                            <a:avLst/>
                            <a:gdLst/>
                            <a:ahLst/>
                            <a:cxnLst/>
                            <a:rect l="0" t="0" r="0" b="0"/>
                            <a:pathLst>
                              <a:path w="3211090" h="1080890">
                                <a:moveTo>
                                  <a:pt x="0" y="0"/>
                                </a:moveTo>
                                <a:lnTo>
                                  <a:pt x="3129980" y="0"/>
                                </a:lnTo>
                                <a:cubicBezTo>
                                  <a:pt x="3174728" y="0"/>
                                  <a:pt x="3211090" y="36364"/>
                                  <a:pt x="3211090" y="81161"/>
                                </a:cubicBezTo>
                                <a:lnTo>
                                  <a:pt x="3211090" y="999727"/>
                                </a:lnTo>
                                <a:cubicBezTo>
                                  <a:pt x="3211090" y="1044525"/>
                                  <a:pt x="3174728" y="1080890"/>
                                  <a:pt x="3129980" y="1080890"/>
                                </a:cubicBezTo>
                                <a:lnTo>
                                  <a:pt x="0" y="1080890"/>
                                </a:lnTo>
                                <a:lnTo>
                                  <a:pt x="0" y="1064667"/>
                                </a:lnTo>
                                <a:lnTo>
                                  <a:pt x="3129980" y="1064667"/>
                                </a:lnTo>
                                <a:cubicBezTo>
                                  <a:pt x="3165797" y="1064667"/>
                                  <a:pt x="3194869" y="1035597"/>
                                  <a:pt x="3194869" y="999727"/>
                                </a:cubicBezTo>
                                <a:lnTo>
                                  <a:pt x="3194869" y="81161"/>
                                </a:lnTo>
                                <a:cubicBezTo>
                                  <a:pt x="3194869" y="45343"/>
                                  <a:pt x="3165797" y="16271"/>
                                  <a:pt x="3129980" y="16271"/>
                                </a:cubicBezTo>
                                <a:lnTo>
                                  <a:pt x="0" y="16271"/>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5309DEC3" id="Group 28927" o:spid="_x0000_s1026" style="position:absolute;margin-left:0;margin-top:-38.1pt;width:505.7pt;height:85.1pt;z-index:-251658237" coordsize="64221,1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">
                <v:shape id="Shape 1328" o:spid="_x0000_s1027" style="position:absolute;width:32110;height:10808;visibility:visible;mso-wrap-style:square;v-text-anchor:top" coordsize="3211091,108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" path="m81161,l3211091,r,16271l81161,16271v-35818,,-64939,29072,-64939,64890l16222,999727v,35870,29121,64940,64939,64940l3211091,1064667r,16223l81161,1080890c36364,1080890,,1044525,,999727l,81161c,36364,36364,,81161,xe" fillcolor="#d3d3d3" stroked="f" strokeweight="0">
                  <v:stroke miterlimit="83231f" joinstyle="miter"/>
                  <v:path arrowok="t" textboxrect="0,0,3211091,1080890"/>
                </v:shape>
                <v:shape id="Shape 1329" o:spid="_x0000_s1028" style="position:absolute;left:32110;width:32111;height:10808;visibility:visible;mso-wrap-style:square;v-text-anchor:top" coordsize="3211090,108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" path="m,l3129980,v44748,,81110,36364,81110,81161l3211090,999727v,44798,-36362,81163,-81110,81163l,1080890r,-16223l3129980,1064667v35817,,64889,-29070,64889,-64940l3194869,81161v,-35818,-29072,-64890,-64889,-64890l,16271,,xe" fillcolor="#d3d3d3" stroked="f" strokeweight="0">
                  <v:stroke miterlimit="83231f" joinstyle="miter"/>
                  <v:path arrowok="t" textboxrect="0,0,3211090,1080890"/>
                </v:shape>
              </v:group>
            </w:pict>
          </mc:Fallback>
        </mc:AlternateContent>
      </w:r>
      <w:r>
        <w:rPr>
          <w:sz w:val="15"/>
        </w:rPr>
        <w:t>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br w:type="page"/>
      </w:r>
    </w:p>
    <w:p w14:paraId="1C8F9CAD" w14:textId="77777777" w:rsidR="00294FC8" w:rsidRDefault="00106299">
      <w:pPr>
        <w:spacing w:after="61" w:line="259" w:lineRule="auto"/>
        <w:ind w:left="-5"/>
      </w:pPr>
      <w:r>
        <w:rPr>
          <w:sz w:val="35"/>
        </w:rPr>
        <w:lastRenderedPageBreak/>
        <w:t>3 Project Outcomes:</w:t>
      </w:r>
    </w:p>
    <w:p w14:paraId="4C7A5E9B" w14:textId="77777777" w:rsidR="00294FC8" w:rsidRDefault="00106299">
      <w:pPr>
        <w:spacing w:after="955" w:line="259" w:lineRule="auto"/>
        <w:ind w:left="0" w:right="-7" w:firstLine="0"/>
      </w:pPr>
      <w:r>
        <w:rPr>
          <w:noProof/>
          <w:sz w:val="22"/>
        </w:rPr>
        <mc:AlternateContent>
          <mc:Choice Requires="wpg">
            <w:drawing>
              <wp:inline distT="0" distB="0" distL="0" distR="0" wp14:anchorId="1FCE825D" wp14:editId="506BF96F">
                <wp:extent cx="6422182" cy="5407"/>
                <wp:effectExtent l="0" t="0" r="0" b="0"/>
                <wp:docPr id="29333" name="Group 29333"/>
                <wp:cNvGraphicFramePr/>
                <a:graphic xmlns:a="http://schemas.openxmlformats.org/drawingml/2006/main">
                  <a:graphicData uri="http://schemas.microsoft.com/office/word/2010/wordprocessingGroup">
                    <wpg:wgp>
                      <wpg:cNvGrpSpPr/>
                      <wpg:grpSpPr>
                        <a:xfrm>
                          <a:off x="0" y="0"/>
                          <a:ext cx="6422182" cy="5407"/>
                          <a:chOff x="0" y="0"/>
                          <a:chExt cx="6422182" cy="5407"/>
                        </a:xfrm>
                      </wpg:grpSpPr>
                      <wps:wsp>
                        <wps:cNvPr id="35236" name="Shape 35236"/>
                        <wps:cNvSpPr/>
                        <wps:spPr>
                          <a:xfrm>
                            <a:off x="0" y="0"/>
                            <a:ext cx="6422182" cy="9144"/>
                          </a:xfrm>
                          <a:custGeom>
                            <a:avLst/>
                            <a:gdLst/>
                            <a:ahLst/>
                            <a:cxnLst/>
                            <a:rect l="0" t="0" r="0" b="0"/>
                            <a:pathLst>
                              <a:path w="6422182" h="9144">
                                <a:moveTo>
                                  <a:pt x="0" y="0"/>
                                </a:moveTo>
                                <a:lnTo>
                                  <a:pt x="6422182" y="0"/>
                                </a:lnTo>
                                <a:lnTo>
                                  <a:pt x="6422182" y="9144"/>
                                </a:lnTo>
                                <a:lnTo>
                                  <a:pt x="0" y="9144"/>
                                </a:lnTo>
                                <a:lnTo>
                                  <a:pt x="0" y="0"/>
                                </a:lnTo>
                              </a:path>
                            </a:pathLst>
                          </a:custGeom>
                          <a:ln w="0" cap="flat">
                            <a:miter lim="127000"/>
                          </a:ln>
                        </wps:spPr>
                        <wps:style>
                          <a:lnRef idx="0">
                            <a:srgbClr val="000000">
                              <a:alpha val="0"/>
                            </a:srgbClr>
                          </a:lnRef>
                          <a:fillRef idx="1">
                            <a:srgbClr val="000000">
                              <a:alpha val="7058"/>
                            </a:srgbClr>
                          </a:fillRef>
                          <a:effectRef idx="0">
                            <a:scrgbClr r="0" g="0" b="0"/>
                          </a:effectRef>
                          <a:fontRef idx="none"/>
                        </wps:style>
                        <wps:bodyPr/>
                      </wps:wsp>
                    </wpg:wgp>
                  </a:graphicData>
                </a:graphic>
              </wp:inline>
            </w:drawing>
          </mc:Choice>
          <mc:Fallback>
            <w:pict>
              <v:group w14:anchorId="164E6A3C" id="Group 29333" o:spid="_x0000_s1026" style="width:505.7pt;height:.45pt;mso-position-horizontal-relative:char;mso-position-vertical-relative:line" coordsize="6422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">
                <v:shape id="Shape 35236" o:spid="_x0000_s1027" style="position:absolute;width:64221;height:91;visibility:visible;mso-wrap-style:square;v-text-anchor:top" coordsize="64221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" path="m,l6422182,r,9144l,9144,,e" fillcolor="black" stroked="f" strokeweight="0">
                  <v:fill opacity="4626f"/>
                  <v:stroke miterlimit="83231f" joinstyle="miter"/>
                  <v:path arrowok="t" textboxrect="0,0,6422182,9144"/>
                </v:shape>
                <w10:anchorlock/>
              </v:group>
            </w:pict>
          </mc:Fallback>
        </mc:AlternateContent>
      </w:r>
    </w:p>
    <w:p w14:paraId="0D8C3E46" w14:textId="77777777" w:rsidR="00294FC8" w:rsidRDefault="00106299">
      <w:pPr>
        <w:pStyle w:val="Heading2"/>
        <w:ind w:left="-5"/>
      </w:pPr>
      <w:r>
        <w:t>3.1 Functionality</w:t>
      </w:r>
    </w:p>
    <w:p w14:paraId="41481F8A" w14:textId="77777777" w:rsidR="00D75AED" w:rsidRDefault="00D75AED">
      <w:pPr>
        <w:numPr>
          <w:ilvl w:val="0"/>
          <w:numId w:val="7"/>
        </w:numPr>
        <w:spacing w:after="132"/>
        <w:ind w:right="6" w:hanging="193"/>
        <w:rPr>
          <w:ins w:id="93" w:author="Albers, Todd" w:date="2022-03-11T16:30:00Z"/>
        </w:rPr>
      </w:pPr>
      <w:ins w:id="94" w:author="Albers, Todd" w:date="2022-03-11T16:30:00Z">
        <w:r>
          <w:t>Discovery:</w:t>
        </w:r>
      </w:ins>
    </w:p>
    <w:p w14:paraId="583DAE5D" w14:textId="345BD005" w:rsidR="00294FC8" w:rsidRDefault="00106299">
      <w:pPr>
        <w:numPr>
          <w:ilvl w:val="1"/>
          <w:numId w:val="7"/>
        </w:numPr>
        <w:spacing w:after="132"/>
        <w:ind w:right="6" w:hanging="193"/>
        <w:pPrChange w:id="95" w:author="Albers, Todd" w:date="2022-03-11T17:30:00Z">
          <w:pPr>
            <w:numPr>
              <w:numId w:val="7"/>
            </w:numPr>
            <w:spacing w:after="132"/>
            <w:ind w:left="330" w:right="6" w:hanging="193"/>
          </w:pPr>
        </w:pPrChange>
      </w:pPr>
      <w:r>
        <w:t xml:space="preserve">Hashing functionality to derive the </w:t>
      </w:r>
      <w:del w:id="96" w:author="Ellingworth, Chris" w:date="2022-02-23T12:22:00Z">
        <w:r w:rsidDel="00352CD5">
          <w:delText>urn</w:delText>
        </w:r>
      </w:del>
      <w:ins w:id="97" w:author="Ellingworth, Chris" w:date="2022-02-23T12:22:00Z">
        <w:r w:rsidR="00352CD5">
          <w:t>URN</w:t>
        </w:r>
      </w:ins>
      <w:r>
        <w:t xml:space="preserve"> for look-up in a DNS NAPTR record.</w:t>
      </w:r>
    </w:p>
    <w:p w14:paraId="515702B2" w14:textId="77777777" w:rsidR="00294FC8" w:rsidRDefault="00106299">
      <w:pPr>
        <w:numPr>
          <w:ilvl w:val="1"/>
          <w:numId w:val="7"/>
        </w:numPr>
        <w:spacing w:after="132"/>
        <w:ind w:right="6" w:hanging="193"/>
        <w:pPrChange w:id="98" w:author="Albers, Todd" w:date="2022-03-11T17:30:00Z">
          <w:pPr>
            <w:numPr>
              <w:numId w:val="7"/>
            </w:numPr>
            <w:spacing w:after="132"/>
            <w:ind w:left="330" w:right="6" w:hanging="193"/>
          </w:pPr>
        </w:pPrChange>
      </w:pPr>
      <w:r>
        <w:t>DNS NATPR lookup and extract the relevant SMP URI.</w:t>
      </w:r>
    </w:p>
    <w:p w14:paraId="120F497F" w14:textId="77777777" w:rsidR="00294FC8" w:rsidRDefault="00106299">
      <w:pPr>
        <w:numPr>
          <w:ilvl w:val="1"/>
          <w:numId w:val="7"/>
        </w:numPr>
        <w:spacing w:after="132"/>
        <w:ind w:right="6" w:hanging="193"/>
        <w:pPrChange w:id="99" w:author="Albers, Todd" w:date="2022-03-11T17:30:00Z">
          <w:pPr>
            <w:numPr>
              <w:numId w:val="7"/>
            </w:numPr>
            <w:spacing w:after="132"/>
            <w:ind w:left="330" w:right="6" w:hanging="193"/>
          </w:pPr>
        </w:pPrChange>
      </w:pPr>
      <w:r>
        <w:t>Two REST requests to an SMP server to retrieve a Corner 3 URI.</w:t>
      </w:r>
    </w:p>
    <w:p w14:paraId="6F835703" w14:textId="77777777" w:rsidR="00294FC8" w:rsidRDefault="00106299">
      <w:pPr>
        <w:numPr>
          <w:ilvl w:val="1"/>
          <w:numId w:val="7"/>
        </w:numPr>
        <w:spacing w:after="132"/>
        <w:ind w:right="6" w:hanging="193"/>
        <w:pPrChange w:id="100" w:author="Albers, Todd" w:date="2022-03-11T17:30:00Z">
          <w:pPr>
            <w:numPr>
              <w:numId w:val="7"/>
            </w:numPr>
            <w:spacing w:after="132"/>
            <w:ind w:left="330" w:right="6" w:hanging="193"/>
          </w:pPr>
        </w:pPrChange>
      </w:pPr>
      <w:r>
        <w:t>Execute the REST requests to the SMP server.</w:t>
      </w:r>
    </w:p>
    <w:p w14:paraId="1CAE120B" w14:textId="77777777" w:rsidR="00294FC8" w:rsidRDefault="00106299">
      <w:pPr>
        <w:numPr>
          <w:ilvl w:val="1"/>
          <w:numId w:val="7"/>
        </w:numPr>
        <w:spacing w:after="132"/>
        <w:ind w:right="6" w:hanging="193"/>
        <w:pPrChange w:id="101" w:author="Albers, Todd" w:date="2022-03-11T17:30:00Z">
          <w:pPr>
            <w:numPr>
              <w:numId w:val="7"/>
            </w:numPr>
            <w:spacing w:after="132"/>
            <w:ind w:left="330" w:right="6" w:hanging="193"/>
          </w:pPr>
        </w:pPrChange>
      </w:pPr>
      <w:r>
        <w:t>Extract the Corner 3 endpoint URI from the response from the SMP server.</w:t>
      </w:r>
    </w:p>
    <w:p w14:paraId="355E2EF4" w14:textId="77777777" w:rsidR="00D75AED" w:rsidRDefault="00D75AED">
      <w:pPr>
        <w:numPr>
          <w:ilvl w:val="0"/>
          <w:numId w:val="7"/>
        </w:numPr>
        <w:spacing w:after="324"/>
        <w:ind w:right="6" w:hanging="193"/>
        <w:rPr>
          <w:ins w:id="102" w:author="Albers, Todd" w:date="2022-03-11T16:31:00Z"/>
        </w:rPr>
      </w:pPr>
      <w:ins w:id="103" w:author="Albers, Todd" w:date="2022-03-11T16:31:00Z">
        <w:r>
          <w:t>Delivery:</w:t>
        </w:r>
      </w:ins>
    </w:p>
    <w:p w14:paraId="5CF6DE86" w14:textId="4A72E8EA" w:rsidR="00294FC8" w:rsidRDefault="00106299">
      <w:pPr>
        <w:numPr>
          <w:ilvl w:val="1"/>
          <w:numId w:val="7"/>
        </w:numPr>
        <w:spacing w:after="324"/>
        <w:ind w:right="6" w:hanging="193"/>
        <w:pPrChange w:id="104" w:author="Albers, Todd" w:date="2022-03-11T17:30:00Z">
          <w:pPr>
            <w:numPr>
              <w:numId w:val="7"/>
            </w:numPr>
            <w:spacing w:after="324"/>
            <w:ind w:left="330" w:right="6" w:hanging="193"/>
          </w:pPr>
        </w:pPrChange>
      </w:pPr>
      <w:r>
        <w:t>Validate an e-Invoice ebXML message header for compliance with an AS4 conformance profile.</w:t>
      </w:r>
    </w:p>
    <w:p w14:paraId="05C3B32B" w14:textId="77777777" w:rsidR="00294FC8" w:rsidRDefault="00106299">
      <w:pPr>
        <w:spacing w:after="433" w:line="259" w:lineRule="auto"/>
        <w:ind w:left="0" w:right="-7" w:firstLine="0"/>
      </w:pPr>
      <w:r>
        <w:rPr>
          <w:noProof/>
          <w:sz w:val="22"/>
        </w:rPr>
        <mc:AlternateContent>
          <mc:Choice Requires="wpg">
            <w:drawing>
              <wp:inline distT="0" distB="0" distL="0" distR="0" wp14:anchorId="594CF462" wp14:editId="7848445E">
                <wp:extent cx="6422182" cy="16222"/>
                <wp:effectExtent l="0" t="0" r="0" b="0"/>
                <wp:docPr id="29335" name="Group 29335"/>
                <wp:cNvGraphicFramePr/>
                <a:graphic xmlns:a="http://schemas.openxmlformats.org/drawingml/2006/main">
                  <a:graphicData uri="http://schemas.microsoft.com/office/word/2010/wordprocessingGroup">
                    <wpg:wgp>
                      <wpg:cNvGrpSpPr/>
                      <wpg:grpSpPr>
                        <a:xfrm>
                          <a:off x="0" y="0"/>
                          <a:ext cx="6422182" cy="16222"/>
                          <a:chOff x="0" y="0"/>
                          <a:chExt cx="6422182" cy="16222"/>
                        </a:xfrm>
                      </wpg:grpSpPr>
                      <wps:wsp>
                        <wps:cNvPr id="35238" name="Shape 35238"/>
                        <wps:cNvSpPr/>
                        <wps:spPr>
                          <a:xfrm>
                            <a:off x="0" y="0"/>
                            <a:ext cx="6422182" cy="16222"/>
                          </a:xfrm>
                          <a:custGeom>
                            <a:avLst/>
                            <a:gdLst/>
                            <a:ahLst/>
                            <a:cxnLst/>
                            <a:rect l="0" t="0" r="0" b="0"/>
                            <a:pathLst>
                              <a:path w="6422182" h="16222">
                                <a:moveTo>
                                  <a:pt x="0" y="0"/>
                                </a:moveTo>
                                <a:lnTo>
                                  <a:pt x="6422182" y="0"/>
                                </a:lnTo>
                                <a:lnTo>
                                  <a:pt x="6422182" y="16222"/>
                                </a:lnTo>
                                <a:lnTo>
                                  <a:pt x="0" y="16222"/>
                                </a:lnTo>
                                <a:lnTo>
                                  <a:pt x="0" y="0"/>
                                </a:lnTo>
                              </a:path>
                            </a:pathLst>
                          </a:custGeom>
                          <a:ln w="0" cap="flat">
                            <a:miter lim="127000"/>
                          </a:ln>
                        </wps:spPr>
                        <wps:style>
                          <a:lnRef idx="0">
                            <a:srgbClr val="000000">
                              <a:alpha val="0"/>
                            </a:srgbClr>
                          </a:lnRef>
                          <a:fillRef idx="1">
                            <a:srgbClr val="333333"/>
                          </a:fillRef>
                          <a:effectRef idx="0">
                            <a:scrgbClr r="0" g="0" b="0"/>
                          </a:effectRef>
                          <a:fontRef idx="none"/>
                        </wps:style>
                        <wps:bodyPr/>
                      </wps:wsp>
                    </wpg:wgp>
                  </a:graphicData>
                </a:graphic>
              </wp:inline>
            </w:drawing>
          </mc:Choice>
          <mc:Fallback>
            <w:pict>
              <v:group w14:anchorId="168E2B4C" id="Group 29335" o:spid="_x0000_s1026" style="width:505.7pt;height:1.3pt;mso-position-horizontal-relative:char;mso-position-vertical-relative:line" coordsize="64221,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">
                <v:shape id="Shape 35238" o:spid="_x0000_s1027" style="position:absolute;width:64221;height:162;visibility:visible;mso-wrap-style:square;v-text-anchor:top" coordsize="6422182,16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" path="m,l6422182,r,16222l,16222,,e" fillcolor="#333" stroked="f" strokeweight="0">
                  <v:stroke miterlimit="83231f" joinstyle="miter"/>
                  <v:path arrowok="t" textboxrect="0,0,6422182,16222"/>
                </v:shape>
                <w10:anchorlock/>
              </v:group>
            </w:pict>
          </mc:Fallback>
        </mc:AlternateContent>
      </w:r>
    </w:p>
    <w:p w14:paraId="3FBD2F18" w14:textId="77777777" w:rsidR="00294FC8" w:rsidRDefault="00106299">
      <w:pPr>
        <w:pStyle w:val="Heading2"/>
        <w:spacing w:after="198"/>
        <w:ind w:left="-5"/>
      </w:pPr>
      <w:r>
        <w:t>3.2 Implementation</w:t>
      </w:r>
    </w:p>
    <w:p w14:paraId="57C48794" w14:textId="77777777" w:rsidR="00294FC8" w:rsidRDefault="00106299">
      <w:pPr>
        <w:spacing w:after="132"/>
        <w:ind w:left="197" w:right="6"/>
      </w:pPr>
      <w:r>
        <w:t>1. Functional Python code:</w:t>
      </w:r>
    </w:p>
    <w:p w14:paraId="29922D22" w14:textId="77777777" w:rsidR="00294FC8" w:rsidRDefault="00106299">
      <w:pPr>
        <w:spacing w:after="0" w:line="413" w:lineRule="auto"/>
        <w:ind w:left="760" w:right="2583" w:hanging="217"/>
      </w:pPr>
      <w:r>
        <w:rPr>
          <w:noProof/>
          <w:sz w:val="22"/>
        </w:rPr>
        <w:lastRenderedPageBreak/>
        <mc:AlternateContent>
          <mc:Choice Requires="wpg">
            <w:drawing>
              <wp:anchor distT="0" distB="0" distL="114300" distR="114300" simplePos="0" relativeHeight="251658244" behindDoc="0" locked="0" layoutInCell="1" allowOverlap="1" wp14:anchorId="0773B227" wp14:editId="7C863A23">
                <wp:simplePos x="0" y="0"/>
                <wp:positionH relativeFrom="column">
                  <wp:posOffset>160929</wp:posOffset>
                </wp:positionH>
                <wp:positionV relativeFrom="paragraph">
                  <wp:posOffset>62707</wp:posOffset>
                </wp:positionV>
                <wp:extent cx="251569" cy="4517975"/>
                <wp:effectExtent l="0" t="0" r="0" b="0"/>
                <wp:wrapSquare wrapText="bothSides"/>
                <wp:docPr id="29336" name="Group 29336"/>
                <wp:cNvGraphicFramePr/>
                <a:graphic xmlns:a="http://schemas.openxmlformats.org/drawingml/2006/main">
                  <a:graphicData uri="http://schemas.microsoft.com/office/word/2010/wordprocessingGroup">
                    <wpg:wgp>
                      <wpg:cNvGrpSpPr/>
                      <wpg:grpSpPr>
                        <a:xfrm>
                          <a:off x="0" y="0"/>
                          <a:ext cx="251569" cy="4517975"/>
                          <a:chOff x="0" y="0"/>
                          <a:chExt cx="251569" cy="4517975"/>
                        </a:xfrm>
                      </wpg:grpSpPr>
                      <wps:wsp>
                        <wps:cNvPr id="1398" name="Shape 1398"/>
                        <wps:cNvSpPr/>
                        <wps:spPr>
                          <a:xfrm>
                            <a:off x="0" y="0"/>
                            <a:ext cx="113605" cy="113605"/>
                          </a:xfrm>
                          <a:custGeom>
                            <a:avLst/>
                            <a:gdLst/>
                            <a:ahLst/>
                            <a:cxnLst/>
                            <a:rect l="0" t="0" r="0" b="0"/>
                            <a:pathLst>
                              <a:path w="113605" h="113605">
                                <a:moveTo>
                                  <a:pt x="16222" y="0"/>
                                </a:moveTo>
                                <a:lnTo>
                                  <a:pt x="97383" y="0"/>
                                </a:lnTo>
                                <a:cubicBezTo>
                                  <a:pt x="101873" y="0"/>
                                  <a:pt x="105928" y="1823"/>
                                  <a:pt x="108862" y="4769"/>
                                </a:cubicBezTo>
                                <a:lnTo>
                                  <a:pt x="113605" y="16271"/>
                                </a:lnTo>
                                <a:lnTo>
                                  <a:pt x="113605" y="97383"/>
                                </a:lnTo>
                                <a:lnTo>
                                  <a:pt x="108862" y="108862"/>
                                </a:lnTo>
                                <a:cubicBezTo>
                                  <a:pt x="105928" y="111795"/>
                                  <a:pt x="101873" y="113605"/>
                                  <a:pt x="97383" y="113605"/>
                                </a:cubicBezTo>
                                <a:lnTo>
                                  <a:pt x="16222" y="113605"/>
                                </a:lnTo>
                                <a:cubicBezTo>
                                  <a:pt x="7293" y="113605"/>
                                  <a:pt x="0" y="106363"/>
                                  <a:pt x="0" y="97382"/>
                                </a:cubicBezTo>
                                <a:lnTo>
                                  <a:pt x="0" y="16271"/>
                                </a:lnTo>
                                <a:cubicBezTo>
                                  <a:pt x="0" y="7293"/>
                                  <a:pt x="7293"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399" name="Shape 1399"/>
                        <wps:cNvSpPr/>
                        <wps:spPr>
                          <a:xfrm>
                            <a:off x="20290" y="24357"/>
                            <a:ext cx="77093" cy="64939"/>
                          </a:xfrm>
                          <a:custGeom>
                            <a:avLst/>
                            <a:gdLst/>
                            <a:ahLst/>
                            <a:cxnLst/>
                            <a:rect l="0" t="0" r="0" b="0"/>
                            <a:pathLst>
                              <a:path w="77093" h="64939">
                                <a:moveTo>
                                  <a:pt x="64939" y="0"/>
                                </a:moveTo>
                                <a:lnTo>
                                  <a:pt x="75059" y="0"/>
                                </a:lnTo>
                                <a:lnTo>
                                  <a:pt x="77093" y="12155"/>
                                </a:lnTo>
                                <a:lnTo>
                                  <a:pt x="32445" y="64939"/>
                                </a:lnTo>
                                <a:lnTo>
                                  <a:pt x="24358" y="64939"/>
                                </a:lnTo>
                                <a:lnTo>
                                  <a:pt x="0" y="36513"/>
                                </a:lnTo>
                                <a:lnTo>
                                  <a:pt x="8136" y="24359"/>
                                </a:lnTo>
                                <a:lnTo>
                                  <a:pt x="24358" y="42615"/>
                                </a:lnTo>
                                <a:lnTo>
                                  <a:pt x="32445" y="40580"/>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01" name="Shape 1401"/>
                        <wps:cNvSpPr/>
                        <wps:spPr>
                          <a:xfrm>
                            <a:off x="137964" y="231825"/>
                            <a:ext cx="113605" cy="113605"/>
                          </a:xfrm>
                          <a:custGeom>
                            <a:avLst/>
                            <a:gdLst/>
                            <a:ahLst/>
                            <a:cxnLst/>
                            <a:rect l="0" t="0" r="0" b="0"/>
                            <a:pathLst>
                              <a:path w="113605" h="113605">
                                <a:moveTo>
                                  <a:pt x="16222" y="0"/>
                                </a:moveTo>
                                <a:lnTo>
                                  <a:pt x="97383" y="0"/>
                                </a:lnTo>
                                <a:cubicBezTo>
                                  <a:pt x="106313" y="0"/>
                                  <a:pt x="113605" y="7292"/>
                                  <a:pt x="113605" y="16222"/>
                                </a:cubicBezTo>
                                <a:lnTo>
                                  <a:pt x="113605" y="97382"/>
                                </a:lnTo>
                                <a:cubicBezTo>
                                  <a:pt x="113605" y="106313"/>
                                  <a:pt x="106313" y="113605"/>
                                  <a:pt x="97383" y="113605"/>
                                </a:cubicBezTo>
                                <a:lnTo>
                                  <a:pt x="16222" y="113605"/>
                                </a:lnTo>
                                <a:cubicBezTo>
                                  <a:pt x="7292" y="113605"/>
                                  <a:pt x="0" y="106313"/>
                                  <a:pt x="0" y="97382"/>
                                </a:cubicBezTo>
                                <a:lnTo>
                                  <a:pt x="0" y="16222"/>
                                </a:lnTo>
                                <a:cubicBezTo>
                                  <a:pt x="0" y="7292"/>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02" name="Shape 1402"/>
                        <wps:cNvSpPr/>
                        <wps:spPr>
                          <a:xfrm>
                            <a:off x="158254" y="256182"/>
                            <a:ext cx="77093" cy="64889"/>
                          </a:xfrm>
                          <a:custGeom>
                            <a:avLst/>
                            <a:gdLst/>
                            <a:ahLst/>
                            <a:cxnLst/>
                            <a:rect l="0" t="0" r="0" b="0"/>
                            <a:pathLst>
                              <a:path w="77093" h="64889">
                                <a:moveTo>
                                  <a:pt x="64889" y="0"/>
                                </a:moveTo>
                                <a:lnTo>
                                  <a:pt x="75059" y="0"/>
                                </a:lnTo>
                                <a:lnTo>
                                  <a:pt x="77093" y="12155"/>
                                </a:lnTo>
                                <a:lnTo>
                                  <a:pt x="32445" y="64889"/>
                                </a:lnTo>
                                <a:lnTo>
                                  <a:pt x="24358" y="64889"/>
                                </a:lnTo>
                                <a:lnTo>
                                  <a:pt x="0" y="36513"/>
                                </a:lnTo>
                                <a:lnTo>
                                  <a:pt x="8086" y="24309"/>
                                </a:lnTo>
                                <a:lnTo>
                                  <a:pt x="24358" y="42615"/>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04" name="Shape 1404"/>
                        <wps:cNvSpPr/>
                        <wps:spPr>
                          <a:xfrm>
                            <a:off x="0" y="463649"/>
                            <a:ext cx="113605" cy="113605"/>
                          </a:xfrm>
                          <a:custGeom>
                            <a:avLst/>
                            <a:gdLst/>
                            <a:ahLst/>
                            <a:cxnLst/>
                            <a:rect l="0" t="0" r="0" b="0"/>
                            <a:pathLst>
                              <a:path w="113605" h="113605">
                                <a:moveTo>
                                  <a:pt x="16222" y="0"/>
                                </a:moveTo>
                                <a:lnTo>
                                  <a:pt x="97383" y="0"/>
                                </a:lnTo>
                                <a:cubicBezTo>
                                  <a:pt x="101873" y="0"/>
                                  <a:pt x="105928" y="1811"/>
                                  <a:pt x="108862" y="4744"/>
                                </a:cubicBezTo>
                                <a:lnTo>
                                  <a:pt x="113605" y="16221"/>
                                </a:lnTo>
                                <a:lnTo>
                                  <a:pt x="113605" y="97383"/>
                                </a:lnTo>
                                <a:lnTo>
                                  <a:pt x="108862" y="108843"/>
                                </a:lnTo>
                                <a:cubicBezTo>
                                  <a:pt x="105928" y="111782"/>
                                  <a:pt x="101873" y="113605"/>
                                  <a:pt x="97383" y="113605"/>
                                </a:cubicBezTo>
                                <a:lnTo>
                                  <a:pt x="16222" y="113605"/>
                                </a:lnTo>
                                <a:cubicBezTo>
                                  <a:pt x="7293" y="113605"/>
                                  <a:pt x="0" y="106313"/>
                                  <a:pt x="0" y="97382"/>
                                </a:cubicBezTo>
                                <a:lnTo>
                                  <a:pt x="0" y="16221"/>
                                </a:lnTo>
                                <a:cubicBezTo>
                                  <a:pt x="0" y="7243"/>
                                  <a:pt x="7293"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05" name="Shape 1405"/>
                        <wps:cNvSpPr/>
                        <wps:spPr>
                          <a:xfrm>
                            <a:off x="20290" y="487957"/>
                            <a:ext cx="77093" cy="64939"/>
                          </a:xfrm>
                          <a:custGeom>
                            <a:avLst/>
                            <a:gdLst/>
                            <a:ahLst/>
                            <a:cxnLst/>
                            <a:rect l="0" t="0" r="0" b="0"/>
                            <a:pathLst>
                              <a:path w="77093" h="64939">
                                <a:moveTo>
                                  <a:pt x="64939" y="0"/>
                                </a:moveTo>
                                <a:lnTo>
                                  <a:pt x="75059" y="0"/>
                                </a:lnTo>
                                <a:lnTo>
                                  <a:pt x="77093" y="12205"/>
                                </a:lnTo>
                                <a:lnTo>
                                  <a:pt x="32445" y="64939"/>
                                </a:lnTo>
                                <a:lnTo>
                                  <a:pt x="24358" y="64939"/>
                                </a:lnTo>
                                <a:lnTo>
                                  <a:pt x="0" y="36562"/>
                                </a:lnTo>
                                <a:lnTo>
                                  <a:pt x="8136" y="24359"/>
                                </a:lnTo>
                                <a:lnTo>
                                  <a:pt x="24358" y="42615"/>
                                </a:lnTo>
                                <a:lnTo>
                                  <a:pt x="32445" y="40580"/>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07" name="Shape 1407"/>
                        <wps:cNvSpPr/>
                        <wps:spPr>
                          <a:xfrm>
                            <a:off x="137964" y="695424"/>
                            <a:ext cx="113605" cy="113605"/>
                          </a:xfrm>
                          <a:custGeom>
                            <a:avLst/>
                            <a:gdLst/>
                            <a:ahLst/>
                            <a:cxnLst/>
                            <a:rect l="0" t="0" r="0" b="0"/>
                            <a:pathLst>
                              <a:path w="113605" h="113605">
                                <a:moveTo>
                                  <a:pt x="16222" y="0"/>
                                </a:moveTo>
                                <a:lnTo>
                                  <a:pt x="97383" y="0"/>
                                </a:lnTo>
                                <a:cubicBezTo>
                                  <a:pt x="106313" y="0"/>
                                  <a:pt x="113605" y="7292"/>
                                  <a:pt x="113605" y="16271"/>
                                </a:cubicBezTo>
                                <a:lnTo>
                                  <a:pt x="113605" y="97382"/>
                                </a:lnTo>
                                <a:cubicBezTo>
                                  <a:pt x="113605" y="106363"/>
                                  <a:pt x="106313" y="113605"/>
                                  <a:pt x="97383" y="113605"/>
                                </a:cubicBezTo>
                                <a:lnTo>
                                  <a:pt x="16222" y="113605"/>
                                </a:lnTo>
                                <a:cubicBezTo>
                                  <a:pt x="7292" y="113605"/>
                                  <a:pt x="0" y="106363"/>
                                  <a:pt x="0" y="97382"/>
                                </a:cubicBezTo>
                                <a:lnTo>
                                  <a:pt x="0" y="16271"/>
                                </a:lnTo>
                                <a:cubicBezTo>
                                  <a:pt x="0" y="7292"/>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08" name="Shape 1408"/>
                        <wps:cNvSpPr/>
                        <wps:spPr>
                          <a:xfrm>
                            <a:off x="158254" y="719782"/>
                            <a:ext cx="77093" cy="64939"/>
                          </a:xfrm>
                          <a:custGeom>
                            <a:avLst/>
                            <a:gdLst/>
                            <a:ahLst/>
                            <a:cxnLst/>
                            <a:rect l="0" t="0" r="0" b="0"/>
                            <a:pathLst>
                              <a:path w="77093" h="64939">
                                <a:moveTo>
                                  <a:pt x="64889" y="0"/>
                                </a:moveTo>
                                <a:lnTo>
                                  <a:pt x="75059" y="0"/>
                                </a:lnTo>
                                <a:lnTo>
                                  <a:pt x="77093" y="12155"/>
                                </a:lnTo>
                                <a:lnTo>
                                  <a:pt x="32445" y="64939"/>
                                </a:lnTo>
                                <a:lnTo>
                                  <a:pt x="24358" y="64939"/>
                                </a:lnTo>
                                <a:lnTo>
                                  <a:pt x="0" y="36513"/>
                                </a:lnTo>
                                <a:lnTo>
                                  <a:pt x="8086" y="24359"/>
                                </a:lnTo>
                                <a:lnTo>
                                  <a:pt x="24358" y="42615"/>
                                </a:lnTo>
                                <a:lnTo>
                                  <a:pt x="32445" y="40581"/>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10" name="Shape 1410"/>
                        <wps:cNvSpPr/>
                        <wps:spPr>
                          <a:xfrm>
                            <a:off x="137964" y="927249"/>
                            <a:ext cx="113605" cy="113605"/>
                          </a:xfrm>
                          <a:custGeom>
                            <a:avLst/>
                            <a:gdLst/>
                            <a:ahLst/>
                            <a:cxnLst/>
                            <a:rect l="0" t="0" r="0" b="0"/>
                            <a:pathLst>
                              <a:path w="113605" h="113605">
                                <a:moveTo>
                                  <a:pt x="16222" y="0"/>
                                </a:moveTo>
                                <a:lnTo>
                                  <a:pt x="97383" y="0"/>
                                </a:lnTo>
                                <a:cubicBezTo>
                                  <a:pt x="106313" y="0"/>
                                  <a:pt x="113605" y="7292"/>
                                  <a:pt x="113605" y="16221"/>
                                </a:cubicBezTo>
                                <a:lnTo>
                                  <a:pt x="113605" y="97384"/>
                                </a:lnTo>
                                <a:cubicBezTo>
                                  <a:pt x="113605" y="106313"/>
                                  <a:pt x="106313" y="113605"/>
                                  <a:pt x="97383" y="113605"/>
                                </a:cubicBezTo>
                                <a:lnTo>
                                  <a:pt x="16222" y="113605"/>
                                </a:lnTo>
                                <a:cubicBezTo>
                                  <a:pt x="7292" y="113605"/>
                                  <a:pt x="0" y="106313"/>
                                  <a:pt x="0" y="97384"/>
                                </a:cubicBezTo>
                                <a:lnTo>
                                  <a:pt x="0" y="16221"/>
                                </a:lnTo>
                                <a:cubicBezTo>
                                  <a:pt x="0" y="7292"/>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11" name="Shape 1411"/>
                        <wps:cNvSpPr/>
                        <wps:spPr>
                          <a:xfrm>
                            <a:off x="158254" y="951607"/>
                            <a:ext cx="77093" cy="64888"/>
                          </a:xfrm>
                          <a:custGeom>
                            <a:avLst/>
                            <a:gdLst/>
                            <a:ahLst/>
                            <a:cxnLst/>
                            <a:rect l="0" t="0" r="0" b="0"/>
                            <a:pathLst>
                              <a:path w="77093" h="64888">
                                <a:moveTo>
                                  <a:pt x="64889" y="0"/>
                                </a:moveTo>
                                <a:lnTo>
                                  <a:pt x="75059" y="0"/>
                                </a:lnTo>
                                <a:lnTo>
                                  <a:pt x="77093" y="12154"/>
                                </a:lnTo>
                                <a:lnTo>
                                  <a:pt x="32445" y="64888"/>
                                </a:lnTo>
                                <a:lnTo>
                                  <a:pt x="24358" y="64888"/>
                                </a:lnTo>
                                <a:lnTo>
                                  <a:pt x="0" y="36513"/>
                                </a:lnTo>
                                <a:lnTo>
                                  <a:pt x="8086" y="24308"/>
                                </a:lnTo>
                                <a:lnTo>
                                  <a:pt x="24358" y="42613"/>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13" name="Shape 1413"/>
                        <wps:cNvSpPr/>
                        <wps:spPr>
                          <a:xfrm>
                            <a:off x="0" y="1159073"/>
                            <a:ext cx="113605" cy="113605"/>
                          </a:xfrm>
                          <a:custGeom>
                            <a:avLst/>
                            <a:gdLst/>
                            <a:ahLst/>
                            <a:cxnLst/>
                            <a:rect l="0" t="0" r="0" b="0"/>
                            <a:pathLst>
                              <a:path w="113605" h="113605">
                                <a:moveTo>
                                  <a:pt x="16222" y="0"/>
                                </a:moveTo>
                                <a:lnTo>
                                  <a:pt x="97383" y="0"/>
                                </a:lnTo>
                                <a:cubicBezTo>
                                  <a:pt x="101873" y="0"/>
                                  <a:pt x="105928" y="1811"/>
                                  <a:pt x="108862" y="4744"/>
                                </a:cubicBezTo>
                                <a:lnTo>
                                  <a:pt x="113605" y="16221"/>
                                </a:lnTo>
                                <a:lnTo>
                                  <a:pt x="113605" y="97384"/>
                                </a:lnTo>
                                <a:lnTo>
                                  <a:pt x="108862" y="108843"/>
                                </a:lnTo>
                                <a:cubicBezTo>
                                  <a:pt x="105928" y="111782"/>
                                  <a:pt x="101873" y="113605"/>
                                  <a:pt x="97383" y="113605"/>
                                </a:cubicBezTo>
                                <a:lnTo>
                                  <a:pt x="16222" y="113605"/>
                                </a:lnTo>
                                <a:cubicBezTo>
                                  <a:pt x="7293" y="113605"/>
                                  <a:pt x="0" y="106313"/>
                                  <a:pt x="0" y="97384"/>
                                </a:cubicBezTo>
                                <a:lnTo>
                                  <a:pt x="0" y="16222"/>
                                </a:lnTo>
                                <a:cubicBezTo>
                                  <a:pt x="0" y="7243"/>
                                  <a:pt x="7293"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14" name="Shape 1414"/>
                        <wps:cNvSpPr/>
                        <wps:spPr>
                          <a:xfrm>
                            <a:off x="20290" y="1183382"/>
                            <a:ext cx="77093" cy="64938"/>
                          </a:xfrm>
                          <a:custGeom>
                            <a:avLst/>
                            <a:gdLst/>
                            <a:ahLst/>
                            <a:cxnLst/>
                            <a:rect l="0" t="0" r="0" b="0"/>
                            <a:pathLst>
                              <a:path w="77093" h="64938">
                                <a:moveTo>
                                  <a:pt x="64939" y="0"/>
                                </a:moveTo>
                                <a:lnTo>
                                  <a:pt x="75059" y="0"/>
                                </a:lnTo>
                                <a:lnTo>
                                  <a:pt x="77093" y="12203"/>
                                </a:lnTo>
                                <a:lnTo>
                                  <a:pt x="32445" y="64938"/>
                                </a:lnTo>
                                <a:lnTo>
                                  <a:pt x="24358" y="64938"/>
                                </a:lnTo>
                                <a:lnTo>
                                  <a:pt x="0" y="36562"/>
                                </a:lnTo>
                                <a:lnTo>
                                  <a:pt x="8136" y="24357"/>
                                </a:lnTo>
                                <a:lnTo>
                                  <a:pt x="24358" y="42613"/>
                                </a:lnTo>
                                <a:lnTo>
                                  <a:pt x="32445" y="40580"/>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16" name="Shape 1416"/>
                        <wps:cNvSpPr/>
                        <wps:spPr>
                          <a:xfrm>
                            <a:off x="137964" y="1390848"/>
                            <a:ext cx="113605" cy="113605"/>
                          </a:xfrm>
                          <a:custGeom>
                            <a:avLst/>
                            <a:gdLst/>
                            <a:ahLst/>
                            <a:cxnLst/>
                            <a:rect l="0" t="0" r="0" b="0"/>
                            <a:pathLst>
                              <a:path w="113605" h="113605">
                                <a:moveTo>
                                  <a:pt x="16222" y="0"/>
                                </a:moveTo>
                                <a:lnTo>
                                  <a:pt x="97383" y="0"/>
                                </a:lnTo>
                                <a:cubicBezTo>
                                  <a:pt x="106313" y="0"/>
                                  <a:pt x="113605" y="7293"/>
                                  <a:pt x="113605" y="16271"/>
                                </a:cubicBezTo>
                                <a:lnTo>
                                  <a:pt x="113605" y="97384"/>
                                </a:lnTo>
                                <a:cubicBezTo>
                                  <a:pt x="113605" y="106363"/>
                                  <a:pt x="106313" y="113605"/>
                                  <a:pt x="97383" y="113605"/>
                                </a:cubicBezTo>
                                <a:lnTo>
                                  <a:pt x="16222" y="113605"/>
                                </a:lnTo>
                                <a:cubicBezTo>
                                  <a:pt x="7292" y="113605"/>
                                  <a:pt x="0" y="106363"/>
                                  <a:pt x="0" y="97384"/>
                                </a:cubicBezTo>
                                <a:lnTo>
                                  <a:pt x="0" y="16271"/>
                                </a:lnTo>
                                <a:cubicBezTo>
                                  <a:pt x="0" y="729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17" name="Shape 1417"/>
                        <wps:cNvSpPr/>
                        <wps:spPr>
                          <a:xfrm>
                            <a:off x="158254" y="1415207"/>
                            <a:ext cx="77093" cy="64938"/>
                          </a:xfrm>
                          <a:custGeom>
                            <a:avLst/>
                            <a:gdLst/>
                            <a:ahLst/>
                            <a:cxnLst/>
                            <a:rect l="0" t="0" r="0" b="0"/>
                            <a:pathLst>
                              <a:path w="77093" h="64938">
                                <a:moveTo>
                                  <a:pt x="64889" y="0"/>
                                </a:moveTo>
                                <a:lnTo>
                                  <a:pt x="75059" y="0"/>
                                </a:lnTo>
                                <a:lnTo>
                                  <a:pt x="77093" y="12154"/>
                                </a:lnTo>
                                <a:lnTo>
                                  <a:pt x="32445" y="64938"/>
                                </a:lnTo>
                                <a:lnTo>
                                  <a:pt x="24358" y="64938"/>
                                </a:lnTo>
                                <a:lnTo>
                                  <a:pt x="0" y="36513"/>
                                </a:lnTo>
                                <a:lnTo>
                                  <a:pt x="8086" y="24357"/>
                                </a:lnTo>
                                <a:lnTo>
                                  <a:pt x="24358" y="42614"/>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19" name="Shape 1419"/>
                        <wps:cNvSpPr/>
                        <wps:spPr>
                          <a:xfrm>
                            <a:off x="137964" y="1622673"/>
                            <a:ext cx="113605" cy="113605"/>
                          </a:xfrm>
                          <a:custGeom>
                            <a:avLst/>
                            <a:gdLst/>
                            <a:ahLst/>
                            <a:cxnLst/>
                            <a:rect l="0" t="0" r="0" b="0"/>
                            <a:pathLst>
                              <a:path w="113605" h="113605">
                                <a:moveTo>
                                  <a:pt x="16222" y="0"/>
                                </a:moveTo>
                                <a:lnTo>
                                  <a:pt x="97383" y="0"/>
                                </a:lnTo>
                                <a:cubicBezTo>
                                  <a:pt x="106313" y="0"/>
                                  <a:pt x="113605" y="7293"/>
                                  <a:pt x="113605" y="16222"/>
                                </a:cubicBezTo>
                                <a:lnTo>
                                  <a:pt x="113605" y="97383"/>
                                </a:lnTo>
                                <a:cubicBezTo>
                                  <a:pt x="113605" y="106313"/>
                                  <a:pt x="106313" y="113605"/>
                                  <a:pt x="97383" y="113605"/>
                                </a:cubicBezTo>
                                <a:lnTo>
                                  <a:pt x="16222" y="113605"/>
                                </a:lnTo>
                                <a:cubicBezTo>
                                  <a:pt x="7292" y="113605"/>
                                  <a:pt x="0" y="106313"/>
                                  <a:pt x="0" y="97383"/>
                                </a:cubicBezTo>
                                <a:lnTo>
                                  <a:pt x="0" y="16222"/>
                                </a:lnTo>
                                <a:cubicBezTo>
                                  <a:pt x="0" y="729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20" name="Shape 1420"/>
                        <wps:cNvSpPr/>
                        <wps:spPr>
                          <a:xfrm>
                            <a:off x="158254" y="1647031"/>
                            <a:ext cx="77093" cy="64889"/>
                          </a:xfrm>
                          <a:custGeom>
                            <a:avLst/>
                            <a:gdLst/>
                            <a:ahLst/>
                            <a:cxnLst/>
                            <a:rect l="0" t="0" r="0" b="0"/>
                            <a:pathLst>
                              <a:path w="77093" h="64889">
                                <a:moveTo>
                                  <a:pt x="64889" y="0"/>
                                </a:moveTo>
                                <a:lnTo>
                                  <a:pt x="75059" y="0"/>
                                </a:lnTo>
                                <a:lnTo>
                                  <a:pt x="77093" y="12154"/>
                                </a:lnTo>
                                <a:lnTo>
                                  <a:pt x="32445" y="64889"/>
                                </a:lnTo>
                                <a:lnTo>
                                  <a:pt x="24358" y="64889"/>
                                </a:lnTo>
                                <a:lnTo>
                                  <a:pt x="0" y="36512"/>
                                </a:lnTo>
                                <a:lnTo>
                                  <a:pt x="8086" y="24308"/>
                                </a:lnTo>
                                <a:lnTo>
                                  <a:pt x="24358" y="42614"/>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2" name="Shape 1422"/>
                        <wps:cNvSpPr/>
                        <wps:spPr>
                          <a:xfrm>
                            <a:off x="0" y="1854497"/>
                            <a:ext cx="113605" cy="113605"/>
                          </a:xfrm>
                          <a:custGeom>
                            <a:avLst/>
                            <a:gdLst/>
                            <a:ahLst/>
                            <a:cxnLst/>
                            <a:rect l="0" t="0" r="0" b="0"/>
                            <a:pathLst>
                              <a:path w="113605" h="113605">
                                <a:moveTo>
                                  <a:pt x="16222" y="0"/>
                                </a:moveTo>
                                <a:lnTo>
                                  <a:pt x="97383" y="0"/>
                                </a:lnTo>
                                <a:cubicBezTo>
                                  <a:pt x="101873" y="0"/>
                                  <a:pt x="105928" y="1811"/>
                                  <a:pt x="108862" y="4744"/>
                                </a:cubicBezTo>
                                <a:lnTo>
                                  <a:pt x="113605" y="16222"/>
                                </a:lnTo>
                                <a:lnTo>
                                  <a:pt x="113605" y="97383"/>
                                </a:lnTo>
                                <a:lnTo>
                                  <a:pt x="108862" y="108843"/>
                                </a:lnTo>
                                <a:cubicBezTo>
                                  <a:pt x="105928" y="111782"/>
                                  <a:pt x="101873" y="113605"/>
                                  <a:pt x="97383" y="113605"/>
                                </a:cubicBezTo>
                                <a:lnTo>
                                  <a:pt x="16222" y="113605"/>
                                </a:lnTo>
                                <a:cubicBezTo>
                                  <a:pt x="7293" y="113605"/>
                                  <a:pt x="0" y="106313"/>
                                  <a:pt x="0" y="97383"/>
                                </a:cubicBezTo>
                                <a:lnTo>
                                  <a:pt x="0" y="16222"/>
                                </a:lnTo>
                                <a:cubicBezTo>
                                  <a:pt x="0" y="7243"/>
                                  <a:pt x="7293"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23" name="Shape 1423"/>
                        <wps:cNvSpPr/>
                        <wps:spPr>
                          <a:xfrm>
                            <a:off x="20290" y="1878806"/>
                            <a:ext cx="77093" cy="64939"/>
                          </a:xfrm>
                          <a:custGeom>
                            <a:avLst/>
                            <a:gdLst/>
                            <a:ahLst/>
                            <a:cxnLst/>
                            <a:rect l="0" t="0" r="0" b="0"/>
                            <a:pathLst>
                              <a:path w="77093" h="64939">
                                <a:moveTo>
                                  <a:pt x="64939" y="0"/>
                                </a:moveTo>
                                <a:lnTo>
                                  <a:pt x="75059" y="0"/>
                                </a:lnTo>
                                <a:lnTo>
                                  <a:pt x="77093" y="12204"/>
                                </a:lnTo>
                                <a:lnTo>
                                  <a:pt x="32445" y="64939"/>
                                </a:lnTo>
                                <a:lnTo>
                                  <a:pt x="24358" y="64939"/>
                                </a:lnTo>
                                <a:lnTo>
                                  <a:pt x="0" y="36562"/>
                                </a:lnTo>
                                <a:lnTo>
                                  <a:pt x="8136" y="24358"/>
                                </a:lnTo>
                                <a:lnTo>
                                  <a:pt x="24358" y="42614"/>
                                </a:lnTo>
                                <a:lnTo>
                                  <a:pt x="32445" y="40580"/>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5" name="Shape 1425"/>
                        <wps:cNvSpPr/>
                        <wps:spPr>
                          <a:xfrm>
                            <a:off x="137964" y="2086272"/>
                            <a:ext cx="113605" cy="113605"/>
                          </a:xfrm>
                          <a:custGeom>
                            <a:avLst/>
                            <a:gdLst/>
                            <a:ahLst/>
                            <a:cxnLst/>
                            <a:rect l="0" t="0" r="0" b="0"/>
                            <a:pathLst>
                              <a:path w="113605" h="113605">
                                <a:moveTo>
                                  <a:pt x="16222" y="0"/>
                                </a:moveTo>
                                <a:lnTo>
                                  <a:pt x="97383" y="0"/>
                                </a:lnTo>
                                <a:cubicBezTo>
                                  <a:pt x="106313" y="0"/>
                                  <a:pt x="113605" y="7293"/>
                                  <a:pt x="113605" y="16273"/>
                                </a:cubicBezTo>
                                <a:lnTo>
                                  <a:pt x="113605" y="97383"/>
                                </a:lnTo>
                                <a:cubicBezTo>
                                  <a:pt x="113605" y="106363"/>
                                  <a:pt x="106313" y="113605"/>
                                  <a:pt x="97383" y="113605"/>
                                </a:cubicBezTo>
                                <a:lnTo>
                                  <a:pt x="16222" y="113605"/>
                                </a:lnTo>
                                <a:cubicBezTo>
                                  <a:pt x="7292" y="113605"/>
                                  <a:pt x="0" y="106363"/>
                                  <a:pt x="0" y="97383"/>
                                </a:cubicBezTo>
                                <a:lnTo>
                                  <a:pt x="0" y="16273"/>
                                </a:lnTo>
                                <a:cubicBezTo>
                                  <a:pt x="0" y="729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26" name="Shape 1426"/>
                        <wps:cNvSpPr/>
                        <wps:spPr>
                          <a:xfrm>
                            <a:off x="158254" y="2110631"/>
                            <a:ext cx="77093" cy="64939"/>
                          </a:xfrm>
                          <a:custGeom>
                            <a:avLst/>
                            <a:gdLst/>
                            <a:ahLst/>
                            <a:cxnLst/>
                            <a:rect l="0" t="0" r="0" b="0"/>
                            <a:pathLst>
                              <a:path w="77093" h="64939">
                                <a:moveTo>
                                  <a:pt x="64889" y="0"/>
                                </a:moveTo>
                                <a:lnTo>
                                  <a:pt x="75059" y="0"/>
                                </a:lnTo>
                                <a:lnTo>
                                  <a:pt x="77093" y="12154"/>
                                </a:lnTo>
                                <a:lnTo>
                                  <a:pt x="32445" y="64939"/>
                                </a:lnTo>
                                <a:lnTo>
                                  <a:pt x="24358" y="64939"/>
                                </a:lnTo>
                                <a:lnTo>
                                  <a:pt x="0" y="36513"/>
                                </a:lnTo>
                                <a:lnTo>
                                  <a:pt x="8086" y="24358"/>
                                </a:lnTo>
                                <a:lnTo>
                                  <a:pt x="24358" y="42614"/>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8" name="Shape 1428"/>
                        <wps:cNvSpPr/>
                        <wps:spPr>
                          <a:xfrm>
                            <a:off x="137964" y="2318097"/>
                            <a:ext cx="113605" cy="113605"/>
                          </a:xfrm>
                          <a:custGeom>
                            <a:avLst/>
                            <a:gdLst/>
                            <a:ahLst/>
                            <a:cxnLst/>
                            <a:rect l="0" t="0" r="0" b="0"/>
                            <a:pathLst>
                              <a:path w="113605" h="113605">
                                <a:moveTo>
                                  <a:pt x="16222" y="0"/>
                                </a:moveTo>
                                <a:lnTo>
                                  <a:pt x="97383" y="0"/>
                                </a:lnTo>
                                <a:cubicBezTo>
                                  <a:pt x="106313" y="0"/>
                                  <a:pt x="113605" y="7293"/>
                                  <a:pt x="113605" y="16223"/>
                                </a:cubicBezTo>
                                <a:lnTo>
                                  <a:pt x="113605" y="97383"/>
                                </a:lnTo>
                                <a:cubicBezTo>
                                  <a:pt x="113605" y="106313"/>
                                  <a:pt x="106313" y="113605"/>
                                  <a:pt x="97383" y="113605"/>
                                </a:cubicBezTo>
                                <a:lnTo>
                                  <a:pt x="16222" y="113605"/>
                                </a:lnTo>
                                <a:cubicBezTo>
                                  <a:pt x="7292" y="113605"/>
                                  <a:pt x="0" y="106313"/>
                                  <a:pt x="0" y="97383"/>
                                </a:cubicBezTo>
                                <a:lnTo>
                                  <a:pt x="0" y="16223"/>
                                </a:lnTo>
                                <a:cubicBezTo>
                                  <a:pt x="0" y="729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29" name="Shape 1429"/>
                        <wps:cNvSpPr/>
                        <wps:spPr>
                          <a:xfrm>
                            <a:off x="158254" y="2342455"/>
                            <a:ext cx="77093" cy="64890"/>
                          </a:xfrm>
                          <a:custGeom>
                            <a:avLst/>
                            <a:gdLst/>
                            <a:ahLst/>
                            <a:cxnLst/>
                            <a:rect l="0" t="0" r="0" b="0"/>
                            <a:pathLst>
                              <a:path w="77093" h="64890">
                                <a:moveTo>
                                  <a:pt x="64889" y="0"/>
                                </a:moveTo>
                                <a:lnTo>
                                  <a:pt x="75059" y="0"/>
                                </a:lnTo>
                                <a:lnTo>
                                  <a:pt x="77093" y="12154"/>
                                </a:lnTo>
                                <a:lnTo>
                                  <a:pt x="32445" y="64890"/>
                                </a:lnTo>
                                <a:lnTo>
                                  <a:pt x="24358" y="64890"/>
                                </a:lnTo>
                                <a:lnTo>
                                  <a:pt x="0" y="36513"/>
                                </a:lnTo>
                                <a:lnTo>
                                  <a:pt x="8086" y="24357"/>
                                </a:lnTo>
                                <a:lnTo>
                                  <a:pt x="24358" y="42614"/>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31" name="Shape 1431"/>
                        <wps:cNvSpPr/>
                        <wps:spPr>
                          <a:xfrm>
                            <a:off x="0" y="2549922"/>
                            <a:ext cx="113605" cy="113605"/>
                          </a:xfrm>
                          <a:custGeom>
                            <a:avLst/>
                            <a:gdLst/>
                            <a:ahLst/>
                            <a:cxnLst/>
                            <a:rect l="0" t="0" r="0" b="0"/>
                            <a:pathLst>
                              <a:path w="113605" h="113605">
                                <a:moveTo>
                                  <a:pt x="16222" y="0"/>
                                </a:moveTo>
                                <a:lnTo>
                                  <a:pt x="97383" y="0"/>
                                </a:lnTo>
                                <a:cubicBezTo>
                                  <a:pt x="101873" y="0"/>
                                  <a:pt x="105928" y="1811"/>
                                  <a:pt x="108862" y="4744"/>
                                </a:cubicBezTo>
                                <a:lnTo>
                                  <a:pt x="113605" y="16223"/>
                                </a:lnTo>
                                <a:lnTo>
                                  <a:pt x="113605" y="97383"/>
                                </a:lnTo>
                                <a:lnTo>
                                  <a:pt x="108862" y="108843"/>
                                </a:lnTo>
                                <a:cubicBezTo>
                                  <a:pt x="105928" y="111782"/>
                                  <a:pt x="101873" y="113605"/>
                                  <a:pt x="97383" y="113605"/>
                                </a:cubicBezTo>
                                <a:lnTo>
                                  <a:pt x="16222" y="113605"/>
                                </a:lnTo>
                                <a:cubicBezTo>
                                  <a:pt x="7293" y="113605"/>
                                  <a:pt x="0" y="106313"/>
                                  <a:pt x="0" y="97383"/>
                                </a:cubicBezTo>
                                <a:lnTo>
                                  <a:pt x="0" y="16223"/>
                                </a:lnTo>
                                <a:cubicBezTo>
                                  <a:pt x="0" y="7243"/>
                                  <a:pt x="7293"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32" name="Shape 1432"/>
                        <wps:cNvSpPr/>
                        <wps:spPr>
                          <a:xfrm>
                            <a:off x="20290" y="2574230"/>
                            <a:ext cx="77093" cy="64939"/>
                          </a:xfrm>
                          <a:custGeom>
                            <a:avLst/>
                            <a:gdLst/>
                            <a:ahLst/>
                            <a:cxnLst/>
                            <a:rect l="0" t="0" r="0" b="0"/>
                            <a:pathLst>
                              <a:path w="77093" h="64939">
                                <a:moveTo>
                                  <a:pt x="64939" y="0"/>
                                </a:moveTo>
                                <a:lnTo>
                                  <a:pt x="75059" y="0"/>
                                </a:lnTo>
                                <a:lnTo>
                                  <a:pt x="77093" y="12204"/>
                                </a:lnTo>
                                <a:lnTo>
                                  <a:pt x="32445" y="64939"/>
                                </a:lnTo>
                                <a:lnTo>
                                  <a:pt x="24358" y="64939"/>
                                </a:lnTo>
                                <a:lnTo>
                                  <a:pt x="0" y="36562"/>
                                </a:lnTo>
                                <a:lnTo>
                                  <a:pt x="8136" y="24357"/>
                                </a:lnTo>
                                <a:lnTo>
                                  <a:pt x="24358" y="42614"/>
                                </a:lnTo>
                                <a:lnTo>
                                  <a:pt x="32445" y="40580"/>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34" name="Shape 1434"/>
                        <wps:cNvSpPr/>
                        <wps:spPr>
                          <a:xfrm>
                            <a:off x="137964" y="2781697"/>
                            <a:ext cx="113605" cy="113605"/>
                          </a:xfrm>
                          <a:custGeom>
                            <a:avLst/>
                            <a:gdLst/>
                            <a:ahLst/>
                            <a:cxnLst/>
                            <a:rect l="0" t="0" r="0" b="0"/>
                            <a:pathLst>
                              <a:path w="113605" h="113605">
                                <a:moveTo>
                                  <a:pt x="16222" y="0"/>
                                </a:moveTo>
                                <a:lnTo>
                                  <a:pt x="97383" y="0"/>
                                </a:lnTo>
                                <a:cubicBezTo>
                                  <a:pt x="106313" y="0"/>
                                  <a:pt x="113605" y="7293"/>
                                  <a:pt x="113605" y="16272"/>
                                </a:cubicBezTo>
                                <a:lnTo>
                                  <a:pt x="113605" y="97383"/>
                                </a:lnTo>
                                <a:cubicBezTo>
                                  <a:pt x="113605" y="106363"/>
                                  <a:pt x="106313" y="113605"/>
                                  <a:pt x="97383" y="113605"/>
                                </a:cubicBezTo>
                                <a:lnTo>
                                  <a:pt x="16222" y="113605"/>
                                </a:lnTo>
                                <a:cubicBezTo>
                                  <a:pt x="7292" y="113605"/>
                                  <a:pt x="0" y="106363"/>
                                  <a:pt x="0" y="97383"/>
                                </a:cubicBezTo>
                                <a:lnTo>
                                  <a:pt x="0" y="16272"/>
                                </a:lnTo>
                                <a:cubicBezTo>
                                  <a:pt x="0" y="729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35" name="Shape 1435"/>
                        <wps:cNvSpPr/>
                        <wps:spPr>
                          <a:xfrm>
                            <a:off x="158254" y="2806055"/>
                            <a:ext cx="77093" cy="64939"/>
                          </a:xfrm>
                          <a:custGeom>
                            <a:avLst/>
                            <a:gdLst/>
                            <a:ahLst/>
                            <a:cxnLst/>
                            <a:rect l="0" t="0" r="0" b="0"/>
                            <a:pathLst>
                              <a:path w="77093" h="64939">
                                <a:moveTo>
                                  <a:pt x="64889" y="0"/>
                                </a:moveTo>
                                <a:lnTo>
                                  <a:pt x="75059" y="0"/>
                                </a:lnTo>
                                <a:lnTo>
                                  <a:pt x="77093" y="12154"/>
                                </a:lnTo>
                                <a:lnTo>
                                  <a:pt x="32445" y="64939"/>
                                </a:lnTo>
                                <a:lnTo>
                                  <a:pt x="24358" y="64939"/>
                                </a:lnTo>
                                <a:lnTo>
                                  <a:pt x="0" y="36513"/>
                                </a:lnTo>
                                <a:lnTo>
                                  <a:pt x="8086" y="24357"/>
                                </a:lnTo>
                                <a:lnTo>
                                  <a:pt x="24358" y="42615"/>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37" name="Shape 1437"/>
                        <wps:cNvSpPr/>
                        <wps:spPr>
                          <a:xfrm>
                            <a:off x="137964" y="3013521"/>
                            <a:ext cx="113605" cy="113605"/>
                          </a:xfrm>
                          <a:custGeom>
                            <a:avLst/>
                            <a:gdLst/>
                            <a:ahLst/>
                            <a:cxnLst/>
                            <a:rect l="0" t="0" r="0" b="0"/>
                            <a:pathLst>
                              <a:path w="113605" h="113605">
                                <a:moveTo>
                                  <a:pt x="16222" y="0"/>
                                </a:moveTo>
                                <a:lnTo>
                                  <a:pt x="97383" y="0"/>
                                </a:lnTo>
                                <a:cubicBezTo>
                                  <a:pt x="106313" y="0"/>
                                  <a:pt x="113605" y="7293"/>
                                  <a:pt x="113605" y="16222"/>
                                </a:cubicBezTo>
                                <a:lnTo>
                                  <a:pt x="113605" y="97383"/>
                                </a:lnTo>
                                <a:cubicBezTo>
                                  <a:pt x="113605" y="106313"/>
                                  <a:pt x="106313" y="113605"/>
                                  <a:pt x="97383" y="113605"/>
                                </a:cubicBezTo>
                                <a:lnTo>
                                  <a:pt x="16222" y="113605"/>
                                </a:lnTo>
                                <a:cubicBezTo>
                                  <a:pt x="7292" y="113605"/>
                                  <a:pt x="0" y="106313"/>
                                  <a:pt x="0" y="97383"/>
                                </a:cubicBezTo>
                                <a:lnTo>
                                  <a:pt x="0" y="16222"/>
                                </a:lnTo>
                                <a:cubicBezTo>
                                  <a:pt x="0" y="729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38" name="Shape 1438"/>
                        <wps:cNvSpPr/>
                        <wps:spPr>
                          <a:xfrm>
                            <a:off x="158254" y="3037879"/>
                            <a:ext cx="77093" cy="64889"/>
                          </a:xfrm>
                          <a:custGeom>
                            <a:avLst/>
                            <a:gdLst/>
                            <a:ahLst/>
                            <a:cxnLst/>
                            <a:rect l="0" t="0" r="0" b="0"/>
                            <a:pathLst>
                              <a:path w="77093" h="64889">
                                <a:moveTo>
                                  <a:pt x="64889" y="0"/>
                                </a:moveTo>
                                <a:lnTo>
                                  <a:pt x="75059" y="0"/>
                                </a:lnTo>
                                <a:lnTo>
                                  <a:pt x="77093" y="12154"/>
                                </a:lnTo>
                                <a:lnTo>
                                  <a:pt x="32445" y="64889"/>
                                </a:lnTo>
                                <a:lnTo>
                                  <a:pt x="24358" y="64889"/>
                                </a:lnTo>
                                <a:lnTo>
                                  <a:pt x="0" y="36513"/>
                                </a:lnTo>
                                <a:lnTo>
                                  <a:pt x="8086" y="24359"/>
                                </a:lnTo>
                                <a:lnTo>
                                  <a:pt x="24358" y="42615"/>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0" name="Shape 1440"/>
                        <wps:cNvSpPr/>
                        <wps:spPr>
                          <a:xfrm>
                            <a:off x="137964" y="3245346"/>
                            <a:ext cx="113605" cy="113605"/>
                          </a:xfrm>
                          <a:custGeom>
                            <a:avLst/>
                            <a:gdLst/>
                            <a:ahLst/>
                            <a:cxnLst/>
                            <a:rect l="0" t="0" r="0" b="0"/>
                            <a:pathLst>
                              <a:path w="113605" h="113605">
                                <a:moveTo>
                                  <a:pt x="16222" y="0"/>
                                </a:moveTo>
                                <a:lnTo>
                                  <a:pt x="97383" y="0"/>
                                </a:lnTo>
                                <a:cubicBezTo>
                                  <a:pt x="106313" y="0"/>
                                  <a:pt x="113605" y="7243"/>
                                  <a:pt x="113605" y="16222"/>
                                </a:cubicBezTo>
                                <a:lnTo>
                                  <a:pt x="113605" y="97383"/>
                                </a:lnTo>
                                <a:cubicBezTo>
                                  <a:pt x="113605" y="106313"/>
                                  <a:pt x="106313" y="113605"/>
                                  <a:pt x="97383" y="113605"/>
                                </a:cubicBezTo>
                                <a:lnTo>
                                  <a:pt x="16222" y="113605"/>
                                </a:lnTo>
                                <a:cubicBezTo>
                                  <a:pt x="7292" y="113605"/>
                                  <a:pt x="0" y="106313"/>
                                  <a:pt x="0" y="97383"/>
                                </a:cubicBezTo>
                                <a:lnTo>
                                  <a:pt x="0" y="16222"/>
                                </a:lnTo>
                                <a:cubicBezTo>
                                  <a:pt x="0" y="724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41" name="Shape 1441"/>
                        <wps:cNvSpPr/>
                        <wps:spPr>
                          <a:xfrm>
                            <a:off x="158254" y="3269654"/>
                            <a:ext cx="77093" cy="64939"/>
                          </a:xfrm>
                          <a:custGeom>
                            <a:avLst/>
                            <a:gdLst/>
                            <a:ahLst/>
                            <a:cxnLst/>
                            <a:rect l="0" t="0" r="0" b="0"/>
                            <a:pathLst>
                              <a:path w="77093" h="64939">
                                <a:moveTo>
                                  <a:pt x="64889" y="0"/>
                                </a:moveTo>
                                <a:lnTo>
                                  <a:pt x="75059" y="0"/>
                                </a:lnTo>
                                <a:lnTo>
                                  <a:pt x="77093" y="12204"/>
                                </a:lnTo>
                                <a:lnTo>
                                  <a:pt x="32445" y="64939"/>
                                </a:lnTo>
                                <a:lnTo>
                                  <a:pt x="24358" y="64939"/>
                                </a:lnTo>
                                <a:lnTo>
                                  <a:pt x="0" y="36562"/>
                                </a:lnTo>
                                <a:lnTo>
                                  <a:pt x="8086" y="24359"/>
                                </a:lnTo>
                                <a:lnTo>
                                  <a:pt x="24358" y="42615"/>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3" name="Shape 1443"/>
                        <wps:cNvSpPr/>
                        <wps:spPr>
                          <a:xfrm>
                            <a:off x="137964" y="3477121"/>
                            <a:ext cx="113605" cy="113605"/>
                          </a:xfrm>
                          <a:custGeom>
                            <a:avLst/>
                            <a:gdLst/>
                            <a:ahLst/>
                            <a:cxnLst/>
                            <a:rect l="0" t="0" r="0" b="0"/>
                            <a:pathLst>
                              <a:path w="113605" h="113605">
                                <a:moveTo>
                                  <a:pt x="16222" y="0"/>
                                </a:moveTo>
                                <a:lnTo>
                                  <a:pt x="97383" y="0"/>
                                </a:lnTo>
                                <a:cubicBezTo>
                                  <a:pt x="106313" y="0"/>
                                  <a:pt x="113605" y="7292"/>
                                  <a:pt x="113605" y="16272"/>
                                </a:cubicBezTo>
                                <a:lnTo>
                                  <a:pt x="113605" y="97383"/>
                                </a:lnTo>
                                <a:cubicBezTo>
                                  <a:pt x="113605" y="106363"/>
                                  <a:pt x="106313" y="113605"/>
                                  <a:pt x="97383" y="113605"/>
                                </a:cubicBezTo>
                                <a:lnTo>
                                  <a:pt x="16222" y="113605"/>
                                </a:lnTo>
                                <a:cubicBezTo>
                                  <a:pt x="7292" y="113605"/>
                                  <a:pt x="0" y="106363"/>
                                  <a:pt x="0" y="97383"/>
                                </a:cubicBezTo>
                                <a:lnTo>
                                  <a:pt x="0" y="16272"/>
                                </a:lnTo>
                                <a:cubicBezTo>
                                  <a:pt x="0" y="7292"/>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44" name="Shape 1444"/>
                        <wps:cNvSpPr/>
                        <wps:spPr>
                          <a:xfrm>
                            <a:off x="158254" y="3501479"/>
                            <a:ext cx="77093" cy="64939"/>
                          </a:xfrm>
                          <a:custGeom>
                            <a:avLst/>
                            <a:gdLst/>
                            <a:ahLst/>
                            <a:cxnLst/>
                            <a:rect l="0" t="0" r="0" b="0"/>
                            <a:pathLst>
                              <a:path w="77093" h="64939">
                                <a:moveTo>
                                  <a:pt x="64889" y="0"/>
                                </a:moveTo>
                                <a:lnTo>
                                  <a:pt x="75059" y="0"/>
                                </a:lnTo>
                                <a:lnTo>
                                  <a:pt x="77093" y="12154"/>
                                </a:lnTo>
                                <a:lnTo>
                                  <a:pt x="32445" y="64939"/>
                                </a:lnTo>
                                <a:lnTo>
                                  <a:pt x="24358" y="64939"/>
                                </a:lnTo>
                                <a:lnTo>
                                  <a:pt x="0" y="36513"/>
                                </a:lnTo>
                                <a:lnTo>
                                  <a:pt x="8086" y="24358"/>
                                </a:lnTo>
                                <a:lnTo>
                                  <a:pt x="24358" y="42614"/>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6" name="Shape 1446"/>
                        <wps:cNvSpPr/>
                        <wps:spPr>
                          <a:xfrm>
                            <a:off x="137964" y="3708945"/>
                            <a:ext cx="113605" cy="113605"/>
                          </a:xfrm>
                          <a:custGeom>
                            <a:avLst/>
                            <a:gdLst/>
                            <a:ahLst/>
                            <a:cxnLst/>
                            <a:rect l="0" t="0" r="0" b="0"/>
                            <a:pathLst>
                              <a:path w="113605" h="113605">
                                <a:moveTo>
                                  <a:pt x="16222" y="0"/>
                                </a:moveTo>
                                <a:lnTo>
                                  <a:pt x="97383" y="0"/>
                                </a:lnTo>
                                <a:cubicBezTo>
                                  <a:pt x="106313" y="0"/>
                                  <a:pt x="113605" y="7292"/>
                                  <a:pt x="113605" y="16222"/>
                                </a:cubicBezTo>
                                <a:lnTo>
                                  <a:pt x="113605" y="97383"/>
                                </a:lnTo>
                                <a:cubicBezTo>
                                  <a:pt x="113605" y="106363"/>
                                  <a:pt x="106313" y="113605"/>
                                  <a:pt x="97383" y="113605"/>
                                </a:cubicBezTo>
                                <a:lnTo>
                                  <a:pt x="16222" y="113605"/>
                                </a:lnTo>
                                <a:cubicBezTo>
                                  <a:pt x="7292" y="113605"/>
                                  <a:pt x="0" y="106363"/>
                                  <a:pt x="0" y="97383"/>
                                </a:cubicBezTo>
                                <a:lnTo>
                                  <a:pt x="0" y="16222"/>
                                </a:lnTo>
                                <a:cubicBezTo>
                                  <a:pt x="0" y="7292"/>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47" name="Shape 1447"/>
                        <wps:cNvSpPr/>
                        <wps:spPr>
                          <a:xfrm>
                            <a:off x="158254" y="3733304"/>
                            <a:ext cx="77093" cy="64889"/>
                          </a:xfrm>
                          <a:custGeom>
                            <a:avLst/>
                            <a:gdLst/>
                            <a:ahLst/>
                            <a:cxnLst/>
                            <a:rect l="0" t="0" r="0" b="0"/>
                            <a:pathLst>
                              <a:path w="77093" h="64889">
                                <a:moveTo>
                                  <a:pt x="64889" y="0"/>
                                </a:moveTo>
                                <a:lnTo>
                                  <a:pt x="75059" y="0"/>
                                </a:lnTo>
                                <a:lnTo>
                                  <a:pt x="77093" y="12154"/>
                                </a:lnTo>
                                <a:lnTo>
                                  <a:pt x="32445" y="64889"/>
                                </a:lnTo>
                                <a:lnTo>
                                  <a:pt x="24358" y="64889"/>
                                </a:lnTo>
                                <a:lnTo>
                                  <a:pt x="0" y="36513"/>
                                </a:lnTo>
                                <a:lnTo>
                                  <a:pt x="8086" y="24358"/>
                                </a:lnTo>
                                <a:lnTo>
                                  <a:pt x="24358" y="42614"/>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9" name="Shape 1449"/>
                        <wps:cNvSpPr/>
                        <wps:spPr>
                          <a:xfrm>
                            <a:off x="0" y="3940770"/>
                            <a:ext cx="113605" cy="113605"/>
                          </a:xfrm>
                          <a:custGeom>
                            <a:avLst/>
                            <a:gdLst/>
                            <a:ahLst/>
                            <a:cxnLst/>
                            <a:rect l="0" t="0" r="0" b="0"/>
                            <a:pathLst>
                              <a:path w="113605" h="113605">
                                <a:moveTo>
                                  <a:pt x="16220" y="0"/>
                                </a:moveTo>
                                <a:lnTo>
                                  <a:pt x="97385" y="0"/>
                                </a:lnTo>
                                <a:lnTo>
                                  <a:pt x="108862" y="4744"/>
                                </a:lnTo>
                                <a:lnTo>
                                  <a:pt x="113605" y="16222"/>
                                </a:lnTo>
                                <a:lnTo>
                                  <a:pt x="113605" y="97383"/>
                                </a:lnTo>
                                <a:lnTo>
                                  <a:pt x="108862" y="108843"/>
                                </a:lnTo>
                                <a:cubicBezTo>
                                  <a:pt x="105928" y="111782"/>
                                  <a:pt x="101873" y="113605"/>
                                  <a:pt x="97383" y="113605"/>
                                </a:cubicBezTo>
                                <a:lnTo>
                                  <a:pt x="16222" y="113605"/>
                                </a:lnTo>
                                <a:cubicBezTo>
                                  <a:pt x="7293" y="113605"/>
                                  <a:pt x="0" y="106313"/>
                                  <a:pt x="0" y="97383"/>
                                </a:cubicBezTo>
                                <a:lnTo>
                                  <a:pt x="0" y="16222"/>
                                </a:lnTo>
                                <a:cubicBezTo>
                                  <a:pt x="0" y="11733"/>
                                  <a:pt x="1823" y="7677"/>
                                  <a:pt x="4763" y="4744"/>
                                </a:cubicBezTo>
                                <a:lnTo>
                                  <a:pt x="16220" y="0"/>
                                </a:ln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50" name="Shape 1450"/>
                        <wps:cNvSpPr/>
                        <wps:spPr>
                          <a:xfrm>
                            <a:off x="20290" y="3965079"/>
                            <a:ext cx="77093" cy="64939"/>
                          </a:xfrm>
                          <a:custGeom>
                            <a:avLst/>
                            <a:gdLst/>
                            <a:ahLst/>
                            <a:cxnLst/>
                            <a:rect l="0" t="0" r="0" b="0"/>
                            <a:pathLst>
                              <a:path w="77093" h="64939">
                                <a:moveTo>
                                  <a:pt x="64939" y="0"/>
                                </a:moveTo>
                                <a:lnTo>
                                  <a:pt x="75059" y="0"/>
                                </a:lnTo>
                                <a:lnTo>
                                  <a:pt x="77093" y="12204"/>
                                </a:lnTo>
                                <a:lnTo>
                                  <a:pt x="32445" y="64939"/>
                                </a:lnTo>
                                <a:lnTo>
                                  <a:pt x="24358" y="64939"/>
                                </a:lnTo>
                                <a:lnTo>
                                  <a:pt x="0" y="36562"/>
                                </a:lnTo>
                                <a:lnTo>
                                  <a:pt x="8136" y="24358"/>
                                </a:lnTo>
                                <a:lnTo>
                                  <a:pt x="24358" y="42614"/>
                                </a:lnTo>
                                <a:lnTo>
                                  <a:pt x="32445" y="40580"/>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2" name="Shape 1452"/>
                        <wps:cNvSpPr/>
                        <wps:spPr>
                          <a:xfrm>
                            <a:off x="137964" y="4172545"/>
                            <a:ext cx="113605" cy="113605"/>
                          </a:xfrm>
                          <a:custGeom>
                            <a:avLst/>
                            <a:gdLst/>
                            <a:ahLst/>
                            <a:cxnLst/>
                            <a:rect l="0" t="0" r="0" b="0"/>
                            <a:pathLst>
                              <a:path w="113605" h="113605">
                                <a:moveTo>
                                  <a:pt x="16222" y="0"/>
                                </a:moveTo>
                                <a:lnTo>
                                  <a:pt x="97383" y="0"/>
                                </a:lnTo>
                                <a:cubicBezTo>
                                  <a:pt x="106313" y="0"/>
                                  <a:pt x="113605" y="7293"/>
                                  <a:pt x="113605" y="16272"/>
                                </a:cubicBezTo>
                                <a:lnTo>
                                  <a:pt x="113605" y="97383"/>
                                </a:lnTo>
                                <a:cubicBezTo>
                                  <a:pt x="113605" y="106363"/>
                                  <a:pt x="106313" y="113605"/>
                                  <a:pt x="97383" y="113605"/>
                                </a:cubicBezTo>
                                <a:lnTo>
                                  <a:pt x="16222" y="113605"/>
                                </a:lnTo>
                                <a:cubicBezTo>
                                  <a:pt x="7292" y="113605"/>
                                  <a:pt x="0" y="106363"/>
                                  <a:pt x="0" y="97383"/>
                                </a:cubicBezTo>
                                <a:lnTo>
                                  <a:pt x="0" y="16272"/>
                                </a:lnTo>
                                <a:cubicBezTo>
                                  <a:pt x="0" y="729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53" name="Shape 1453"/>
                        <wps:cNvSpPr/>
                        <wps:spPr>
                          <a:xfrm>
                            <a:off x="158254" y="4196903"/>
                            <a:ext cx="77093" cy="64939"/>
                          </a:xfrm>
                          <a:custGeom>
                            <a:avLst/>
                            <a:gdLst/>
                            <a:ahLst/>
                            <a:cxnLst/>
                            <a:rect l="0" t="0" r="0" b="0"/>
                            <a:pathLst>
                              <a:path w="77093" h="64939">
                                <a:moveTo>
                                  <a:pt x="64889" y="0"/>
                                </a:moveTo>
                                <a:lnTo>
                                  <a:pt x="75059" y="0"/>
                                </a:lnTo>
                                <a:lnTo>
                                  <a:pt x="77093" y="12204"/>
                                </a:lnTo>
                                <a:lnTo>
                                  <a:pt x="32445" y="64939"/>
                                </a:lnTo>
                                <a:lnTo>
                                  <a:pt x="24358" y="64939"/>
                                </a:lnTo>
                                <a:lnTo>
                                  <a:pt x="0" y="36513"/>
                                </a:lnTo>
                                <a:lnTo>
                                  <a:pt x="8086" y="24358"/>
                                </a:lnTo>
                                <a:lnTo>
                                  <a:pt x="24358" y="42614"/>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5" name="Shape 1455"/>
                        <wps:cNvSpPr/>
                        <wps:spPr>
                          <a:xfrm>
                            <a:off x="137964" y="4404370"/>
                            <a:ext cx="113605" cy="113605"/>
                          </a:xfrm>
                          <a:custGeom>
                            <a:avLst/>
                            <a:gdLst/>
                            <a:ahLst/>
                            <a:cxnLst/>
                            <a:rect l="0" t="0" r="0" b="0"/>
                            <a:pathLst>
                              <a:path w="113605" h="113605">
                                <a:moveTo>
                                  <a:pt x="16222" y="0"/>
                                </a:moveTo>
                                <a:lnTo>
                                  <a:pt x="97383" y="0"/>
                                </a:lnTo>
                                <a:cubicBezTo>
                                  <a:pt x="106313" y="0"/>
                                  <a:pt x="113605" y="7293"/>
                                  <a:pt x="113605" y="16222"/>
                                </a:cubicBezTo>
                                <a:lnTo>
                                  <a:pt x="113605" y="97383"/>
                                </a:lnTo>
                                <a:cubicBezTo>
                                  <a:pt x="113605" y="106363"/>
                                  <a:pt x="106313" y="113605"/>
                                  <a:pt x="97383" y="113605"/>
                                </a:cubicBezTo>
                                <a:lnTo>
                                  <a:pt x="16222" y="113605"/>
                                </a:lnTo>
                                <a:cubicBezTo>
                                  <a:pt x="7292" y="113605"/>
                                  <a:pt x="0" y="106363"/>
                                  <a:pt x="0" y="97383"/>
                                </a:cubicBezTo>
                                <a:lnTo>
                                  <a:pt x="0" y="16222"/>
                                </a:lnTo>
                                <a:cubicBezTo>
                                  <a:pt x="0" y="729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56" name="Shape 1456"/>
                        <wps:cNvSpPr/>
                        <wps:spPr>
                          <a:xfrm>
                            <a:off x="158254" y="4428728"/>
                            <a:ext cx="77093" cy="64889"/>
                          </a:xfrm>
                          <a:custGeom>
                            <a:avLst/>
                            <a:gdLst/>
                            <a:ahLst/>
                            <a:cxnLst/>
                            <a:rect l="0" t="0" r="0" b="0"/>
                            <a:pathLst>
                              <a:path w="77093" h="64889">
                                <a:moveTo>
                                  <a:pt x="64889" y="0"/>
                                </a:moveTo>
                                <a:lnTo>
                                  <a:pt x="75059" y="0"/>
                                </a:lnTo>
                                <a:lnTo>
                                  <a:pt x="77093" y="12154"/>
                                </a:lnTo>
                                <a:lnTo>
                                  <a:pt x="32445" y="64889"/>
                                </a:lnTo>
                                <a:lnTo>
                                  <a:pt x="24358" y="64889"/>
                                </a:lnTo>
                                <a:lnTo>
                                  <a:pt x="0" y="36513"/>
                                </a:lnTo>
                                <a:lnTo>
                                  <a:pt x="8086" y="24358"/>
                                </a:lnTo>
                                <a:lnTo>
                                  <a:pt x="24358" y="42614"/>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3785D33B" id="Group 29336" o:spid="_x0000_s1026" style="position:absolute;margin-left:12.65pt;margin-top:4.95pt;width:19.8pt;height:355.75pt;z-index:251658244" coordsize="2515,45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">
                <v:shape id="Shape 1398" o:spid="_x0000_s1027" style="position:absolute;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" path="m16222,l97383,v4490,,8545,1823,11479,4769l113605,16271r,81112l108862,108862v-2934,2933,-6989,4743,-11479,4743l16222,113605c7293,113605,,106363,,97382l,16271c,7293,7293,,16222,xe" fillcolor="#007aff" stroked="f" strokeweight="0">
                  <v:stroke miterlimit="83231f" joinstyle="miter"/>
                  <v:path arrowok="t" textboxrect="0,0,113605,113605"/>
                </v:shape>
                <v:shape id="Shape 1399" o:spid="_x0000_s1028" style="position:absolute;left:202;top:243;width:771;height:649;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" path="m64939,l75059,r2034,12155l32445,64939r-8087,l,36513,8136,24359,24358,42615r8087,-2035l64939,xe" stroked="f" strokeweight="0">
                  <v:stroke miterlimit="83231f" joinstyle="miter"/>
                  <v:path arrowok="t" textboxrect="0,0,77093,64939"/>
                </v:shape>
                <v:shape id="Shape 1401" o:spid="_x0000_s1029" style="position:absolute;left:1379;top:2318;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" path="m16222,l97383,v8930,,16222,7292,16222,16222l113605,97382v,8931,-7292,16223,-16222,16223l16222,113605c7292,113605,,106313,,97382l,16222c,7292,7292,,16222,xe" fillcolor="#007aff" stroked="f" strokeweight="0">
                  <v:stroke miterlimit="83231f" joinstyle="miter"/>
                  <v:path arrowok="t" textboxrect="0,0,113605,113605"/>
                </v:shape>
                <v:shape id="Shape 1402" o:spid="_x0000_s1030" style="position:absolute;left:1582;top:2561;width:771;height:649;visibility:visible;mso-wrap-style:square;v-text-anchor:top" coordsize="77093,6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" path="m64889,l75059,r2034,12155l32445,64889r-8087,l,36513,8086,24309,24358,42615r8087,-2035l64889,xe" stroked="f" strokeweight="0">
                  <v:stroke miterlimit="83231f" joinstyle="miter"/>
                  <v:path arrowok="t" textboxrect="0,0,77093,64889"/>
                </v:shape>
                <v:shape id="Shape 1404" o:spid="_x0000_s1031" style="position:absolute;top:4636;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" path="m16222,l97383,v4490,,8545,1811,11479,4744l113605,16221r,81162l108862,108843v-2934,2939,-6989,4762,-11479,4762l16222,113605c7293,113605,,106313,,97382l,16221c,7243,7293,,16222,xe" fillcolor="#007aff" stroked="f" strokeweight="0">
                  <v:stroke miterlimit="83231f" joinstyle="miter"/>
                  <v:path arrowok="t" textboxrect="0,0,113605,113605"/>
                </v:shape>
                <v:shape id="Shape 1405" o:spid="_x0000_s1032" style="position:absolute;left:202;top:4879;width:771;height:649;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" path="m64939,l75059,r2034,12205l32445,64939r-8087,l,36562,8136,24359,24358,42615r8087,-2035l64939,xe" stroked="f" strokeweight="0">
                  <v:stroke miterlimit="83231f" joinstyle="miter"/>
                  <v:path arrowok="t" textboxrect="0,0,77093,64939"/>
                </v:shape>
                <v:shape id="Shape 1407" o:spid="_x0000_s1033" style="position:absolute;left:1379;top:6954;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" path="m16222,l97383,v8930,,16222,7292,16222,16271l113605,97382v,8981,-7292,16223,-16222,16223l16222,113605c7292,113605,,106363,,97382l,16271c,7292,7292,,16222,xe" fillcolor="#007aff" stroked="f" strokeweight="0">
                  <v:stroke miterlimit="83231f" joinstyle="miter"/>
                  <v:path arrowok="t" textboxrect="0,0,113605,113605"/>
                </v:shape>
                <v:shape id="Shape 1408" o:spid="_x0000_s1034" style="position:absolute;left:1582;top:7197;width:771;height:650;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" path="m64889,l75059,r2034,12155l32445,64939r-8087,l,36513,8086,24359,24358,42615r8087,-2034l64889,xe" stroked="f" strokeweight="0">
                  <v:stroke miterlimit="83231f" joinstyle="miter"/>
                  <v:path arrowok="t" textboxrect="0,0,77093,64939"/>
                </v:shape>
                <v:shape id="Shape 1410" o:spid="_x0000_s1035" style="position:absolute;left:1379;top:9272;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" path="m16222,l97383,v8930,,16222,7292,16222,16221l113605,97384v,8929,-7292,16221,-16222,16221l16222,113605c7292,113605,,106313,,97384l,16221c,7292,7292,,16222,xe" fillcolor="#007aff" stroked="f" strokeweight="0">
                  <v:stroke miterlimit="83231f" joinstyle="miter"/>
                  <v:path arrowok="t" textboxrect="0,0,113605,113605"/>
                </v:shape>
                <v:shape id="Shape 1411" o:spid="_x0000_s1036" style="position:absolute;left:1582;top:9516;width:771;height:648;visibility:visible;mso-wrap-style:square;v-text-anchor:top" coordsize="77093,64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" path="m64889,l75059,r2034,12154l32445,64888r-8087,l,36513,8086,24308,24358,42613r8087,-2033l64889,xe" stroked="f" strokeweight="0">
                  <v:stroke miterlimit="83231f" joinstyle="miter"/>
                  <v:path arrowok="t" textboxrect="0,0,77093,64888"/>
                </v:shape>
                <v:shape id="Shape 1413" o:spid="_x0000_s1037" style="position:absolute;top:11590;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" path="m16222,l97383,v4490,,8545,1811,11479,4744l113605,16221r,81163l108862,108843v-2934,2939,-6989,4762,-11479,4762l16222,113605c7293,113605,,106313,,97384l,16222c,7243,7293,,16222,xe" fillcolor="#007aff" stroked="f" strokeweight="0">
                  <v:stroke miterlimit="83231f" joinstyle="miter"/>
                  <v:path arrowok="t" textboxrect="0,0,113605,113605"/>
                </v:shape>
                <v:shape id="Shape 1414" o:spid="_x0000_s1038" style="position:absolute;left:202;top:11833;width:771;height:650;visibility:visible;mso-wrap-style:square;v-text-anchor:top" coordsize="77093,64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" path="m64939,l75059,r2034,12203l32445,64938r-8087,l,36562,8136,24357,24358,42613r8087,-2033l64939,xe" stroked="f" strokeweight="0">
                  <v:stroke miterlimit="83231f" joinstyle="miter"/>
                  <v:path arrowok="t" textboxrect="0,0,77093,64938"/>
                </v:shape>
                <v:shape id="Shape 1416" o:spid="_x0000_s1039" style="position:absolute;left:1379;top:13908;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" path="m16222,l97383,v8930,,16222,7293,16222,16271l113605,97384v,8979,-7292,16221,-16222,16221l16222,113605c7292,113605,,106363,,97384l,16271c,7293,7292,,16222,xe" fillcolor="#007aff" stroked="f" strokeweight="0">
                  <v:stroke miterlimit="83231f" joinstyle="miter"/>
                  <v:path arrowok="t" textboxrect="0,0,113605,113605"/>
                </v:shape>
                <v:shape id="Shape 1417" o:spid="_x0000_s1040" style="position:absolute;left:1582;top:14152;width:771;height:649;visibility:visible;mso-wrap-style:square;v-text-anchor:top" coordsize="77093,64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" path="m64889,l75059,r2034,12154l32445,64938r-8087,l,36513,8086,24357,24358,42614r8087,-2034l64889,xe" stroked="f" strokeweight="0">
                  <v:stroke miterlimit="83231f" joinstyle="miter"/>
                  <v:path arrowok="t" textboxrect="0,0,77093,64938"/>
                </v:shape>
                <v:shape id="Shape 1419" o:spid="_x0000_s1041" style="position:absolute;left:1379;top:16226;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" path="m16222,l97383,v8930,,16222,7293,16222,16222l113605,97383v,8930,-7292,16222,-16222,16222l16222,113605c7292,113605,,106313,,97383l,16222c,7293,7292,,16222,xe" fillcolor="#007aff" stroked="f" strokeweight="0">
                  <v:stroke miterlimit="83231f" joinstyle="miter"/>
                  <v:path arrowok="t" textboxrect="0,0,113605,113605"/>
                </v:shape>
                <v:shape id="Shape 1420" o:spid="_x0000_s1042" style="position:absolute;left:1582;top:16470;width:771;height:649;visibility:visible;mso-wrap-style:square;v-text-anchor:top" coordsize="77093,6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" path="m64889,l75059,r2034,12154l32445,64889r-8087,l,36512,8086,24308,24358,42614r8087,-2034l64889,xe" stroked="f" strokeweight="0">
                  <v:stroke miterlimit="83231f" joinstyle="miter"/>
                  <v:path arrowok="t" textboxrect="0,0,77093,64889"/>
                </v:shape>
                <v:shape id="Shape 1422" o:spid="_x0000_s1043" style="position:absolute;top:18544;width:1136;height:1137;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" path="m16222,l97383,v4490,,8545,1811,11479,4744l113605,16222r,81161l108862,108843v-2934,2939,-6989,4762,-11479,4762l16222,113605c7293,113605,,106313,,97383l,16222c,7243,7293,,16222,xe" fillcolor="#007aff" stroked="f" strokeweight="0">
                  <v:stroke miterlimit="83231f" joinstyle="miter"/>
                  <v:path arrowok="t" textboxrect="0,0,113605,113605"/>
                </v:shape>
                <v:shape id="Shape 1423" o:spid="_x0000_s1044" style="position:absolute;left:202;top:18788;width:771;height:649;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" path="m64939,l75059,r2034,12204l32445,64939r-8087,l,36562,8136,24358,24358,42614r8087,-2034l64939,xe" stroked="f" strokeweight="0">
                  <v:stroke miterlimit="83231f" joinstyle="miter"/>
                  <v:path arrowok="t" textboxrect="0,0,77093,64939"/>
                </v:shape>
                <v:shape id="Shape 1425" o:spid="_x0000_s1045" style="position:absolute;left:1379;top:20862;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" path="m16222,l97383,v8930,,16222,7293,16222,16273l113605,97383v,8980,-7292,16222,-16222,16222l16222,113605c7292,113605,,106363,,97383l,16273c,7293,7292,,16222,xe" fillcolor="#007aff" stroked="f" strokeweight="0">
                  <v:stroke miterlimit="83231f" joinstyle="miter"/>
                  <v:path arrowok="t" textboxrect="0,0,113605,113605"/>
                </v:shape>
                <v:shape id="Shape 1426" o:spid="_x0000_s1046" style="position:absolute;left:1582;top:21106;width:771;height:649;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" path="m64889,l75059,r2034,12154l32445,64939r-8087,l,36513,8086,24358,24358,42614r8087,-2034l64889,xe" stroked="f" strokeweight="0">
                  <v:stroke miterlimit="83231f" joinstyle="miter"/>
                  <v:path arrowok="t" textboxrect="0,0,77093,64939"/>
                </v:shape>
                <v:shape id="Shape 1428" o:spid="_x0000_s1047" style="position:absolute;left:1379;top:23180;width:1136;height:1137;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" path="m16222,l97383,v8930,,16222,7293,16222,16223l113605,97383v,8930,-7292,16222,-16222,16222l16222,113605c7292,113605,,106313,,97383l,16223c,7293,7292,,16222,xe" fillcolor="#007aff" stroked="f" strokeweight="0">
                  <v:stroke miterlimit="83231f" joinstyle="miter"/>
                  <v:path arrowok="t" textboxrect="0,0,113605,113605"/>
                </v:shape>
                <v:shape id="Shape 1429" o:spid="_x0000_s1048" style="position:absolute;left:1582;top:23424;width:771;height:649;visibility:visible;mso-wrap-style:square;v-text-anchor:top" coordsize="77093,64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" path="m64889,l75059,r2034,12154l32445,64890r-8087,l,36513,8086,24357,24358,42614r8087,-2034l64889,xe" stroked="f" strokeweight="0">
                  <v:stroke miterlimit="83231f" joinstyle="miter"/>
                  <v:path arrowok="t" textboxrect="0,0,77093,64890"/>
                </v:shape>
                <v:shape id="Shape 1431" o:spid="_x0000_s1049" style="position:absolute;top:25499;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" path="m16222,l97383,v4490,,8545,1811,11479,4744l113605,16223r,81160l108862,108843v-2934,2939,-6989,4762,-11479,4762l16222,113605c7293,113605,,106313,,97383l,16223c,7243,7293,,16222,xe" fillcolor="#007aff" stroked="f" strokeweight="0">
                  <v:stroke miterlimit="83231f" joinstyle="miter"/>
                  <v:path arrowok="t" textboxrect="0,0,113605,113605"/>
                </v:shape>
                <v:shape id="Shape 1432" o:spid="_x0000_s1050" style="position:absolute;left:202;top:25742;width:771;height:649;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" path="m64939,l75059,r2034,12204l32445,64939r-8087,l,36562,8136,24357,24358,42614r8087,-2034l64939,xe" stroked="f" strokeweight="0">
                  <v:stroke miterlimit="83231f" joinstyle="miter"/>
                  <v:path arrowok="t" textboxrect="0,0,77093,64939"/>
                </v:shape>
                <v:shape id="Shape 1434" o:spid="_x0000_s1051" style="position:absolute;left:1379;top:27816;width:1136;height:1137;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" path="m16222,l97383,v8930,,16222,7293,16222,16272l113605,97383v,8980,-7292,16222,-16222,16222l16222,113605c7292,113605,,106363,,97383l,16272c,7293,7292,,16222,xe" fillcolor="#007aff" stroked="f" strokeweight="0">
                  <v:stroke miterlimit="83231f" joinstyle="miter"/>
                  <v:path arrowok="t" textboxrect="0,0,113605,113605"/>
                </v:shape>
                <v:shape id="Shape 1435" o:spid="_x0000_s1052" style="position:absolute;left:1582;top:28060;width:771;height:649;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" path="m64889,l75059,r2034,12154l32445,64939r-8087,l,36513,8086,24357,24358,42615r8087,-2035l64889,xe" stroked="f" strokeweight="0">
                  <v:stroke miterlimit="83231f" joinstyle="miter"/>
                  <v:path arrowok="t" textboxrect="0,0,77093,64939"/>
                </v:shape>
                <v:shape id="Shape 1437" o:spid="_x0000_s1053" style="position:absolute;left:1379;top:30135;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" path="m16222,l97383,v8930,,16222,7293,16222,16222l113605,97383v,8930,-7292,16222,-16222,16222l16222,113605c7292,113605,,106313,,97383l,16222c,7293,7292,,16222,xe" fillcolor="#007aff" stroked="f" strokeweight="0">
                  <v:stroke miterlimit="83231f" joinstyle="miter"/>
                  <v:path arrowok="t" textboxrect="0,0,113605,113605"/>
                </v:shape>
                <v:shape id="Shape 1438" o:spid="_x0000_s1054" style="position:absolute;left:1582;top:30378;width:771;height:649;visibility:visible;mso-wrap-style:square;v-text-anchor:top" coordsize="77093,6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" path="m64889,l75059,r2034,12154l32445,64889r-8087,l,36513,8086,24359,24358,42615r8087,-2035l64889,xe" stroked="f" strokeweight="0">
                  <v:stroke miterlimit="83231f" joinstyle="miter"/>
                  <v:path arrowok="t" textboxrect="0,0,77093,64889"/>
                </v:shape>
                <v:shape id="Shape 1440" o:spid="_x0000_s1055" style="position:absolute;left:1379;top:32453;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" path="m16222,l97383,v8930,,16222,7243,16222,16222l113605,97383v,8930,-7292,16222,-16222,16222l16222,113605c7292,113605,,106313,,97383l,16222c,7243,7292,,16222,xe" fillcolor="#007aff" stroked="f" strokeweight="0">
                  <v:stroke miterlimit="83231f" joinstyle="miter"/>
                  <v:path arrowok="t" textboxrect="0,0,113605,113605"/>
                </v:shape>
                <v:shape id="Shape 1441" o:spid="_x0000_s1056" style="position:absolute;left:1582;top:32696;width:771;height:649;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" path="m64889,l75059,r2034,12204l32445,64939r-8087,l,36562,8086,24359,24358,42615r8087,-2035l64889,xe" stroked="f" strokeweight="0">
                  <v:stroke miterlimit="83231f" joinstyle="miter"/>
                  <v:path arrowok="t" textboxrect="0,0,77093,64939"/>
                </v:shape>
                <v:shape id="Shape 1443" o:spid="_x0000_s1057" style="position:absolute;left:1379;top:34771;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" path="m16222,l97383,v8930,,16222,7292,16222,16272l113605,97383v,8980,-7292,16222,-16222,16222l16222,113605c7292,113605,,106363,,97383l,16272c,7292,7292,,16222,xe" fillcolor="#007aff" stroked="f" strokeweight="0">
                  <v:stroke miterlimit="83231f" joinstyle="miter"/>
                  <v:path arrowok="t" textboxrect="0,0,113605,113605"/>
                </v:shape>
                <v:shape id="Shape 1444" o:spid="_x0000_s1058" style="position:absolute;left:1582;top:35014;width:771;height:650;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" path="m64889,l75059,r2034,12154l32445,64939r-8087,l,36513,8086,24358,24358,42614r8087,-2034l64889,xe" stroked="f" strokeweight="0">
                  <v:stroke miterlimit="83231f" joinstyle="miter"/>
                  <v:path arrowok="t" textboxrect="0,0,77093,64939"/>
                </v:shape>
                <v:shape id="Shape 1446" o:spid="_x0000_s1059" style="position:absolute;left:1379;top:37089;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" path="m16222,l97383,v8930,,16222,7292,16222,16222l113605,97383v,8980,-7292,16222,-16222,16222l16222,113605c7292,113605,,106363,,97383l,16222c,7292,7292,,16222,xe" fillcolor="#007aff" stroked="f" strokeweight="0">
                  <v:stroke miterlimit="83231f" joinstyle="miter"/>
                  <v:path arrowok="t" textboxrect="0,0,113605,113605"/>
                </v:shape>
                <v:shape id="Shape 1447" o:spid="_x0000_s1060" style="position:absolute;left:1582;top:37333;width:771;height:648;visibility:visible;mso-wrap-style:square;v-text-anchor:top" coordsize="77093,6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" path="m64889,l75059,r2034,12154l32445,64889r-8087,l,36513,8086,24358,24358,42614r8087,-2034l64889,xe" stroked="f" strokeweight="0">
                  <v:stroke miterlimit="83231f" joinstyle="miter"/>
                  <v:path arrowok="t" textboxrect="0,0,77093,64889"/>
                </v:shape>
                <v:shape id="Shape 1449" o:spid="_x0000_s1061" style="position:absolute;top:39407;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" path="m16220,l97385,r11477,4744l113605,16222r,81161l108862,108843v-2934,2939,-6989,4762,-11479,4762l16222,113605c7293,113605,,106313,,97383l,16222c,11733,1823,7677,4763,4744l16220,xe" fillcolor="#007aff" stroked="f" strokeweight="0">
                  <v:stroke miterlimit="83231f" joinstyle="miter"/>
                  <v:path arrowok="t" textboxrect="0,0,113605,113605"/>
                </v:shape>
                <v:shape id="Shape 1450" o:spid="_x0000_s1062" style="position:absolute;left:202;top:39650;width:771;height:650;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" path="m64939,l75059,r2034,12204l32445,64939r-8087,l,36562,8136,24358,24358,42614r8087,-2034l64939,xe" stroked="f" strokeweight="0">
                  <v:stroke miterlimit="83231f" joinstyle="miter"/>
                  <v:path arrowok="t" textboxrect="0,0,77093,64939"/>
                </v:shape>
                <v:shape id="Shape 1452" o:spid="_x0000_s1063" style="position:absolute;left:1379;top:41725;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" path="m16222,l97383,v8930,,16222,7293,16222,16272l113605,97383v,8980,-7292,16222,-16222,16222l16222,113605c7292,113605,,106363,,97383l,16272c,7293,7292,,16222,xe" fillcolor="#007aff" stroked="f" strokeweight="0">
                  <v:stroke miterlimit="83231f" joinstyle="miter"/>
                  <v:path arrowok="t" textboxrect="0,0,113605,113605"/>
                </v:shape>
                <v:shape id="Shape 1453" o:spid="_x0000_s1064" style="position:absolute;left:1582;top:41969;width:771;height:649;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" path="m64889,l75059,r2034,12204l32445,64939r-8087,l,36513,8086,24358,24358,42614r8087,-2034l64889,xe" stroked="f" strokeweight="0">
                  <v:stroke miterlimit="83231f" joinstyle="miter"/>
                  <v:path arrowok="t" textboxrect="0,0,77093,64939"/>
                </v:shape>
                <v:shape id="Shape 1455" o:spid="_x0000_s1065" style="position:absolute;left:1379;top:44043;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" path="m16222,l97383,v8930,,16222,7293,16222,16222l113605,97383v,8980,-7292,16222,-16222,16222l16222,113605c7292,113605,,106363,,97383l,16222c,7293,7292,,16222,xe" fillcolor="#007aff" stroked="f" strokeweight="0">
                  <v:stroke miterlimit="83231f" joinstyle="miter"/>
                  <v:path arrowok="t" textboxrect="0,0,113605,113605"/>
                </v:shape>
                <v:shape id="Shape 1456" o:spid="_x0000_s1066" style="position:absolute;left:1582;top:44287;width:771;height:649;visibility:visible;mso-wrap-style:square;v-text-anchor:top" coordsize="77093,6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" path="m64889,l75059,r2034,12154l32445,64889r-8087,l,36513,8086,24358,24358,42614r8087,-2034l64889,xe" stroked="f" strokeweight="0">
                  <v:stroke miterlimit="83231f" joinstyle="miter"/>
                  <v:path arrowok="t" textboxrect="0,0,77093,64889"/>
                </v:shape>
                <w10:wrap type="square"/>
              </v:group>
            </w:pict>
          </mc:Fallback>
        </mc:AlternateContent>
      </w:r>
      <w:r>
        <w:t>Construct the URN from the specification, schema ID, and party ID, urn_hasher.py</w:t>
      </w:r>
    </w:p>
    <w:p w14:paraId="67DA2832" w14:textId="77777777" w:rsidR="00294FC8" w:rsidRDefault="00106299">
      <w:pPr>
        <w:spacing w:after="132"/>
        <w:ind w:left="553" w:right="6"/>
      </w:pPr>
      <w:r>
        <w:t>Hash the URN per the requirements to create a NAPTR record for a DNS look-up to obtain SMP service URI.</w:t>
      </w:r>
    </w:p>
    <w:p w14:paraId="374504DE" w14:textId="77777777" w:rsidR="00294FC8" w:rsidRDefault="00106299">
      <w:pPr>
        <w:spacing w:after="0" w:line="413" w:lineRule="auto"/>
        <w:ind w:left="263" w:right="7031"/>
      </w:pPr>
      <w:r>
        <w:t>urn_hasher.py accessor.py</w:t>
      </w:r>
    </w:p>
    <w:p w14:paraId="6DD89868" w14:textId="166F40EB" w:rsidR="00294FC8" w:rsidRDefault="00106299">
      <w:pPr>
        <w:spacing w:after="132"/>
        <w:ind w:left="553" w:right="6"/>
      </w:pPr>
      <w:commentRangeStart w:id="105"/>
      <w:commentRangeStart w:id="106"/>
      <w:r>
        <w:t>Do the</w:t>
      </w:r>
      <w:commentRangeEnd w:id="105"/>
      <w:r w:rsidR="00101556">
        <w:rPr>
          <w:rStyle w:val="CommentReference"/>
        </w:rPr>
        <w:commentReference w:id="105"/>
      </w:r>
      <w:commentRangeEnd w:id="106"/>
      <w:r w:rsidR="00F92294">
        <w:rPr>
          <w:rStyle w:val="CommentReference"/>
        </w:rPr>
        <w:commentReference w:id="106"/>
      </w:r>
      <w:r>
        <w:t xml:space="preserve"> DNS look-up to obtain the SMP service URI.</w:t>
      </w:r>
    </w:p>
    <w:p w14:paraId="295BACDE" w14:textId="77777777" w:rsidR="00294FC8" w:rsidRDefault="00106299">
      <w:pPr>
        <w:spacing w:after="0" w:line="413" w:lineRule="auto"/>
        <w:ind w:left="263" w:right="7103"/>
      </w:pPr>
      <w:r>
        <w:t>accessor.py dns_query.py</w:t>
      </w:r>
    </w:p>
    <w:p w14:paraId="3D038775" w14:textId="77777777" w:rsidR="00294FC8" w:rsidRDefault="00106299">
      <w:pPr>
        <w:spacing w:after="132"/>
        <w:ind w:left="553" w:right="6"/>
      </w:pPr>
      <w:r>
        <w:t>Query the SMP URI using the ebXML spec.</w:t>
      </w:r>
    </w:p>
    <w:p w14:paraId="4B705FEE" w14:textId="77777777" w:rsidR="00294FC8" w:rsidRDefault="00106299">
      <w:pPr>
        <w:spacing w:after="0" w:line="413" w:lineRule="auto"/>
        <w:ind w:left="263" w:right="7035"/>
      </w:pPr>
      <w:r>
        <w:t>accessor.py smp_query.py</w:t>
      </w:r>
    </w:p>
    <w:p w14:paraId="311D11CB" w14:textId="77777777" w:rsidR="00294FC8" w:rsidRDefault="00106299">
      <w:pPr>
        <w:spacing w:after="132"/>
        <w:ind w:left="553" w:right="6"/>
      </w:pPr>
      <w:r>
        <w:t>Dataclass object comprised of specification, schema ID, party ID, and a sample JSON e-Invoice payload.</w:t>
      </w:r>
    </w:p>
    <w:p w14:paraId="4340548A" w14:textId="77777777" w:rsidR="00294FC8" w:rsidRDefault="00106299">
      <w:pPr>
        <w:spacing w:after="0" w:line="413" w:lineRule="auto"/>
        <w:ind w:left="263" w:right="6530"/>
      </w:pPr>
      <w:r>
        <w:t>einvoice_message_package.py line_item_py party_address.py semnantic_model.py urn.py</w:t>
      </w:r>
    </w:p>
    <w:p w14:paraId="15F80A07" w14:textId="77777777" w:rsidR="00294FC8" w:rsidRDefault="00106299">
      <w:pPr>
        <w:spacing w:line="413" w:lineRule="auto"/>
        <w:ind w:left="760" w:right="4696" w:hanging="217"/>
      </w:pPr>
      <w:r>
        <w:t>Test cases implemented using Test Driven Development test_accessor.py test_app_logging.py</w:t>
      </w:r>
    </w:p>
    <w:p w14:paraId="67A5647D" w14:textId="77777777" w:rsidR="00294FC8" w:rsidRDefault="00106299">
      <w:pPr>
        <w:spacing w:after="0" w:line="413" w:lineRule="auto"/>
        <w:ind w:left="263" w:right="6637"/>
      </w:pPr>
      <w:r>
        <w:t>test_create_sample_data.py test_create_tracking_id.py test_dns_query.py test_import_xsd.py test_line_item.py test_party_address.py test_semantic_model.py test_smp_query.py test_urn.py test_urn_hasher.py</w:t>
      </w:r>
    </w:p>
    <w:p w14:paraId="4F0D0738" w14:textId="77777777" w:rsidR="00294FC8" w:rsidRDefault="00106299">
      <w:pPr>
        <w:spacing w:after="132"/>
        <w:ind w:left="553" w:right="6"/>
      </w:pPr>
      <w:r>
        <w:rPr>
          <w:noProof/>
          <w:sz w:val="22"/>
        </w:rPr>
        <mc:AlternateContent>
          <mc:Choice Requires="wpg">
            <w:drawing>
              <wp:anchor distT="0" distB="0" distL="114300" distR="114300" simplePos="0" relativeHeight="251658245" behindDoc="0" locked="0" layoutInCell="1" allowOverlap="1" wp14:anchorId="447144DB" wp14:editId="486B4E04">
                <wp:simplePos x="0" y="0"/>
                <wp:positionH relativeFrom="column">
                  <wp:posOffset>160929</wp:posOffset>
                </wp:positionH>
                <wp:positionV relativeFrom="paragraph">
                  <wp:posOffset>-2255354</wp:posOffset>
                </wp:positionV>
                <wp:extent cx="251569" cy="2663477"/>
                <wp:effectExtent l="0" t="0" r="0" b="0"/>
                <wp:wrapSquare wrapText="bothSides"/>
                <wp:docPr id="29534" name="Group 29534"/>
                <wp:cNvGraphicFramePr/>
                <a:graphic xmlns:a="http://schemas.openxmlformats.org/drawingml/2006/main">
                  <a:graphicData uri="http://schemas.microsoft.com/office/word/2010/wordprocessingGroup">
                    <wpg:wgp>
                      <wpg:cNvGrpSpPr/>
                      <wpg:grpSpPr>
                        <a:xfrm>
                          <a:off x="0" y="0"/>
                          <a:ext cx="251569" cy="2663477"/>
                          <a:chOff x="0" y="0"/>
                          <a:chExt cx="251569" cy="2663477"/>
                        </a:xfrm>
                      </wpg:grpSpPr>
                      <wps:wsp>
                        <wps:cNvPr id="1488" name="Shape 1488"/>
                        <wps:cNvSpPr/>
                        <wps:spPr>
                          <a:xfrm>
                            <a:off x="137964" y="0"/>
                            <a:ext cx="113605" cy="113605"/>
                          </a:xfrm>
                          <a:custGeom>
                            <a:avLst/>
                            <a:gdLst/>
                            <a:ahLst/>
                            <a:cxnLst/>
                            <a:rect l="0" t="0" r="0" b="0"/>
                            <a:pathLst>
                              <a:path w="113605" h="113605">
                                <a:moveTo>
                                  <a:pt x="16218" y="0"/>
                                </a:moveTo>
                                <a:lnTo>
                                  <a:pt x="97387" y="0"/>
                                </a:lnTo>
                                <a:lnTo>
                                  <a:pt x="108843" y="4762"/>
                                </a:lnTo>
                                <a:cubicBezTo>
                                  <a:pt x="111782" y="7701"/>
                                  <a:pt x="113605" y="11757"/>
                                  <a:pt x="113605" y="16221"/>
                                </a:cubicBezTo>
                                <a:lnTo>
                                  <a:pt x="113605" y="97382"/>
                                </a:lnTo>
                                <a:cubicBezTo>
                                  <a:pt x="113605" y="106311"/>
                                  <a:pt x="106313" y="113605"/>
                                  <a:pt x="97383" y="113605"/>
                                </a:cubicBezTo>
                                <a:lnTo>
                                  <a:pt x="16222" y="113605"/>
                                </a:lnTo>
                                <a:cubicBezTo>
                                  <a:pt x="7292" y="113605"/>
                                  <a:pt x="0" y="106311"/>
                                  <a:pt x="0" y="97382"/>
                                </a:cubicBezTo>
                                <a:lnTo>
                                  <a:pt x="0" y="16221"/>
                                </a:lnTo>
                                <a:cubicBezTo>
                                  <a:pt x="0" y="11757"/>
                                  <a:pt x="1823" y="7701"/>
                                  <a:pt x="4762" y="4762"/>
                                </a:cubicBezTo>
                                <a:lnTo>
                                  <a:pt x="16218" y="0"/>
                                </a:ln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89" name="Shape 1489"/>
                        <wps:cNvSpPr/>
                        <wps:spPr>
                          <a:xfrm>
                            <a:off x="158254" y="24357"/>
                            <a:ext cx="77093" cy="64889"/>
                          </a:xfrm>
                          <a:custGeom>
                            <a:avLst/>
                            <a:gdLst/>
                            <a:ahLst/>
                            <a:cxnLst/>
                            <a:rect l="0" t="0" r="0" b="0"/>
                            <a:pathLst>
                              <a:path w="77093" h="64889">
                                <a:moveTo>
                                  <a:pt x="64889" y="0"/>
                                </a:moveTo>
                                <a:lnTo>
                                  <a:pt x="75059" y="0"/>
                                </a:lnTo>
                                <a:lnTo>
                                  <a:pt x="77093" y="12154"/>
                                </a:lnTo>
                                <a:lnTo>
                                  <a:pt x="32445" y="64889"/>
                                </a:lnTo>
                                <a:lnTo>
                                  <a:pt x="24358" y="64889"/>
                                </a:lnTo>
                                <a:lnTo>
                                  <a:pt x="0" y="36513"/>
                                </a:lnTo>
                                <a:lnTo>
                                  <a:pt x="8086" y="24309"/>
                                </a:lnTo>
                                <a:lnTo>
                                  <a:pt x="24358" y="42565"/>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91" name="Shape 1491"/>
                        <wps:cNvSpPr/>
                        <wps:spPr>
                          <a:xfrm>
                            <a:off x="137964" y="231825"/>
                            <a:ext cx="113605" cy="113605"/>
                          </a:xfrm>
                          <a:custGeom>
                            <a:avLst/>
                            <a:gdLst/>
                            <a:ahLst/>
                            <a:cxnLst/>
                            <a:rect l="0" t="0" r="0" b="0"/>
                            <a:pathLst>
                              <a:path w="113605" h="113605">
                                <a:moveTo>
                                  <a:pt x="16222" y="0"/>
                                </a:moveTo>
                                <a:lnTo>
                                  <a:pt x="97383" y="0"/>
                                </a:lnTo>
                                <a:cubicBezTo>
                                  <a:pt x="106313" y="0"/>
                                  <a:pt x="113605" y="7243"/>
                                  <a:pt x="113605" y="16221"/>
                                </a:cubicBezTo>
                                <a:lnTo>
                                  <a:pt x="113605" y="97382"/>
                                </a:lnTo>
                                <a:cubicBezTo>
                                  <a:pt x="113605" y="106311"/>
                                  <a:pt x="106313" y="113605"/>
                                  <a:pt x="97383" y="113605"/>
                                </a:cubicBezTo>
                                <a:lnTo>
                                  <a:pt x="16222" y="113605"/>
                                </a:lnTo>
                                <a:cubicBezTo>
                                  <a:pt x="7292" y="113605"/>
                                  <a:pt x="0" y="106311"/>
                                  <a:pt x="0" y="97382"/>
                                </a:cubicBezTo>
                                <a:lnTo>
                                  <a:pt x="0" y="16221"/>
                                </a:lnTo>
                                <a:cubicBezTo>
                                  <a:pt x="0" y="724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92" name="Shape 1492"/>
                        <wps:cNvSpPr/>
                        <wps:spPr>
                          <a:xfrm>
                            <a:off x="158254" y="256132"/>
                            <a:ext cx="77093" cy="64939"/>
                          </a:xfrm>
                          <a:custGeom>
                            <a:avLst/>
                            <a:gdLst/>
                            <a:ahLst/>
                            <a:cxnLst/>
                            <a:rect l="0" t="0" r="0" b="0"/>
                            <a:pathLst>
                              <a:path w="77093" h="64939">
                                <a:moveTo>
                                  <a:pt x="64889" y="0"/>
                                </a:moveTo>
                                <a:lnTo>
                                  <a:pt x="75059" y="0"/>
                                </a:lnTo>
                                <a:lnTo>
                                  <a:pt x="77093" y="12205"/>
                                </a:lnTo>
                                <a:lnTo>
                                  <a:pt x="32445" y="64939"/>
                                </a:lnTo>
                                <a:lnTo>
                                  <a:pt x="24358" y="64939"/>
                                </a:lnTo>
                                <a:lnTo>
                                  <a:pt x="0" y="36513"/>
                                </a:lnTo>
                                <a:lnTo>
                                  <a:pt x="8086" y="24358"/>
                                </a:lnTo>
                                <a:lnTo>
                                  <a:pt x="24358" y="42614"/>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94" name="Shape 1494"/>
                        <wps:cNvSpPr/>
                        <wps:spPr>
                          <a:xfrm>
                            <a:off x="137964" y="463600"/>
                            <a:ext cx="113605" cy="113605"/>
                          </a:xfrm>
                          <a:custGeom>
                            <a:avLst/>
                            <a:gdLst/>
                            <a:ahLst/>
                            <a:cxnLst/>
                            <a:rect l="0" t="0" r="0" b="0"/>
                            <a:pathLst>
                              <a:path w="113605" h="113605">
                                <a:moveTo>
                                  <a:pt x="16222" y="0"/>
                                </a:moveTo>
                                <a:lnTo>
                                  <a:pt x="97383" y="0"/>
                                </a:lnTo>
                                <a:cubicBezTo>
                                  <a:pt x="106313" y="0"/>
                                  <a:pt x="113605" y="7292"/>
                                  <a:pt x="113605" y="16221"/>
                                </a:cubicBezTo>
                                <a:lnTo>
                                  <a:pt x="113605" y="97382"/>
                                </a:lnTo>
                                <a:cubicBezTo>
                                  <a:pt x="113605" y="106363"/>
                                  <a:pt x="106313" y="113605"/>
                                  <a:pt x="97383" y="113605"/>
                                </a:cubicBezTo>
                                <a:lnTo>
                                  <a:pt x="16222" y="113605"/>
                                </a:lnTo>
                                <a:cubicBezTo>
                                  <a:pt x="7292" y="113605"/>
                                  <a:pt x="0" y="106363"/>
                                  <a:pt x="0" y="97382"/>
                                </a:cubicBezTo>
                                <a:lnTo>
                                  <a:pt x="0" y="16221"/>
                                </a:lnTo>
                                <a:cubicBezTo>
                                  <a:pt x="0" y="7292"/>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95" name="Shape 1495"/>
                        <wps:cNvSpPr/>
                        <wps:spPr>
                          <a:xfrm>
                            <a:off x="158254" y="487957"/>
                            <a:ext cx="77093" cy="64939"/>
                          </a:xfrm>
                          <a:custGeom>
                            <a:avLst/>
                            <a:gdLst/>
                            <a:ahLst/>
                            <a:cxnLst/>
                            <a:rect l="0" t="0" r="0" b="0"/>
                            <a:pathLst>
                              <a:path w="77093" h="64939">
                                <a:moveTo>
                                  <a:pt x="64889" y="0"/>
                                </a:moveTo>
                                <a:lnTo>
                                  <a:pt x="75059" y="0"/>
                                </a:lnTo>
                                <a:lnTo>
                                  <a:pt x="77093" y="12155"/>
                                </a:lnTo>
                                <a:lnTo>
                                  <a:pt x="32445" y="64939"/>
                                </a:lnTo>
                                <a:lnTo>
                                  <a:pt x="24358" y="64939"/>
                                </a:lnTo>
                                <a:lnTo>
                                  <a:pt x="0" y="36513"/>
                                </a:lnTo>
                                <a:lnTo>
                                  <a:pt x="8086" y="24358"/>
                                </a:lnTo>
                                <a:lnTo>
                                  <a:pt x="24358" y="42614"/>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97" name="Shape 1497"/>
                        <wps:cNvSpPr/>
                        <wps:spPr>
                          <a:xfrm>
                            <a:off x="137964" y="695424"/>
                            <a:ext cx="113605" cy="113605"/>
                          </a:xfrm>
                          <a:custGeom>
                            <a:avLst/>
                            <a:gdLst/>
                            <a:ahLst/>
                            <a:cxnLst/>
                            <a:rect l="0" t="0" r="0" b="0"/>
                            <a:pathLst>
                              <a:path w="113605" h="113605">
                                <a:moveTo>
                                  <a:pt x="16222" y="0"/>
                                </a:moveTo>
                                <a:lnTo>
                                  <a:pt x="97383" y="0"/>
                                </a:lnTo>
                                <a:cubicBezTo>
                                  <a:pt x="106313" y="0"/>
                                  <a:pt x="113605" y="7292"/>
                                  <a:pt x="113605" y="16221"/>
                                </a:cubicBezTo>
                                <a:lnTo>
                                  <a:pt x="113605" y="97382"/>
                                </a:lnTo>
                                <a:cubicBezTo>
                                  <a:pt x="113605" y="106313"/>
                                  <a:pt x="106313" y="113605"/>
                                  <a:pt x="97383" y="113605"/>
                                </a:cubicBezTo>
                                <a:lnTo>
                                  <a:pt x="16222" y="113605"/>
                                </a:lnTo>
                                <a:cubicBezTo>
                                  <a:pt x="7292" y="113605"/>
                                  <a:pt x="0" y="106313"/>
                                  <a:pt x="0" y="97382"/>
                                </a:cubicBezTo>
                                <a:lnTo>
                                  <a:pt x="0" y="16221"/>
                                </a:lnTo>
                                <a:cubicBezTo>
                                  <a:pt x="0" y="7292"/>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498" name="Shape 1498"/>
                        <wps:cNvSpPr/>
                        <wps:spPr>
                          <a:xfrm>
                            <a:off x="158254" y="719781"/>
                            <a:ext cx="77093" cy="64890"/>
                          </a:xfrm>
                          <a:custGeom>
                            <a:avLst/>
                            <a:gdLst/>
                            <a:ahLst/>
                            <a:cxnLst/>
                            <a:rect l="0" t="0" r="0" b="0"/>
                            <a:pathLst>
                              <a:path w="77093" h="64890">
                                <a:moveTo>
                                  <a:pt x="64889" y="0"/>
                                </a:moveTo>
                                <a:lnTo>
                                  <a:pt x="75059" y="0"/>
                                </a:lnTo>
                                <a:lnTo>
                                  <a:pt x="77093" y="12156"/>
                                </a:lnTo>
                                <a:lnTo>
                                  <a:pt x="32445" y="64890"/>
                                </a:lnTo>
                                <a:lnTo>
                                  <a:pt x="24358" y="64890"/>
                                </a:lnTo>
                                <a:lnTo>
                                  <a:pt x="0" y="36513"/>
                                </a:lnTo>
                                <a:lnTo>
                                  <a:pt x="8086" y="24309"/>
                                </a:lnTo>
                                <a:lnTo>
                                  <a:pt x="24358" y="42566"/>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00" name="Shape 1500"/>
                        <wps:cNvSpPr/>
                        <wps:spPr>
                          <a:xfrm>
                            <a:off x="137964" y="927249"/>
                            <a:ext cx="113605" cy="113605"/>
                          </a:xfrm>
                          <a:custGeom>
                            <a:avLst/>
                            <a:gdLst/>
                            <a:ahLst/>
                            <a:cxnLst/>
                            <a:rect l="0" t="0" r="0" b="0"/>
                            <a:pathLst>
                              <a:path w="113605" h="113605">
                                <a:moveTo>
                                  <a:pt x="16222" y="0"/>
                                </a:moveTo>
                                <a:lnTo>
                                  <a:pt x="97383" y="0"/>
                                </a:lnTo>
                                <a:cubicBezTo>
                                  <a:pt x="106313" y="0"/>
                                  <a:pt x="113605" y="7242"/>
                                  <a:pt x="113605" y="16221"/>
                                </a:cubicBezTo>
                                <a:lnTo>
                                  <a:pt x="113605" y="97382"/>
                                </a:lnTo>
                                <a:cubicBezTo>
                                  <a:pt x="113605" y="106313"/>
                                  <a:pt x="106313" y="113605"/>
                                  <a:pt x="97383" y="113605"/>
                                </a:cubicBezTo>
                                <a:lnTo>
                                  <a:pt x="16222" y="113605"/>
                                </a:lnTo>
                                <a:cubicBezTo>
                                  <a:pt x="7292" y="113605"/>
                                  <a:pt x="0" y="106313"/>
                                  <a:pt x="0" y="97382"/>
                                </a:cubicBezTo>
                                <a:lnTo>
                                  <a:pt x="0" y="16221"/>
                                </a:lnTo>
                                <a:cubicBezTo>
                                  <a:pt x="0" y="7242"/>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01" name="Shape 1501"/>
                        <wps:cNvSpPr/>
                        <wps:spPr>
                          <a:xfrm>
                            <a:off x="158254" y="951556"/>
                            <a:ext cx="77093" cy="64939"/>
                          </a:xfrm>
                          <a:custGeom>
                            <a:avLst/>
                            <a:gdLst/>
                            <a:ahLst/>
                            <a:cxnLst/>
                            <a:rect l="0" t="0" r="0" b="0"/>
                            <a:pathLst>
                              <a:path w="77093" h="64939">
                                <a:moveTo>
                                  <a:pt x="64889" y="0"/>
                                </a:moveTo>
                                <a:lnTo>
                                  <a:pt x="75059" y="0"/>
                                </a:lnTo>
                                <a:lnTo>
                                  <a:pt x="77093" y="12205"/>
                                </a:lnTo>
                                <a:lnTo>
                                  <a:pt x="32445" y="64939"/>
                                </a:lnTo>
                                <a:lnTo>
                                  <a:pt x="24358" y="64939"/>
                                </a:lnTo>
                                <a:lnTo>
                                  <a:pt x="0" y="36513"/>
                                </a:lnTo>
                                <a:lnTo>
                                  <a:pt x="8086" y="24359"/>
                                </a:lnTo>
                                <a:lnTo>
                                  <a:pt x="24358" y="42615"/>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03" name="Shape 1503"/>
                        <wps:cNvSpPr/>
                        <wps:spPr>
                          <a:xfrm>
                            <a:off x="137964" y="1159024"/>
                            <a:ext cx="113605" cy="113605"/>
                          </a:xfrm>
                          <a:custGeom>
                            <a:avLst/>
                            <a:gdLst/>
                            <a:ahLst/>
                            <a:cxnLst/>
                            <a:rect l="0" t="0" r="0" b="0"/>
                            <a:pathLst>
                              <a:path w="113605" h="113605">
                                <a:moveTo>
                                  <a:pt x="16222" y="0"/>
                                </a:moveTo>
                                <a:lnTo>
                                  <a:pt x="97383" y="0"/>
                                </a:lnTo>
                                <a:cubicBezTo>
                                  <a:pt x="106313" y="0"/>
                                  <a:pt x="113605" y="7292"/>
                                  <a:pt x="113605" y="16221"/>
                                </a:cubicBezTo>
                                <a:lnTo>
                                  <a:pt x="113605" y="97382"/>
                                </a:lnTo>
                                <a:cubicBezTo>
                                  <a:pt x="113605" y="106363"/>
                                  <a:pt x="106313" y="113605"/>
                                  <a:pt x="97383" y="113605"/>
                                </a:cubicBezTo>
                                <a:lnTo>
                                  <a:pt x="16222" y="113605"/>
                                </a:lnTo>
                                <a:cubicBezTo>
                                  <a:pt x="7292" y="113605"/>
                                  <a:pt x="0" y="106363"/>
                                  <a:pt x="0" y="97382"/>
                                </a:cubicBezTo>
                                <a:lnTo>
                                  <a:pt x="0" y="16221"/>
                                </a:lnTo>
                                <a:cubicBezTo>
                                  <a:pt x="0" y="7292"/>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04" name="Shape 1504"/>
                        <wps:cNvSpPr/>
                        <wps:spPr>
                          <a:xfrm>
                            <a:off x="158254" y="1183381"/>
                            <a:ext cx="77093" cy="64939"/>
                          </a:xfrm>
                          <a:custGeom>
                            <a:avLst/>
                            <a:gdLst/>
                            <a:ahLst/>
                            <a:cxnLst/>
                            <a:rect l="0" t="0" r="0" b="0"/>
                            <a:pathLst>
                              <a:path w="77093" h="64939">
                                <a:moveTo>
                                  <a:pt x="64889" y="0"/>
                                </a:moveTo>
                                <a:lnTo>
                                  <a:pt x="75059" y="0"/>
                                </a:lnTo>
                                <a:lnTo>
                                  <a:pt x="77093" y="12156"/>
                                </a:lnTo>
                                <a:lnTo>
                                  <a:pt x="32445" y="64939"/>
                                </a:lnTo>
                                <a:lnTo>
                                  <a:pt x="24358" y="64939"/>
                                </a:lnTo>
                                <a:lnTo>
                                  <a:pt x="0" y="36513"/>
                                </a:lnTo>
                                <a:lnTo>
                                  <a:pt x="8086" y="24359"/>
                                </a:lnTo>
                                <a:lnTo>
                                  <a:pt x="24358" y="42615"/>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06" name="Shape 1506"/>
                        <wps:cNvSpPr/>
                        <wps:spPr>
                          <a:xfrm>
                            <a:off x="137964" y="1390848"/>
                            <a:ext cx="113605" cy="113605"/>
                          </a:xfrm>
                          <a:custGeom>
                            <a:avLst/>
                            <a:gdLst/>
                            <a:ahLst/>
                            <a:cxnLst/>
                            <a:rect l="0" t="0" r="0" b="0"/>
                            <a:pathLst>
                              <a:path w="113605" h="113605">
                                <a:moveTo>
                                  <a:pt x="16222" y="0"/>
                                </a:moveTo>
                                <a:lnTo>
                                  <a:pt x="97383" y="0"/>
                                </a:lnTo>
                                <a:cubicBezTo>
                                  <a:pt x="106313" y="0"/>
                                  <a:pt x="113605" y="7293"/>
                                  <a:pt x="113605" y="16222"/>
                                </a:cubicBezTo>
                                <a:lnTo>
                                  <a:pt x="113605" y="97382"/>
                                </a:lnTo>
                                <a:cubicBezTo>
                                  <a:pt x="113605" y="106314"/>
                                  <a:pt x="106313" y="113605"/>
                                  <a:pt x="97383" y="113605"/>
                                </a:cubicBezTo>
                                <a:lnTo>
                                  <a:pt x="16222" y="113605"/>
                                </a:lnTo>
                                <a:cubicBezTo>
                                  <a:pt x="7292" y="113605"/>
                                  <a:pt x="0" y="106314"/>
                                  <a:pt x="0" y="97382"/>
                                </a:cubicBezTo>
                                <a:lnTo>
                                  <a:pt x="0" y="16222"/>
                                </a:lnTo>
                                <a:cubicBezTo>
                                  <a:pt x="0" y="729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07" name="Shape 1507"/>
                        <wps:cNvSpPr/>
                        <wps:spPr>
                          <a:xfrm>
                            <a:off x="158254" y="1415205"/>
                            <a:ext cx="77093" cy="64890"/>
                          </a:xfrm>
                          <a:custGeom>
                            <a:avLst/>
                            <a:gdLst/>
                            <a:ahLst/>
                            <a:cxnLst/>
                            <a:rect l="0" t="0" r="0" b="0"/>
                            <a:pathLst>
                              <a:path w="77093" h="64890">
                                <a:moveTo>
                                  <a:pt x="64889" y="0"/>
                                </a:moveTo>
                                <a:lnTo>
                                  <a:pt x="75059" y="0"/>
                                </a:lnTo>
                                <a:lnTo>
                                  <a:pt x="77093" y="12155"/>
                                </a:lnTo>
                                <a:lnTo>
                                  <a:pt x="32445" y="64890"/>
                                </a:lnTo>
                                <a:lnTo>
                                  <a:pt x="24358" y="64890"/>
                                </a:lnTo>
                                <a:lnTo>
                                  <a:pt x="0" y="36513"/>
                                </a:lnTo>
                                <a:lnTo>
                                  <a:pt x="8086" y="24309"/>
                                </a:lnTo>
                                <a:lnTo>
                                  <a:pt x="24358" y="42566"/>
                                </a:lnTo>
                                <a:lnTo>
                                  <a:pt x="32445" y="40582"/>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09" name="Shape 1509"/>
                        <wps:cNvSpPr/>
                        <wps:spPr>
                          <a:xfrm>
                            <a:off x="137964" y="1622672"/>
                            <a:ext cx="113605" cy="113605"/>
                          </a:xfrm>
                          <a:custGeom>
                            <a:avLst/>
                            <a:gdLst/>
                            <a:ahLst/>
                            <a:cxnLst/>
                            <a:rect l="0" t="0" r="0" b="0"/>
                            <a:pathLst>
                              <a:path w="113605" h="113605">
                                <a:moveTo>
                                  <a:pt x="16222" y="0"/>
                                </a:moveTo>
                                <a:lnTo>
                                  <a:pt x="97383" y="0"/>
                                </a:lnTo>
                                <a:cubicBezTo>
                                  <a:pt x="106313" y="0"/>
                                  <a:pt x="113605" y="7243"/>
                                  <a:pt x="113605" y="16222"/>
                                </a:cubicBezTo>
                                <a:lnTo>
                                  <a:pt x="113605" y="97384"/>
                                </a:lnTo>
                                <a:cubicBezTo>
                                  <a:pt x="113605" y="106313"/>
                                  <a:pt x="106313" y="113605"/>
                                  <a:pt x="97383" y="113605"/>
                                </a:cubicBezTo>
                                <a:lnTo>
                                  <a:pt x="16222" y="113605"/>
                                </a:lnTo>
                                <a:cubicBezTo>
                                  <a:pt x="7292" y="113605"/>
                                  <a:pt x="0" y="106313"/>
                                  <a:pt x="0" y="97384"/>
                                </a:cubicBezTo>
                                <a:lnTo>
                                  <a:pt x="0" y="16222"/>
                                </a:lnTo>
                                <a:cubicBezTo>
                                  <a:pt x="0" y="724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10" name="Shape 1510"/>
                        <wps:cNvSpPr/>
                        <wps:spPr>
                          <a:xfrm>
                            <a:off x="158254" y="1646980"/>
                            <a:ext cx="77093" cy="64939"/>
                          </a:xfrm>
                          <a:custGeom>
                            <a:avLst/>
                            <a:gdLst/>
                            <a:ahLst/>
                            <a:cxnLst/>
                            <a:rect l="0" t="0" r="0" b="0"/>
                            <a:pathLst>
                              <a:path w="77093" h="64939">
                                <a:moveTo>
                                  <a:pt x="64889" y="0"/>
                                </a:moveTo>
                                <a:lnTo>
                                  <a:pt x="75059" y="0"/>
                                </a:lnTo>
                                <a:lnTo>
                                  <a:pt x="77093" y="12205"/>
                                </a:lnTo>
                                <a:lnTo>
                                  <a:pt x="32445" y="64939"/>
                                </a:lnTo>
                                <a:lnTo>
                                  <a:pt x="24358" y="64939"/>
                                </a:lnTo>
                                <a:lnTo>
                                  <a:pt x="0" y="36513"/>
                                </a:lnTo>
                                <a:lnTo>
                                  <a:pt x="8086" y="24359"/>
                                </a:lnTo>
                                <a:lnTo>
                                  <a:pt x="24358" y="42615"/>
                                </a:lnTo>
                                <a:lnTo>
                                  <a:pt x="32445" y="40582"/>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12" name="Shape 1512"/>
                        <wps:cNvSpPr/>
                        <wps:spPr>
                          <a:xfrm>
                            <a:off x="137964" y="1854447"/>
                            <a:ext cx="113605" cy="113605"/>
                          </a:xfrm>
                          <a:custGeom>
                            <a:avLst/>
                            <a:gdLst/>
                            <a:ahLst/>
                            <a:cxnLst/>
                            <a:rect l="0" t="0" r="0" b="0"/>
                            <a:pathLst>
                              <a:path w="113605" h="113605">
                                <a:moveTo>
                                  <a:pt x="16222" y="0"/>
                                </a:moveTo>
                                <a:lnTo>
                                  <a:pt x="97383" y="0"/>
                                </a:lnTo>
                                <a:cubicBezTo>
                                  <a:pt x="106313" y="0"/>
                                  <a:pt x="113605" y="7293"/>
                                  <a:pt x="113605" y="16222"/>
                                </a:cubicBezTo>
                                <a:lnTo>
                                  <a:pt x="113605" y="97384"/>
                                </a:lnTo>
                                <a:cubicBezTo>
                                  <a:pt x="113605" y="106363"/>
                                  <a:pt x="106313" y="113605"/>
                                  <a:pt x="97383" y="113605"/>
                                </a:cubicBezTo>
                                <a:lnTo>
                                  <a:pt x="16222" y="113605"/>
                                </a:lnTo>
                                <a:cubicBezTo>
                                  <a:pt x="7292" y="113605"/>
                                  <a:pt x="0" y="106363"/>
                                  <a:pt x="0" y="97384"/>
                                </a:cubicBezTo>
                                <a:lnTo>
                                  <a:pt x="0" y="16222"/>
                                </a:lnTo>
                                <a:cubicBezTo>
                                  <a:pt x="0" y="729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13" name="Shape 1513"/>
                        <wps:cNvSpPr/>
                        <wps:spPr>
                          <a:xfrm>
                            <a:off x="158254" y="1878806"/>
                            <a:ext cx="77093" cy="64937"/>
                          </a:xfrm>
                          <a:custGeom>
                            <a:avLst/>
                            <a:gdLst/>
                            <a:ahLst/>
                            <a:cxnLst/>
                            <a:rect l="0" t="0" r="0" b="0"/>
                            <a:pathLst>
                              <a:path w="77093" h="64937">
                                <a:moveTo>
                                  <a:pt x="64889" y="0"/>
                                </a:moveTo>
                                <a:lnTo>
                                  <a:pt x="75059" y="0"/>
                                </a:lnTo>
                                <a:lnTo>
                                  <a:pt x="77093" y="12154"/>
                                </a:lnTo>
                                <a:lnTo>
                                  <a:pt x="32445" y="64937"/>
                                </a:lnTo>
                                <a:lnTo>
                                  <a:pt x="24358" y="64937"/>
                                </a:lnTo>
                                <a:lnTo>
                                  <a:pt x="0" y="36513"/>
                                </a:lnTo>
                                <a:lnTo>
                                  <a:pt x="8086" y="24357"/>
                                </a:lnTo>
                                <a:lnTo>
                                  <a:pt x="24358" y="42614"/>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15" name="Shape 1515"/>
                        <wps:cNvSpPr/>
                        <wps:spPr>
                          <a:xfrm>
                            <a:off x="137964" y="2086272"/>
                            <a:ext cx="113605" cy="113605"/>
                          </a:xfrm>
                          <a:custGeom>
                            <a:avLst/>
                            <a:gdLst/>
                            <a:ahLst/>
                            <a:cxnLst/>
                            <a:rect l="0" t="0" r="0" b="0"/>
                            <a:pathLst>
                              <a:path w="113605" h="113605">
                                <a:moveTo>
                                  <a:pt x="16222" y="0"/>
                                </a:moveTo>
                                <a:lnTo>
                                  <a:pt x="97383" y="0"/>
                                </a:lnTo>
                                <a:cubicBezTo>
                                  <a:pt x="106313" y="0"/>
                                  <a:pt x="113605" y="7293"/>
                                  <a:pt x="113605" y="16221"/>
                                </a:cubicBezTo>
                                <a:lnTo>
                                  <a:pt x="113605" y="97384"/>
                                </a:lnTo>
                                <a:cubicBezTo>
                                  <a:pt x="113605" y="106313"/>
                                  <a:pt x="106313" y="113605"/>
                                  <a:pt x="97383" y="113605"/>
                                </a:cubicBezTo>
                                <a:lnTo>
                                  <a:pt x="16222" y="113605"/>
                                </a:lnTo>
                                <a:cubicBezTo>
                                  <a:pt x="7292" y="113605"/>
                                  <a:pt x="0" y="106313"/>
                                  <a:pt x="0" y="97384"/>
                                </a:cubicBezTo>
                                <a:lnTo>
                                  <a:pt x="0" y="16221"/>
                                </a:lnTo>
                                <a:cubicBezTo>
                                  <a:pt x="0" y="729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16" name="Shape 1516"/>
                        <wps:cNvSpPr/>
                        <wps:spPr>
                          <a:xfrm>
                            <a:off x="158254" y="2110631"/>
                            <a:ext cx="77093" cy="64888"/>
                          </a:xfrm>
                          <a:custGeom>
                            <a:avLst/>
                            <a:gdLst/>
                            <a:ahLst/>
                            <a:cxnLst/>
                            <a:rect l="0" t="0" r="0" b="0"/>
                            <a:pathLst>
                              <a:path w="77093" h="64888">
                                <a:moveTo>
                                  <a:pt x="64889" y="0"/>
                                </a:moveTo>
                                <a:lnTo>
                                  <a:pt x="75059" y="0"/>
                                </a:lnTo>
                                <a:lnTo>
                                  <a:pt x="77093" y="12154"/>
                                </a:lnTo>
                                <a:lnTo>
                                  <a:pt x="32445" y="64888"/>
                                </a:lnTo>
                                <a:lnTo>
                                  <a:pt x="24358" y="64888"/>
                                </a:lnTo>
                                <a:lnTo>
                                  <a:pt x="0" y="36513"/>
                                </a:lnTo>
                                <a:lnTo>
                                  <a:pt x="8086" y="24308"/>
                                </a:lnTo>
                                <a:lnTo>
                                  <a:pt x="24358" y="42564"/>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18" name="Shape 1518"/>
                        <wps:cNvSpPr/>
                        <wps:spPr>
                          <a:xfrm>
                            <a:off x="0" y="2318097"/>
                            <a:ext cx="113605" cy="113605"/>
                          </a:xfrm>
                          <a:custGeom>
                            <a:avLst/>
                            <a:gdLst/>
                            <a:ahLst/>
                            <a:cxnLst/>
                            <a:rect l="0" t="0" r="0" b="0"/>
                            <a:pathLst>
                              <a:path w="113605" h="113605">
                                <a:moveTo>
                                  <a:pt x="16222" y="0"/>
                                </a:moveTo>
                                <a:lnTo>
                                  <a:pt x="97383" y="0"/>
                                </a:lnTo>
                                <a:cubicBezTo>
                                  <a:pt x="101873" y="0"/>
                                  <a:pt x="105928" y="1811"/>
                                  <a:pt x="108862" y="4744"/>
                                </a:cubicBezTo>
                                <a:lnTo>
                                  <a:pt x="113605" y="16221"/>
                                </a:lnTo>
                                <a:lnTo>
                                  <a:pt x="113605" y="97384"/>
                                </a:lnTo>
                                <a:lnTo>
                                  <a:pt x="108862" y="108843"/>
                                </a:lnTo>
                                <a:cubicBezTo>
                                  <a:pt x="105928" y="111782"/>
                                  <a:pt x="101873" y="113605"/>
                                  <a:pt x="97383" y="113605"/>
                                </a:cubicBezTo>
                                <a:lnTo>
                                  <a:pt x="16222" y="113605"/>
                                </a:lnTo>
                                <a:cubicBezTo>
                                  <a:pt x="7293" y="113605"/>
                                  <a:pt x="0" y="106313"/>
                                  <a:pt x="0" y="97384"/>
                                </a:cubicBezTo>
                                <a:lnTo>
                                  <a:pt x="0" y="16221"/>
                                </a:lnTo>
                                <a:cubicBezTo>
                                  <a:pt x="0" y="7243"/>
                                  <a:pt x="7293"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19" name="Shape 1519"/>
                        <wps:cNvSpPr/>
                        <wps:spPr>
                          <a:xfrm>
                            <a:off x="20290" y="2342406"/>
                            <a:ext cx="77093" cy="64937"/>
                          </a:xfrm>
                          <a:custGeom>
                            <a:avLst/>
                            <a:gdLst/>
                            <a:ahLst/>
                            <a:cxnLst/>
                            <a:rect l="0" t="0" r="0" b="0"/>
                            <a:pathLst>
                              <a:path w="77093" h="64937">
                                <a:moveTo>
                                  <a:pt x="64939" y="0"/>
                                </a:moveTo>
                                <a:lnTo>
                                  <a:pt x="75059" y="0"/>
                                </a:lnTo>
                                <a:lnTo>
                                  <a:pt x="77093" y="12203"/>
                                </a:lnTo>
                                <a:lnTo>
                                  <a:pt x="32445" y="64937"/>
                                </a:lnTo>
                                <a:lnTo>
                                  <a:pt x="24358" y="64937"/>
                                </a:lnTo>
                                <a:lnTo>
                                  <a:pt x="0" y="36513"/>
                                </a:lnTo>
                                <a:lnTo>
                                  <a:pt x="8136" y="24357"/>
                                </a:lnTo>
                                <a:lnTo>
                                  <a:pt x="24358" y="42614"/>
                                </a:lnTo>
                                <a:lnTo>
                                  <a:pt x="32445" y="40580"/>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21" name="Shape 1521"/>
                        <wps:cNvSpPr/>
                        <wps:spPr>
                          <a:xfrm>
                            <a:off x="137964" y="2549872"/>
                            <a:ext cx="113605" cy="113605"/>
                          </a:xfrm>
                          <a:custGeom>
                            <a:avLst/>
                            <a:gdLst/>
                            <a:ahLst/>
                            <a:cxnLst/>
                            <a:rect l="0" t="0" r="0" b="0"/>
                            <a:pathLst>
                              <a:path w="113605" h="113605">
                                <a:moveTo>
                                  <a:pt x="16222" y="0"/>
                                </a:moveTo>
                                <a:lnTo>
                                  <a:pt x="97383" y="0"/>
                                </a:lnTo>
                                <a:cubicBezTo>
                                  <a:pt x="106313" y="0"/>
                                  <a:pt x="113605" y="7293"/>
                                  <a:pt x="113605" y="16221"/>
                                </a:cubicBezTo>
                                <a:lnTo>
                                  <a:pt x="113605" y="97384"/>
                                </a:lnTo>
                                <a:cubicBezTo>
                                  <a:pt x="113605" y="106363"/>
                                  <a:pt x="106313" y="113605"/>
                                  <a:pt x="97383" y="113605"/>
                                </a:cubicBezTo>
                                <a:lnTo>
                                  <a:pt x="16222" y="113605"/>
                                </a:lnTo>
                                <a:cubicBezTo>
                                  <a:pt x="7292" y="113605"/>
                                  <a:pt x="0" y="106363"/>
                                  <a:pt x="0" y="97384"/>
                                </a:cubicBezTo>
                                <a:lnTo>
                                  <a:pt x="0" y="16221"/>
                                </a:lnTo>
                                <a:cubicBezTo>
                                  <a:pt x="0" y="729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22" name="Shape 1522"/>
                        <wps:cNvSpPr/>
                        <wps:spPr>
                          <a:xfrm>
                            <a:off x="158254" y="2574231"/>
                            <a:ext cx="77093" cy="64937"/>
                          </a:xfrm>
                          <a:custGeom>
                            <a:avLst/>
                            <a:gdLst/>
                            <a:ahLst/>
                            <a:cxnLst/>
                            <a:rect l="0" t="0" r="0" b="0"/>
                            <a:pathLst>
                              <a:path w="77093" h="64937">
                                <a:moveTo>
                                  <a:pt x="64889" y="0"/>
                                </a:moveTo>
                                <a:lnTo>
                                  <a:pt x="75059" y="0"/>
                                </a:lnTo>
                                <a:lnTo>
                                  <a:pt x="77093" y="12154"/>
                                </a:lnTo>
                                <a:lnTo>
                                  <a:pt x="32445" y="64937"/>
                                </a:lnTo>
                                <a:lnTo>
                                  <a:pt x="24358" y="64937"/>
                                </a:lnTo>
                                <a:lnTo>
                                  <a:pt x="0" y="36513"/>
                                </a:lnTo>
                                <a:lnTo>
                                  <a:pt x="8086" y="24357"/>
                                </a:lnTo>
                                <a:lnTo>
                                  <a:pt x="24358" y="42613"/>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4BAD7590" id="Group 29534" o:spid="_x0000_s1026" style="position:absolute;margin-left:12.65pt;margin-top:-177.6pt;width:19.8pt;height:209.7pt;z-index:251658245" coordsize="2515,26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">
                <v:shape id="Shape 1488" o:spid="_x0000_s1027" style="position:absolute;left:1379;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" path="m16218,l97387,r11456,4762c111782,7701,113605,11757,113605,16221r,81161c113605,106311,106313,113605,97383,113605r-81161,c7292,113605,,106311,,97382l,16221c,11757,1823,7701,4762,4762l16218,xe" fillcolor="#007aff" stroked="f" strokeweight="0">
                  <v:stroke miterlimit="83231f" joinstyle="miter"/>
                  <v:path arrowok="t" textboxrect="0,0,113605,113605"/>
                </v:shape>
                <v:shape id="Shape 1489" o:spid="_x0000_s1028" style="position:absolute;left:1582;top:243;width:771;height:649;visibility:visible;mso-wrap-style:square;v-text-anchor:top" coordsize="77093,6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" path="m64889,l75059,r2034,12154l32445,64889r-8087,l,36513,8086,24309,24358,42565r8087,-1985l64889,xe" stroked="f" strokeweight="0">
                  <v:stroke miterlimit="83231f" joinstyle="miter"/>
                  <v:path arrowok="t" textboxrect="0,0,77093,64889"/>
                </v:shape>
                <v:shape id="Shape 1491" o:spid="_x0000_s1029" style="position:absolute;left:1379;top:2318;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" path="m16222,l97383,v8930,,16222,7243,16222,16221l113605,97382v,8929,-7292,16223,-16222,16223l16222,113605c7292,113605,,106311,,97382l,16221c,7243,7292,,16222,xe" fillcolor="#007aff" stroked="f" strokeweight="0">
                  <v:stroke miterlimit="83231f" joinstyle="miter"/>
                  <v:path arrowok="t" textboxrect="0,0,113605,113605"/>
                </v:shape>
                <v:shape id="Shape 1492" o:spid="_x0000_s1030" style="position:absolute;left:1582;top:2561;width:771;height:649;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" path="m64889,l75059,r2034,12205l32445,64939r-8087,l,36513,8086,24358,24358,42614r8087,-2034l64889,xe" stroked="f" strokeweight="0">
                  <v:stroke miterlimit="83231f" joinstyle="miter"/>
                  <v:path arrowok="t" textboxrect="0,0,77093,64939"/>
                </v:shape>
                <v:shape id="Shape 1494" o:spid="_x0000_s1031" style="position:absolute;left:1379;top:4636;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" path="m16222,l97383,v8930,,16222,7292,16222,16221l113605,97382v,8981,-7292,16223,-16222,16223l16222,113605c7292,113605,,106363,,97382l,16221c,7292,7292,,16222,xe" fillcolor="#007aff" stroked="f" strokeweight="0">
                  <v:stroke miterlimit="83231f" joinstyle="miter"/>
                  <v:path arrowok="t" textboxrect="0,0,113605,113605"/>
                </v:shape>
                <v:shape id="Shape 1495" o:spid="_x0000_s1032" style="position:absolute;left:1582;top:4879;width:771;height:649;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" path="m64889,l75059,r2034,12155l32445,64939r-8087,l,36513,8086,24358,24358,42614r8087,-2034l64889,xe" stroked="f" strokeweight="0">
                  <v:stroke miterlimit="83231f" joinstyle="miter"/>
                  <v:path arrowok="t" textboxrect="0,0,77093,64939"/>
                </v:shape>
                <v:shape id="Shape 1497" o:spid="_x0000_s1033" style="position:absolute;left:1379;top:6954;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" path="m16222,l97383,v8930,,16222,7292,16222,16221l113605,97382v,8931,-7292,16223,-16222,16223l16222,113605c7292,113605,,106313,,97382l,16221c,7292,7292,,16222,xe" fillcolor="#007aff" stroked="f" strokeweight="0">
                  <v:stroke miterlimit="83231f" joinstyle="miter"/>
                  <v:path arrowok="t" textboxrect="0,0,113605,113605"/>
                </v:shape>
                <v:shape id="Shape 1498" o:spid="_x0000_s1034" style="position:absolute;left:1582;top:7197;width:771;height:649;visibility:visible;mso-wrap-style:square;v-text-anchor:top" coordsize="77093,64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" path="m64889,l75059,r2034,12156l32445,64890r-8087,l,36513,8086,24309,24358,42566r8087,-1986l64889,xe" stroked="f" strokeweight="0">
                  <v:stroke miterlimit="83231f" joinstyle="miter"/>
                  <v:path arrowok="t" textboxrect="0,0,77093,64890"/>
                </v:shape>
                <v:shape id="Shape 1500" o:spid="_x0000_s1035" style="position:absolute;left:1379;top:9272;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" path="m16222,l97383,v8930,,16222,7242,16222,16221l113605,97382v,8931,-7292,16223,-16222,16223l16222,113605c7292,113605,,106313,,97382l,16221c,7242,7292,,16222,xe" fillcolor="#007aff" stroked="f" strokeweight="0">
                  <v:stroke miterlimit="83231f" joinstyle="miter"/>
                  <v:path arrowok="t" textboxrect="0,0,113605,113605"/>
                </v:shape>
                <v:shape id="Shape 1501" o:spid="_x0000_s1036" style="position:absolute;left:1582;top:9515;width:771;height:649;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" path="m64889,l75059,r2034,12205l32445,64939r-8087,l,36513,8086,24359,24358,42615r8087,-2035l64889,xe" stroked="f" strokeweight="0">
                  <v:stroke miterlimit="83231f" joinstyle="miter"/>
                  <v:path arrowok="t" textboxrect="0,0,77093,64939"/>
                </v:shape>
                <v:shape id="Shape 1503" o:spid="_x0000_s1037" style="position:absolute;left:1379;top:11590;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" path="m16222,l97383,v8930,,16222,7292,16222,16221l113605,97382v,8981,-7292,16223,-16222,16223l16222,113605c7292,113605,,106363,,97382l,16221c,7292,7292,,16222,xe" fillcolor="#007aff" stroked="f" strokeweight="0">
                  <v:stroke miterlimit="83231f" joinstyle="miter"/>
                  <v:path arrowok="t" textboxrect="0,0,113605,113605"/>
                </v:shape>
                <v:shape id="Shape 1504" o:spid="_x0000_s1038" style="position:absolute;left:1582;top:11833;width:771;height:650;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" path="m64889,l75059,r2034,12156l32445,64939r-8087,l,36513,8086,24359,24358,42615r8087,-2035l64889,xe" stroked="f" strokeweight="0">
                  <v:stroke miterlimit="83231f" joinstyle="miter"/>
                  <v:path arrowok="t" textboxrect="0,0,77093,64939"/>
                </v:shape>
                <v:shape id="Shape 1506" o:spid="_x0000_s1039" style="position:absolute;left:1379;top:13908;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" path="m16222,l97383,v8930,,16222,7293,16222,16222l113605,97382v,8932,-7292,16223,-16222,16223l16222,113605c7292,113605,,106314,,97382l,16222c,7293,7292,,16222,xe" fillcolor="#007aff" stroked="f" strokeweight="0">
                  <v:stroke miterlimit="83231f" joinstyle="miter"/>
                  <v:path arrowok="t" textboxrect="0,0,113605,113605"/>
                </v:shape>
                <v:shape id="Shape 1507" o:spid="_x0000_s1040" style="position:absolute;left:1582;top:14152;width:771;height:648;visibility:visible;mso-wrap-style:square;v-text-anchor:top" coordsize="77093,64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" path="m64889,l75059,r2034,12155l32445,64890r-8087,l,36513,8086,24309,24358,42566r8087,-1984l64889,xe" stroked="f" strokeweight="0">
                  <v:stroke miterlimit="83231f" joinstyle="miter"/>
                  <v:path arrowok="t" textboxrect="0,0,77093,64890"/>
                </v:shape>
                <v:shape id="Shape 1509" o:spid="_x0000_s1041" style="position:absolute;left:1379;top:16226;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" path="m16222,l97383,v8930,,16222,7243,16222,16222l113605,97384v,8929,-7292,16221,-16222,16221l16222,113605c7292,113605,,106313,,97384l,16222c,7243,7292,,16222,xe" fillcolor="#007aff" stroked="f" strokeweight="0">
                  <v:stroke miterlimit="83231f" joinstyle="miter"/>
                  <v:path arrowok="t" textboxrect="0,0,113605,113605"/>
                </v:shape>
                <v:shape id="Shape 1510" o:spid="_x0000_s1042" style="position:absolute;left:1582;top:16469;width:771;height:650;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" path="m64889,l75059,r2034,12205l32445,64939r-8087,l,36513,8086,24359,24358,42615r8087,-2033l64889,xe" stroked="f" strokeweight="0">
                  <v:stroke miterlimit="83231f" joinstyle="miter"/>
                  <v:path arrowok="t" textboxrect="0,0,77093,64939"/>
                </v:shape>
                <v:shape id="Shape 1512" o:spid="_x0000_s1043" style="position:absolute;left:1379;top:18544;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" path="m16222,l97383,v8930,,16222,7293,16222,16222l113605,97384v,8979,-7292,16221,-16222,16221l16222,113605c7292,113605,,106363,,97384l,16222c,7293,7292,,16222,xe" fillcolor="#007aff" stroked="f" strokeweight="0">
                  <v:stroke miterlimit="83231f" joinstyle="miter"/>
                  <v:path arrowok="t" textboxrect="0,0,113605,113605"/>
                </v:shape>
                <v:shape id="Shape 1513" o:spid="_x0000_s1044" style="position:absolute;left:1582;top:18788;width:771;height:649;visibility:visible;mso-wrap-style:square;v-text-anchor:top" coordsize="77093,64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" path="m64889,l75059,r2034,12154l32445,64937r-8087,l,36513,8086,24357,24358,42614r8087,-2034l64889,xe" stroked="f" strokeweight="0">
                  <v:stroke miterlimit="83231f" joinstyle="miter"/>
                  <v:path arrowok="t" textboxrect="0,0,77093,64937"/>
                </v:shape>
                <v:shape id="Shape 1515" o:spid="_x0000_s1045" style="position:absolute;left:1379;top:20862;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" path="m16222,l97383,v8930,,16222,7293,16222,16221l113605,97384v,8929,-7292,16221,-16222,16221l16222,113605c7292,113605,,106313,,97384l,16221c,7293,7292,,16222,xe" fillcolor="#007aff" stroked="f" strokeweight="0">
                  <v:stroke miterlimit="83231f" joinstyle="miter"/>
                  <v:path arrowok="t" textboxrect="0,0,113605,113605"/>
                </v:shape>
                <v:shape id="Shape 1516" o:spid="_x0000_s1046" style="position:absolute;left:1582;top:21106;width:771;height:649;visibility:visible;mso-wrap-style:square;v-text-anchor:top" coordsize="77093,64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" path="m64889,l75059,r2034,12154l32445,64888r-8087,l,36513,8086,24308,24358,42564r8087,-1984l64889,xe" stroked="f" strokeweight="0">
                  <v:stroke miterlimit="83231f" joinstyle="miter"/>
                  <v:path arrowok="t" textboxrect="0,0,77093,64888"/>
                </v:shape>
                <v:shape id="Shape 1518" o:spid="_x0000_s1047" style="position:absolute;top:23180;width:1136;height:1137;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" path="m16222,l97383,v4490,,8545,1811,11479,4744l113605,16221r,81163l108862,108843v-2934,2939,-6989,4762,-11479,4762l16222,113605c7293,113605,,106313,,97384l,16221c,7243,7293,,16222,xe" fillcolor="#007aff" stroked="f" strokeweight="0">
                  <v:stroke miterlimit="83231f" joinstyle="miter"/>
                  <v:path arrowok="t" textboxrect="0,0,113605,113605"/>
                </v:shape>
                <v:shape id="Shape 1519" o:spid="_x0000_s1048" style="position:absolute;left:202;top:23424;width:771;height:649;visibility:visible;mso-wrap-style:square;v-text-anchor:top" coordsize="77093,64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" path="m64939,l75059,r2034,12203l32445,64937r-8087,l,36513,8136,24357,24358,42614r8087,-2034l64939,xe" stroked="f" strokeweight="0">
                  <v:stroke miterlimit="83231f" joinstyle="miter"/>
                  <v:path arrowok="t" textboxrect="0,0,77093,64937"/>
                </v:shape>
                <v:shape id="Shape 1521" o:spid="_x0000_s1049" style="position:absolute;left:1379;top:25498;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" path="m16222,l97383,v8930,,16222,7293,16222,16221l113605,97384v,8979,-7292,16221,-16222,16221l16222,113605c7292,113605,,106363,,97384l,16221c,7293,7292,,16222,xe" fillcolor="#007aff" stroked="f" strokeweight="0">
                  <v:stroke miterlimit="83231f" joinstyle="miter"/>
                  <v:path arrowok="t" textboxrect="0,0,113605,113605"/>
                </v:shape>
                <v:shape id="Shape 1522" o:spid="_x0000_s1050" style="position:absolute;left:1582;top:25742;width:771;height:649;visibility:visible;mso-wrap-style:square;v-text-anchor:top" coordsize="77093,64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" path="m64889,l75059,r2034,12154l32445,64937r-8087,l,36513,8086,24357,24358,42613r8087,-2033l64889,xe" stroked="f" strokeweight="0">
                  <v:stroke miterlimit="83231f" joinstyle="miter"/>
                  <v:path arrowok="t" textboxrect="0,0,77093,64937"/>
                </v:shape>
                <w10:wrap type="square"/>
              </v:group>
            </w:pict>
          </mc:Fallback>
        </mc:AlternateContent>
      </w:r>
      <w:r>
        <w:t>Logging implemented through custom logging using standard Python modules.</w:t>
      </w:r>
    </w:p>
    <w:p w14:paraId="41DADA31" w14:textId="77777777" w:rsidR="00294FC8" w:rsidRDefault="00106299">
      <w:pPr>
        <w:ind w:left="263" w:right="6"/>
      </w:pPr>
      <w:r>
        <w:t>app_loggiing.py</w:t>
      </w:r>
    </w:p>
    <w:p w14:paraId="03F16465" w14:textId="77777777" w:rsidR="00294FC8" w:rsidRDefault="00106299">
      <w:pPr>
        <w:spacing w:after="132"/>
        <w:ind w:left="153" w:right="6"/>
      </w:pPr>
      <w:r>
        <w:t>2. Documentation and code artifacts for Infrastructure components:</w:t>
      </w:r>
    </w:p>
    <w:p w14:paraId="5EA51AF5" w14:textId="77777777" w:rsidR="00294FC8" w:rsidRDefault="00106299">
      <w:pPr>
        <w:spacing w:after="123"/>
        <w:ind w:left="263" w:right="6"/>
      </w:pPr>
      <w:r>
        <w:rPr>
          <w:noProof/>
          <w:sz w:val="22"/>
        </w:rPr>
        <mc:AlternateContent>
          <mc:Choice Requires="wpg">
            <w:drawing>
              <wp:anchor distT="0" distB="0" distL="114300" distR="114300" simplePos="0" relativeHeight="251658246" behindDoc="0" locked="0" layoutInCell="1" allowOverlap="1" wp14:anchorId="579CBBBB" wp14:editId="32DACB54">
                <wp:simplePos x="0" y="0"/>
                <wp:positionH relativeFrom="column">
                  <wp:posOffset>160929</wp:posOffset>
                </wp:positionH>
                <wp:positionV relativeFrom="paragraph">
                  <wp:posOffset>62727</wp:posOffset>
                </wp:positionV>
                <wp:extent cx="113605" cy="522039"/>
                <wp:effectExtent l="0" t="0" r="0" b="0"/>
                <wp:wrapSquare wrapText="bothSides"/>
                <wp:docPr id="29536" name="Group 29536"/>
                <wp:cNvGraphicFramePr/>
                <a:graphic xmlns:a="http://schemas.openxmlformats.org/drawingml/2006/main">
                  <a:graphicData uri="http://schemas.microsoft.com/office/word/2010/wordprocessingGroup">
                    <wpg:wgp>
                      <wpg:cNvGrpSpPr/>
                      <wpg:grpSpPr>
                        <a:xfrm>
                          <a:off x="0" y="0"/>
                          <a:ext cx="113605" cy="522039"/>
                          <a:chOff x="0" y="0"/>
                          <a:chExt cx="113605" cy="522039"/>
                        </a:xfrm>
                      </wpg:grpSpPr>
                      <wps:wsp>
                        <wps:cNvPr id="1525" name="Shape 1525"/>
                        <wps:cNvSpPr/>
                        <wps:spPr>
                          <a:xfrm>
                            <a:off x="0" y="0"/>
                            <a:ext cx="113605" cy="113605"/>
                          </a:xfrm>
                          <a:custGeom>
                            <a:avLst/>
                            <a:gdLst/>
                            <a:ahLst/>
                            <a:cxnLst/>
                            <a:rect l="0" t="0" r="0" b="0"/>
                            <a:pathLst>
                              <a:path w="113605" h="113605">
                                <a:moveTo>
                                  <a:pt x="16222" y="0"/>
                                </a:moveTo>
                                <a:lnTo>
                                  <a:pt x="97383" y="0"/>
                                </a:lnTo>
                                <a:cubicBezTo>
                                  <a:pt x="101873" y="0"/>
                                  <a:pt x="105928" y="1823"/>
                                  <a:pt x="108862" y="4763"/>
                                </a:cubicBezTo>
                                <a:lnTo>
                                  <a:pt x="113605" y="16221"/>
                                </a:lnTo>
                                <a:lnTo>
                                  <a:pt x="113605" y="97383"/>
                                </a:lnTo>
                                <a:lnTo>
                                  <a:pt x="108862" y="108843"/>
                                </a:lnTo>
                                <a:cubicBezTo>
                                  <a:pt x="105928" y="111782"/>
                                  <a:pt x="101873" y="113605"/>
                                  <a:pt x="97383" y="113605"/>
                                </a:cubicBezTo>
                                <a:lnTo>
                                  <a:pt x="16222" y="113605"/>
                                </a:lnTo>
                                <a:cubicBezTo>
                                  <a:pt x="7293" y="113605"/>
                                  <a:pt x="0" y="106312"/>
                                  <a:pt x="0" y="97382"/>
                                </a:cubicBezTo>
                                <a:lnTo>
                                  <a:pt x="0" y="16222"/>
                                </a:lnTo>
                                <a:cubicBezTo>
                                  <a:pt x="0" y="7293"/>
                                  <a:pt x="7293"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26" name="Shape 1526"/>
                        <wps:cNvSpPr/>
                        <wps:spPr>
                          <a:xfrm>
                            <a:off x="20290" y="24357"/>
                            <a:ext cx="77093" cy="64889"/>
                          </a:xfrm>
                          <a:custGeom>
                            <a:avLst/>
                            <a:gdLst/>
                            <a:ahLst/>
                            <a:cxnLst/>
                            <a:rect l="0" t="0" r="0" b="0"/>
                            <a:pathLst>
                              <a:path w="77093" h="64889">
                                <a:moveTo>
                                  <a:pt x="64939" y="0"/>
                                </a:moveTo>
                                <a:lnTo>
                                  <a:pt x="75059" y="0"/>
                                </a:lnTo>
                                <a:lnTo>
                                  <a:pt x="77093" y="12155"/>
                                </a:lnTo>
                                <a:lnTo>
                                  <a:pt x="32445" y="64889"/>
                                </a:lnTo>
                                <a:lnTo>
                                  <a:pt x="24358" y="64889"/>
                                </a:lnTo>
                                <a:lnTo>
                                  <a:pt x="0" y="36513"/>
                                </a:lnTo>
                                <a:lnTo>
                                  <a:pt x="8136" y="24309"/>
                                </a:lnTo>
                                <a:lnTo>
                                  <a:pt x="24358" y="42565"/>
                                </a:lnTo>
                                <a:lnTo>
                                  <a:pt x="32445" y="40580"/>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29" name="Shape 1529"/>
                        <wps:cNvSpPr/>
                        <wps:spPr>
                          <a:xfrm>
                            <a:off x="0" y="408434"/>
                            <a:ext cx="113605" cy="113605"/>
                          </a:xfrm>
                          <a:custGeom>
                            <a:avLst/>
                            <a:gdLst/>
                            <a:ahLst/>
                            <a:cxnLst/>
                            <a:rect l="0" t="0" r="0" b="0"/>
                            <a:pathLst>
                              <a:path w="113605" h="113605">
                                <a:moveTo>
                                  <a:pt x="16222" y="0"/>
                                </a:moveTo>
                                <a:lnTo>
                                  <a:pt x="97383" y="0"/>
                                </a:lnTo>
                                <a:cubicBezTo>
                                  <a:pt x="101873" y="0"/>
                                  <a:pt x="105928" y="1823"/>
                                  <a:pt x="108862" y="4763"/>
                                </a:cubicBezTo>
                                <a:lnTo>
                                  <a:pt x="113605" y="16222"/>
                                </a:lnTo>
                                <a:lnTo>
                                  <a:pt x="113605" y="97384"/>
                                </a:lnTo>
                                <a:lnTo>
                                  <a:pt x="108862" y="108843"/>
                                </a:lnTo>
                                <a:cubicBezTo>
                                  <a:pt x="105928" y="111782"/>
                                  <a:pt x="101873" y="113605"/>
                                  <a:pt x="97383" y="113605"/>
                                </a:cubicBezTo>
                                <a:lnTo>
                                  <a:pt x="16222" y="113605"/>
                                </a:lnTo>
                                <a:cubicBezTo>
                                  <a:pt x="7293" y="113605"/>
                                  <a:pt x="0" y="106313"/>
                                  <a:pt x="0" y="97384"/>
                                </a:cubicBezTo>
                                <a:lnTo>
                                  <a:pt x="0" y="16223"/>
                                </a:lnTo>
                                <a:cubicBezTo>
                                  <a:pt x="0" y="7292"/>
                                  <a:pt x="7293"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30" name="Shape 1530"/>
                        <wps:cNvSpPr/>
                        <wps:spPr>
                          <a:xfrm>
                            <a:off x="20290" y="432792"/>
                            <a:ext cx="77093" cy="64889"/>
                          </a:xfrm>
                          <a:custGeom>
                            <a:avLst/>
                            <a:gdLst/>
                            <a:ahLst/>
                            <a:cxnLst/>
                            <a:rect l="0" t="0" r="0" b="0"/>
                            <a:pathLst>
                              <a:path w="77093" h="64889">
                                <a:moveTo>
                                  <a:pt x="64939" y="0"/>
                                </a:moveTo>
                                <a:lnTo>
                                  <a:pt x="75059" y="0"/>
                                </a:lnTo>
                                <a:lnTo>
                                  <a:pt x="77093" y="12154"/>
                                </a:lnTo>
                                <a:lnTo>
                                  <a:pt x="32445" y="64889"/>
                                </a:lnTo>
                                <a:lnTo>
                                  <a:pt x="24358" y="64889"/>
                                </a:lnTo>
                                <a:lnTo>
                                  <a:pt x="0" y="36513"/>
                                </a:lnTo>
                                <a:lnTo>
                                  <a:pt x="8136" y="24308"/>
                                </a:lnTo>
                                <a:lnTo>
                                  <a:pt x="24358" y="42564"/>
                                </a:lnTo>
                                <a:lnTo>
                                  <a:pt x="32445" y="40580"/>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49F9113C" id="Group 29536" o:spid="_x0000_s1026" style="position:absolute;margin-left:12.65pt;margin-top:4.95pt;width:8.95pt;height:41.1pt;z-index:251658246" coordsize="113605,522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">
                <v:shape id="Shape 1525" o:spid="_x0000_s1027" style="position:absolute;width:113605;height:113605;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" path="m16222,l97383,v4490,,8545,1823,11479,4763l113605,16221r,81162l108862,108843v-2934,2939,-6989,4762,-11479,4762l16222,113605c7293,113605,,106312,,97382l,16222c,7293,7293,,16222,xe" fillcolor="#007aff" stroked="f" strokeweight="0">
                  <v:stroke miterlimit="83231f" joinstyle="miter"/>
                  <v:path arrowok="t" textboxrect="0,0,113605,113605"/>
                </v:shape>
                <v:shape id="Shape 1526" o:spid="_x0000_s1028" style="position:absolute;left:20290;top:24357;width:77093;height:64889;visibility:visible;mso-wrap-style:square;v-text-anchor:top" coordsize="77093,6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" path="m64939,l75059,r2034,12155l32445,64889r-8087,l,36513,8136,24309,24358,42565r8087,-1985l64939,xe" stroked="f" strokeweight="0">
                  <v:stroke miterlimit="83231f" joinstyle="miter"/>
                  <v:path arrowok="t" textboxrect="0,0,77093,64889"/>
                </v:shape>
                <v:shape id="Shape 1529" o:spid="_x0000_s1029" style="position:absolute;top:408434;width:113605;height:113605;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" path="m16222,l97383,v4490,,8545,1823,11479,4763l113605,16222r,81162l108862,108843v-2934,2939,-6989,4762,-11479,4762l16222,113605c7293,113605,,106313,,97384l,16223c,7292,7293,,16222,xe" fillcolor="#007aff" stroked="f" strokeweight="0">
                  <v:stroke miterlimit="83231f" joinstyle="miter"/>
                  <v:path arrowok="t" textboxrect="0,0,113605,113605"/>
                </v:shape>
                <v:shape id="Shape 1530" o:spid="_x0000_s1030" style="position:absolute;left:20290;top:432792;width:77093;height:64889;visibility:visible;mso-wrap-style:square;v-text-anchor:top" coordsize="77093,6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" path="m64939,l75059,r2034,12154l32445,64889r-8087,l,36513,8136,24308,24358,42564r8087,-1984l64939,xe" stroked="f" strokeweight="0">
                  <v:stroke miterlimit="83231f" joinstyle="miter"/>
                  <v:path arrowok="t" textboxrect="0,0,77093,64889"/>
                </v:shape>
                <w10:wrap type="square"/>
              </v:group>
            </w:pict>
          </mc:Fallback>
        </mc:AlternateContent>
      </w:r>
      <w:r>
        <w:t>Demonstrating implementation of DNS infrastructure using Amazon Route53 and code to provision, update, and delete NATPR records, acting as the SML.</w:t>
      </w:r>
    </w:p>
    <w:p w14:paraId="7F07FF8B" w14:textId="77777777" w:rsidR="00294FC8" w:rsidRDefault="00106299">
      <w:pPr>
        <w:spacing w:after="43" w:line="364" w:lineRule="auto"/>
        <w:ind w:left="141" w:right="219" w:firstLine="111"/>
        <w:jc w:val="both"/>
      </w:pPr>
      <w:r>
        <w:t>Demonstrating implementation of SMP infrastructure to reply to the REST API for service functionally and AS4 final endpoint. 3. Documentation</w:t>
      </w:r>
    </w:p>
    <w:p w14:paraId="70E36FD4" w14:textId="77777777" w:rsidR="00294FC8" w:rsidRDefault="00106299">
      <w:pPr>
        <w:spacing w:after="132"/>
        <w:ind w:left="553" w:right="6"/>
      </w:pPr>
      <w:r>
        <w:rPr>
          <w:noProof/>
          <w:sz w:val="22"/>
        </w:rPr>
        <w:lastRenderedPageBreak/>
        <mc:AlternateContent>
          <mc:Choice Requires="wpg">
            <w:drawing>
              <wp:anchor distT="0" distB="0" distL="114300" distR="114300" simplePos="0" relativeHeight="251658247" behindDoc="0" locked="0" layoutInCell="1" allowOverlap="1" wp14:anchorId="0EB7198E" wp14:editId="215C0D5E">
                <wp:simplePos x="0" y="0"/>
                <wp:positionH relativeFrom="column">
                  <wp:posOffset>160929</wp:posOffset>
                </wp:positionH>
                <wp:positionV relativeFrom="paragraph">
                  <wp:posOffset>62738</wp:posOffset>
                </wp:positionV>
                <wp:extent cx="251569" cy="2553146"/>
                <wp:effectExtent l="0" t="0" r="0" b="0"/>
                <wp:wrapSquare wrapText="bothSides"/>
                <wp:docPr id="29537" name="Group 29537"/>
                <wp:cNvGraphicFramePr/>
                <a:graphic xmlns:a="http://schemas.openxmlformats.org/drawingml/2006/main">
                  <a:graphicData uri="http://schemas.microsoft.com/office/word/2010/wordprocessingGroup">
                    <wpg:wgp>
                      <wpg:cNvGrpSpPr/>
                      <wpg:grpSpPr>
                        <a:xfrm>
                          <a:off x="0" y="0"/>
                          <a:ext cx="251569" cy="2553146"/>
                          <a:chOff x="0" y="0"/>
                          <a:chExt cx="251569" cy="2553146"/>
                        </a:xfrm>
                      </wpg:grpSpPr>
                      <wps:wsp>
                        <wps:cNvPr id="1532" name="Shape 1532"/>
                        <wps:cNvSpPr/>
                        <wps:spPr>
                          <a:xfrm>
                            <a:off x="0" y="0"/>
                            <a:ext cx="113605" cy="113605"/>
                          </a:xfrm>
                          <a:custGeom>
                            <a:avLst/>
                            <a:gdLst/>
                            <a:ahLst/>
                            <a:cxnLst/>
                            <a:rect l="0" t="0" r="0" b="0"/>
                            <a:pathLst>
                              <a:path w="113605" h="113605">
                                <a:moveTo>
                                  <a:pt x="16222" y="0"/>
                                </a:moveTo>
                                <a:lnTo>
                                  <a:pt x="97383" y="0"/>
                                </a:lnTo>
                                <a:cubicBezTo>
                                  <a:pt x="101873" y="0"/>
                                  <a:pt x="105928" y="1811"/>
                                  <a:pt x="108862" y="4744"/>
                                </a:cubicBezTo>
                                <a:lnTo>
                                  <a:pt x="113605" y="16221"/>
                                </a:lnTo>
                                <a:lnTo>
                                  <a:pt x="113605" y="97383"/>
                                </a:lnTo>
                                <a:lnTo>
                                  <a:pt x="108862" y="108843"/>
                                </a:lnTo>
                                <a:cubicBezTo>
                                  <a:pt x="105928" y="111782"/>
                                  <a:pt x="101873" y="113605"/>
                                  <a:pt x="97383" y="113605"/>
                                </a:cubicBezTo>
                                <a:lnTo>
                                  <a:pt x="16222" y="113605"/>
                                </a:lnTo>
                                <a:cubicBezTo>
                                  <a:pt x="7293" y="113605"/>
                                  <a:pt x="0" y="106313"/>
                                  <a:pt x="0" y="97382"/>
                                </a:cubicBezTo>
                                <a:lnTo>
                                  <a:pt x="0" y="16221"/>
                                </a:lnTo>
                                <a:cubicBezTo>
                                  <a:pt x="0" y="7243"/>
                                  <a:pt x="7293"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33" name="Shape 1533"/>
                        <wps:cNvSpPr/>
                        <wps:spPr>
                          <a:xfrm>
                            <a:off x="20290" y="24308"/>
                            <a:ext cx="77093" cy="64939"/>
                          </a:xfrm>
                          <a:custGeom>
                            <a:avLst/>
                            <a:gdLst/>
                            <a:ahLst/>
                            <a:cxnLst/>
                            <a:rect l="0" t="0" r="0" b="0"/>
                            <a:pathLst>
                              <a:path w="77093" h="64939">
                                <a:moveTo>
                                  <a:pt x="64939" y="0"/>
                                </a:moveTo>
                                <a:lnTo>
                                  <a:pt x="75059" y="0"/>
                                </a:lnTo>
                                <a:lnTo>
                                  <a:pt x="77093" y="12205"/>
                                </a:lnTo>
                                <a:lnTo>
                                  <a:pt x="32445" y="64939"/>
                                </a:lnTo>
                                <a:lnTo>
                                  <a:pt x="24358" y="64939"/>
                                </a:lnTo>
                                <a:lnTo>
                                  <a:pt x="0" y="36562"/>
                                </a:lnTo>
                                <a:lnTo>
                                  <a:pt x="8136" y="24359"/>
                                </a:lnTo>
                                <a:lnTo>
                                  <a:pt x="24358" y="42615"/>
                                </a:lnTo>
                                <a:lnTo>
                                  <a:pt x="32445" y="40582"/>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35" name="Shape 1535"/>
                        <wps:cNvSpPr/>
                        <wps:spPr>
                          <a:xfrm>
                            <a:off x="0" y="231775"/>
                            <a:ext cx="113605" cy="113605"/>
                          </a:xfrm>
                          <a:custGeom>
                            <a:avLst/>
                            <a:gdLst/>
                            <a:ahLst/>
                            <a:cxnLst/>
                            <a:rect l="0" t="0" r="0" b="0"/>
                            <a:pathLst>
                              <a:path w="113605" h="113605">
                                <a:moveTo>
                                  <a:pt x="16222" y="0"/>
                                </a:moveTo>
                                <a:lnTo>
                                  <a:pt x="97383" y="0"/>
                                </a:lnTo>
                                <a:cubicBezTo>
                                  <a:pt x="101873" y="0"/>
                                  <a:pt x="105928" y="1823"/>
                                  <a:pt x="108862" y="4768"/>
                                </a:cubicBezTo>
                                <a:lnTo>
                                  <a:pt x="113605" y="16271"/>
                                </a:lnTo>
                                <a:lnTo>
                                  <a:pt x="113605" y="97383"/>
                                </a:lnTo>
                                <a:lnTo>
                                  <a:pt x="108862" y="108861"/>
                                </a:lnTo>
                                <a:cubicBezTo>
                                  <a:pt x="105928" y="111794"/>
                                  <a:pt x="101873" y="113605"/>
                                  <a:pt x="97383" y="113605"/>
                                </a:cubicBezTo>
                                <a:lnTo>
                                  <a:pt x="16222" y="113605"/>
                                </a:lnTo>
                                <a:cubicBezTo>
                                  <a:pt x="7293" y="113605"/>
                                  <a:pt x="0" y="106363"/>
                                  <a:pt x="0" y="97382"/>
                                </a:cubicBezTo>
                                <a:lnTo>
                                  <a:pt x="0" y="16271"/>
                                </a:lnTo>
                                <a:cubicBezTo>
                                  <a:pt x="0" y="7292"/>
                                  <a:pt x="7293"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36" name="Shape 1536"/>
                        <wps:cNvSpPr/>
                        <wps:spPr>
                          <a:xfrm>
                            <a:off x="20290" y="256132"/>
                            <a:ext cx="77093" cy="64939"/>
                          </a:xfrm>
                          <a:custGeom>
                            <a:avLst/>
                            <a:gdLst/>
                            <a:ahLst/>
                            <a:cxnLst/>
                            <a:rect l="0" t="0" r="0" b="0"/>
                            <a:pathLst>
                              <a:path w="77093" h="64939">
                                <a:moveTo>
                                  <a:pt x="64939" y="0"/>
                                </a:moveTo>
                                <a:lnTo>
                                  <a:pt x="75059" y="0"/>
                                </a:lnTo>
                                <a:lnTo>
                                  <a:pt x="77093" y="12205"/>
                                </a:lnTo>
                                <a:lnTo>
                                  <a:pt x="32445" y="64939"/>
                                </a:lnTo>
                                <a:lnTo>
                                  <a:pt x="24358" y="64939"/>
                                </a:lnTo>
                                <a:lnTo>
                                  <a:pt x="0" y="36513"/>
                                </a:lnTo>
                                <a:lnTo>
                                  <a:pt x="8136" y="24359"/>
                                </a:lnTo>
                                <a:lnTo>
                                  <a:pt x="24358" y="42615"/>
                                </a:lnTo>
                                <a:lnTo>
                                  <a:pt x="32445" y="40581"/>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38" name="Shape 1538"/>
                        <wps:cNvSpPr/>
                        <wps:spPr>
                          <a:xfrm>
                            <a:off x="137964" y="463600"/>
                            <a:ext cx="113605" cy="113605"/>
                          </a:xfrm>
                          <a:custGeom>
                            <a:avLst/>
                            <a:gdLst/>
                            <a:ahLst/>
                            <a:cxnLst/>
                            <a:rect l="0" t="0" r="0" b="0"/>
                            <a:pathLst>
                              <a:path w="113605" h="113605">
                                <a:moveTo>
                                  <a:pt x="16222" y="0"/>
                                </a:moveTo>
                                <a:lnTo>
                                  <a:pt x="97383" y="0"/>
                                </a:lnTo>
                                <a:cubicBezTo>
                                  <a:pt x="106313" y="0"/>
                                  <a:pt x="113605" y="7292"/>
                                  <a:pt x="113605" y="16221"/>
                                </a:cubicBezTo>
                                <a:lnTo>
                                  <a:pt x="113605" y="97382"/>
                                </a:lnTo>
                                <a:cubicBezTo>
                                  <a:pt x="113605" y="106363"/>
                                  <a:pt x="106313" y="113605"/>
                                  <a:pt x="97383" y="113605"/>
                                </a:cubicBezTo>
                                <a:lnTo>
                                  <a:pt x="16222" y="113605"/>
                                </a:lnTo>
                                <a:cubicBezTo>
                                  <a:pt x="7292" y="113605"/>
                                  <a:pt x="0" y="106363"/>
                                  <a:pt x="0" y="97382"/>
                                </a:cubicBezTo>
                                <a:lnTo>
                                  <a:pt x="0" y="16221"/>
                                </a:lnTo>
                                <a:cubicBezTo>
                                  <a:pt x="0" y="7292"/>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39" name="Shape 1539"/>
                        <wps:cNvSpPr/>
                        <wps:spPr>
                          <a:xfrm>
                            <a:off x="158254" y="487957"/>
                            <a:ext cx="77093" cy="64889"/>
                          </a:xfrm>
                          <a:custGeom>
                            <a:avLst/>
                            <a:gdLst/>
                            <a:ahLst/>
                            <a:cxnLst/>
                            <a:rect l="0" t="0" r="0" b="0"/>
                            <a:pathLst>
                              <a:path w="77093" h="64889">
                                <a:moveTo>
                                  <a:pt x="64889" y="0"/>
                                </a:moveTo>
                                <a:lnTo>
                                  <a:pt x="75059" y="0"/>
                                </a:lnTo>
                                <a:lnTo>
                                  <a:pt x="77093" y="12155"/>
                                </a:lnTo>
                                <a:lnTo>
                                  <a:pt x="32445" y="64889"/>
                                </a:lnTo>
                                <a:lnTo>
                                  <a:pt x="24358" y="64889"/>
                                </a:lnTo>
                                <a:lnTo>
                                  <a:pt x="0" y="36513"/>
                                </a:lnTo>
                                <a:lnTo>
                                  <a:pt x="8086" y="24359"/>
                                </a:lnTo>
                                <a:lnTo>
                                  <a:pt x="24358" y="42615"/>
                                </a:lnTo>
                                <a:lnTo>
                                  <a:pt x="32445" y="40582"/>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1" name="Shape 1541"/>
                        <wps:cNvSpPr/>
                        <wps:spPr>
                          <a:xfrm>
                            <a:off x="137964" y="695424"/>
                            <a:ext cx="113605" cy="113605"/>
                          </a:xfrm>
                          <a:custGeom>
                            <a:avLst/>
                            <a:gdLst/>
                            <a:ahLst/>
                            <a:cxnLst/>
                            <a:rect l="0" t="0" r="0" b="0"/>
                            <a:pathLst>
                              <a:path w="113605" h="113605">
                                <a:moveTo>
                                  <a:pt x="16222" y="0"/>
                                </a:moveTo>
                                <a:lnTo>
                                  <a:pt x="97383" y="0"/>
                                </a:lnTo>
                                <a:cubicBezTo>
                                  <a:pt x="106313" y="0"/>
                                  <a:pt x="113605" y="7243"/>
                                  <a:pt x="113605" y="16222"/>
                                </a:cubicBezTo>
                                <a:lnTo>
                                  <a:pt x="113605" y="97384"/>
                                </a:lnTo>
                                <a:cubicBezTo>
                                  <a:pt x="113605" y="106313"/>
                                  <a:pt x="106313" y="113605"/>
                                  <a:pt x="97383" y="113605"/>
                                </a:cubicBezTo>
                                <a:lnTo>
                                  <a:pt x="16222" y="113605"/>
                                </a:lnTo>
                                <a:cubicBezTo>
                                  <a:pt x="7292" y="113605"/>
                                  <a:pt x="0" y="106313"/>
                                  <a:pt x="0" y="97384"/>
                                </a:cubicBezTo>
                                <a:lnTo>
                                  <a:pt x="0" y="16222"/>
                                </a:lnTo>
                                <a:cubicBezTo>
                                  <a:pt x="0" y="724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42" name="Shape 1542"/>
                        <wps:cNvSpPr/>
                        <wps:spPr>
                          <a:xfrm>
                            <a:off x="158254" y="719732"/>
                            <a:ext cx="77093" cy="64939"/>
                          </a:xfrm>
                          <a:custGeom>
                            <a:avLst/>
                            <a:gdLst/>
                            <a:ahLst/>
                            <a:cxnLst/>
                            <a:rect l="0" t="0" r="0" b="0"/>
                            <a:pathLst>
                              <a:path w="77093" h="64939">
                                <a:moveTo>
                                  <a:pt x="64889" y="0"/>
                                </a:moveTo>
                                <a:lnTo>
                                  <a:pt x="75059" y="0"/>
                                </a:lnTo>
                                <a:lnTo>
                                  <a:pt x="77093" y="12205"/>
                                </a:lnTo>
                                <a:lnTo>
                                  <a:pt x="32445" y="64939"/>
                                </a:lnTo>
                                <a:lnTo>
                                  <a:pt x="24358" y="64939"/>
                                </a:lnTo>
                                <a:lnTo>
                                  <a:pt x="0" y="36563"/>
                                </a:lnTo>
                                <a:lnTo>
                                  <a:pt x="8086" y="24359"/>
                                </a:lnTo>
                                <a:lnTo>
                                  <a:pt x="24358" y="42615"/>
                                </a:lnTo>
                                <a:lnTo>
                                  <a:pt x="32445" y="40582"/>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4" name="Shape 1544"/>
                        <wps:cNvSpPr/>
                        <wps:spPr>
                          <a:xfrm>
                            <a:off x="137964" y="927199"/>
                            <a:ext cx="113605" cy="113605"/>
                          </a:xfrm>
                          <a:custGeom>
                            <a:avLst/>
                            <a:gdLst/>
                            <a:ahLst/>
                            <a:cxnLst/>
                            <a:rect l="0" t="0" r="0" b="0"/>
                            <a:pathLst>
                              <a:path w="113605" h="113605">
                                <a:moveTo>
                                  <a:pt x="16222" y="0"/>
                                </a:moveTo>
                                <a:lnTo>
                                  <a:pt x="97383" y="0"/>
                                </a:lnTo>
                                <a:cubicBezTo>
                                  <a:pt x="106313" y="0"/>
                                  <a:pt x="113605" y="7293"/>
                                  <a:pt x="113605" y="16271"/>
                                </a:cubicBezTo>
                                <a:lnTo>
                                  <a:pt x="113605" y="97384"/>
                                </a:lnTo>
                                <a:cubicBezTo>
                                  <a:pt x="113605" y="106363"/>
                                  <a:pt x="106313" y="113605"/>
                                  <a:pt x="97383" y="113605"/>
                                </a:cubicBezTo>
                                <a:lnTo>
                                  <a:pt x="16222" y="113605"/>
                                </a:lnTo>
                                <a:cubicBezTo>
                                  <a:pt x="7292" y="113605"/>
                                  <a:pt x="0" y="106363"/>
                                  <a:pt x="0" y="97384"/>
                                </a:cubicBezTo>
                                <a:lnTo>
                                  <a:pt x="0" y="16271"/>
                                </a:lnTo>
                                <a:cubicBezTo>
                                  <a:pt x="0" y="7293"/>
                                  <a:pt x="7292"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45" name="Shape 1545"/>
                        <wps:cNvSpPr/>
                        <wps:spPr>
                          <a:xfrm>
                            <a:off x="158254" y="951557"/>
                            <a:ext cx="77093" cy="64938"/>
                          </a:xfrm>
                          <a:custGeom>
                            <a:avLst/>
                            <a:gdLst/>
                            <a:ahLst/>
                            <a:cxnLst/>
                            <a:rect l="0" t="0" r="0" b="0"/>
                            <a:pathLst>
                              <a:path w="77093" h="64938">
                                <a:moveTo>
                                  <a:pt x="64889" y="0"/>
                                </a:moveTo>
                                <a:lnTo>
                                  <a:pt x="75059" y="0"/>
                                </a:lnTo>
                                <a:lnTo>
                                  <a:pt x="77093" y="12204"/>
                                </a:lnTo>
                                <a:lnTo>
                                  <a:pt x="32445" y="64938"/>
                                </a:lnTo>
                                <a:lnTo>
                                  <a:pt x="24358" y="64938"/>
                                </a:lnTo>
                                <a:lnTo>
                                  <a:pt x="0" y="36513"/>
                                </a:lnTo>
                                <a:lnTo>
                                  <a:pt x="8086" y="24357"/>
                                </a:lnTo>
                                <a:lnTo>
                                  <a:pt x="24358" y="42614"/>
                                </a:lnTo>
                                <a:lnTo>
                                  <a:pt x="32445" y="40580"/>
                                </a:lnTo>
                                <a:lnTo>
                                  <a:pt x="6488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7" name="Shape 1547"/>
                        <wps:cNvSpPr/>
                        <wps:spPr>
                          <a:xfrm>
                            <a:off x="0" y="1159024"/>
                            <a:ext cx="113605" cy="113605"/>
                          </a:xfrm>
                          <a:custGeom>
                            <a:avLst/>
                            <a:gdLst/>
                            <a:ahLst/>
                            <a:cxnLst/>
                            <a:rect l="0" t="0" r="0" b="0"/>
                            <a:pathLst>
                              <a:path w="113605" h="113605">
                                <a:moveTo>
                                  <a:pt x="16222" y="0"/>
                                </a:moveTo>
                                <a:lnTo>
                                  <a:pt x="97383" y="0"/>
                                </a:lnTo>
                                <a:cubicBezTo>
                                  <a:pt x="101873" y="0"/>
                                  <a:pt x="105928" y="1823"/>
                                  <a:pt x="108862" y="4763"/>
                                </a:cubicBezTo>
                                <a:lnTo>
                                  <a:pt x="113605" y="16221"/>
                                </a:lnTo>
                                <a:lnTo>
                                  <a:pt x="113605" y="97384"/>
                                </a:lnTo>
                                <a:lnTo>
                                  <a:pt x="108862" y="108862"/>
                                </a:lnTo>
                                <a:cubicBezTo>
                                  <a:pt x="105928" y="111795"/>
                                  <a:pt x="101873" y="113605"/>
                                  <a:pt x="97383" y="113605"/>
                                </a:cubicBezTo>
                                <a:lnTo>
                                  <a:pt x="16222" y="113605"/>
                                </a:lnTo>
                                <a:cubicBezTo>
                                  <a:pt x="7293" y="113605"/>
                                  <a:pt x="0" y="106363"/>
                                  <a:pt x="0" y="97384"/>
                                </a:cubicBezTo>
                                <a:lnTo>
                                  <a:pt x="0" y="16222"/>
                                </a:lnTo>
                                <a:cubicBezTo>
                                  <a:pt x="0" y="7293"/>
                                  <a:pt x="7293"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48" name="Shape 1548"/>
                        <wps:cNvSpPr/>
                        <wps:spPr>
                          <a:xfrm>
                            <a:off x="20290" y="1183382"/>
                            <a:ext cx="77093" cy="64888"/>
                          </a:xfrm>
                          <a:custGeom>
                            <a:avLst/>
                            <a:gdLst/>
                            <a:ahLst/>
                            <a:cxnLst/>
                            <a:rect l="0" t="0" r="0" b="0"/>
                            <a:pathLst>
                              <a:path w="77093" h="64888">
                                <a:moveTo>
                                  <a:pt x="64939" y="0"/>
                                </a:moveTo>
                                <a:lnTo>
                                  <a:pt x="75059" y="0"/>
                                </a:lnTo>
                                <a:lnTo>
                                  <a:pt x="77093" y="12154"/>
                                </a:lnTo>
                                <a:lnTo>
                                  <a:pt x="32445" y="64888"/>
                                </a:lnTo>
                                <a:lnTo>
                                  <a:pt x="24358" y="64888"/>
                                </a:lnTo>
                                <a:lnTo>
                                  <a:pt x="0" y="36513"/>
                                </a:lnTo>
                                <a:lnTo>
                                  <a:pt x="8136" y="24357"/>
                                </a:lnTo>
                                <a:lnTo>
                                  <a:pt x="24358" y="42614"/>
                                </a:lnTo>
                                <a:lnTo>
                                  <a:pt x="32445" y="40580"/>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6" name="Shape 1556"/>
                        <wps:cNvSpPr/>
                        <wps:spPr>
                          <a:xfrm>
                            <a:off x="0" y="1390848"/>
                            <a:ext cx="113605" cy="113605"/>
                          </a:xfrm>
                          <a:custGeom>
                            <a:avLst/>
                            <a:gdLst/>
                            <a:ahLst/>
                            <a:cxnLst/>
                            <a:rect l="0" t="0" r="0" b="0"/>
                            <a:pathLst>
                              <a:path w="113605" h="113605">
                                <a:moveTo>
                                  <a:pt x="16222" y="0"/>
                                </a:moveTo>
                                <a:lnTo>
                                  <a:pt x="97383" y="0"/>
                                </a:lnTo>
                                <a:cubicBezTo>
                                  <a:pt x="101873" y="0"/>
                                  <a:pt x="105928" y="1811"/>
                                  <a:pt x="108862" y="4744"/>
                                </a:cubicBezTo>
                                <a:lnTo>
                                  <a:pt x="113605" y="16221"/>
                                </a:lnTo>
                                <a:lnTo>
                                  <a:pt x="113605" y="97384"/>
                                </a:lnTo>
                                <a:lnTo>
                                  <a:pt x="108862" y="108843"/>
                                </a:lnTo>
                                <a:cubicBezTo>
                                  <a:pt x="105928" y="111782"/>
                                  <a:pt x="101873" y="113605"/>
                                  <a:pt x="97383" y="113605"/>
                                </a:cubicBezTo>
                                <a:lnTo>
                                  <a:pt x="16222" y="113605"/>
                                </a:lnTo>
                                <a:cubicBezTo>
                                  <a:pt x="7293" y="113605"/>
                                  <a:pt x="0" y="106313"/>
                                  <a:pt x="0" y="97384"/>
                                </a:cubicBezTo>
                                <a:lnTo>
                                  <a:pt x="0" y="16222"/>
                                </a:lnTo>
                                <a:cubicBezTo>
                                  <a:pt x="0" y="7243"/>
                                  <a:pt x="7293"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57" name="Shape 1557"/>
                        <wps:cNvSpPr/>
                        <wps:spPr>
                          <a:xfrm>
                            <a:off x="20290" y="1415157"/>
                            <a:ext cx="77093" cy="64938"/>
                          </a:xfrm>
                          <a:custGeom>
                            <a:avLst/>
                            <a:gdLst/>
                            <a:ahLst/>
                            <a:cxnLst/>
                            <a:rect l="0" t="0" r="0" b="0"/>
                            <a:pathLst>
                              <a:path w="77093" h="64938">
                                <a:moveTo>
                                  <a:pt x="64939" y="0"/>
                                </a:moveTo>
                                <a:lnTo>
                                  <a:pt x="75059" y="0"/>
                                </a:lnTo>
                                <a:lnTo>
                                  <a:pt x="77093" y="12204"/>
                                </a:lnTo>
                                <a:lnTo>
                                  <a:pt x="32445" y="64938"/>
                                </a:lnTo>
                                <a:lnTo>
                                  <a:pt x="24358" y="64938"/>
                                </a:lnTo>
                                <a:lnTo>
                                  <a:pt x="0" y="36562"/>
                                </a:lnTo>
                                <a:lnTo>
                                  <a:pt x="8136" y="24357"/>
                                </a:lnTo>
                                <a:lnTo>
                                  <a:pt x="24358" y="42614"/>
                                </a:lnTo>
                                <a:lnTo>
                                  <a:pt x="32445" y="40580"/>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4" name="Shape 1564"/>
                        <wps:cNvSpPr/>
                        <wps:spPr>
                          <a:xfrm>
                            <a:off x="0" y="1799282"/>
                            <a:ext cx="113605" cy="113605"/>
                          </a:xfrm>
                          <a:custGeom>
                            <a:avLst/>
                            <a:gdLst/>
                            <a:ahLst/>
                            <a:cxnLst/>
                            <a:rect l="0" t="0" r="0" b="0"/>
                            <a:pathLst>
                              <a:path w="113605" h="113605">
                                <a:moveTo>
                                  <a:pt x="16222" y="0"/>
                                </a:moveTo>
                                <a:lnTo>
                                  <a:pt x="97383" y="0"/>
                                </a:lnTo>
                                <a:cubicBezTo>
                                  <a:pt x="101873" y="0"/>
                                  <a:pt x="105928" y="1811"/>
                                  <a:pt x="108862" y="4744"/>
                                </a:cubicBezTo>
                                <a:lnTo>
                                  <a:pt x="113605" y="16222"/>
                                </a:lnTo>
                                <a:lnTo>
                                  <a:pt x="113605" y="97383"/>
                                </a:lnTo>
                                <a:lnTo>
                                  <a:pt x="108862" y="108843"/>
                                </a:lnTo>
                                <a:cubicBezTo>
                                  <a:pt x="105928" y="111782"/>
                                  <a:pt x="101873" y="113605"/>
                                  <a:pt x="97383" y="113605"/>
                                </a:cubicBezTo>
                                <a:lnTo>
                                  <a:pt x="16222" y="113605"/>
                                </a:lnTo>
                                <a:cubicBezTo>
                                  <a:pt x="7293" y="113605"/>
                                  <a:pt x="0" y="106312"/>
                                  <a:pt x="0" y="97383"/>
                                </a:cubicBezTo>
                                <a:lnTo>
                                  <a:pt x="0" y="16222"/>
                                </a:lnTo>
                                <a:cubicBezTo>
                                  <a:pt x="0" y="7243"/>
                                  <a:pt x="7293"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65" name="Shape 1565"/>
                        <wps:cNvSpPr/>
                        <wps:spPr>
                          <a:xfrm>
                            <a:off x="20290" y="1823640"/>
                            <a:ext cx="77093" cy="64889"/>
                          </a:xfrm>
                          <a:custGeom>
                            <a:avLst/>
                            <a:gdLst/>
                            <a:ahLst/>
                            <a:cxnLst/>
                            <a:rect l="0" t="0" r="0" b="0"/>
                            <a:pathLst>
                              <a:path w="77093" h="64889">
                                <a:moveTo>
                                  <a:pt x="64939" y="0"/>
                                </a:moveTo>
                                <a:lnTo>
                                  <a:pt x="75059" y="0"/>
                                </a:lnTo>
                                <a:lnTo>
                                  <a:pt x="77093" y="12154"/>
                                </a:lnTo>
                                <a:lnTo>
                                  <a:pt x="32445" y="64889"/>
                                </a:lnTo>
                                <a:lnTo>
                                  <a:pt x="24358" y="64889"/>
                                </a:lnTo>
                                <a:lnTo>
                                  <a:pt x="0" y="36513"/>
                                </a:lnTo>
                                <a:lnTo>
                                  <a:pt x="8136" y="24309"/>
                                </a:lnTo>
                                <a:lnTo>
                                  <a:pt x="24358" y="42565"/>
                                </a:lnTo>
                                <a:lnTo>
                                  <a:pt x="32445" y="40531"/>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3" name="Shape 1573"/>
                        <wps:cNvSpPr/>
                        <wps:spPr>
                          <a:xfrm>
                            <a:off x="0" y="2207716"/>
                            <a:ext cx="113605" cy="113605"/>
                          </a:xfrm>
                          <a:custGeom>
                            <a:avLst/>
                            <a:gdLst/>
                            <a:ahLst/>
                            <a:cxnLst/>
                            <a:rect l="0" t="0" r="0" b="0"/>
                            <a:pathLst>
                              <a:path w="113605" h="113605">
                                <a:moveTo>
                                  <a:pt x="16222" y="0"/>
                                </a:moveTo>
                                <a:lnTo>
                                  <a:pt x="97383" y="0"/>
                                </a:lnTo>
                                <a:cubicBezTo>
                                  <a:pt x="101873" y="0"/>
                                  <a:pt x="105928" y="1811"/>
                                  <a:pt x="108862" y="4744"/>
                                </a:cubicBezTo>
                                <a:lnTo>
                                  <a:pt x="113605" y="16223"/>
                                </a:lnTo>
                                <a:lnTo>
                                  <a:pt x="113605" y="97383"/>
                                </a:lnTo>
                                <a:lnTo>
                                  <a:pt x="108862" y="108843"/>
                                </a:lnTo>
                                <a:cubicBezTo>
                                  <a:pt x="105928" y="111782"/>
                                  <a:pt x="101873" y="113605"/>
                                  <a:pt x="97383" y="113605"/>
                                </a:cubicBezTo>
                                <a:lnTo>
                                  <a:pt x="16222" y="113605"/>
                                </a:lnTo>
                                <a:cubicBezTo>
                                  <a:pt x="7293" y="113605"/>
                                  <a:pt x="0" y="106313"/>
                                  <a:pt x="0" y="97383"/>
                                </a:cubicBezTo>
                                <a:lnTo>
                                  <a:pt x="0" y="16223"/>
                                </a:lnTo>
                                <a:cubicBezTo>
                                  <a:pt x="0" y="7243"/>
                                  <a:pt x="7293"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74" name="Shape 1574"/>
                        <wps:cNvSpPr/>
                        <wps:spPr>
                          <a:xfrm>
                            <a:off x="20290" y="2232074"/>
                            <a:ext cx="77093" cy="64890"/>
                          </a:xfrm>
                          <a:custGeom>
                            <a:avLst/>
                            <a:gdLst/>
                            <a:ahLst/>
                            <a:cxnLst/>
                            <a:rect l="0" t="0" r="0" b="0"/>
                            <a:pathLst>
                              <a:path w="77093" h="64890">
                                <a:moveTo>
                                  <a:pt x="64939" y="0"/>
                                </a:moveTo>
                                <a:lnTo>
                                  <a:pt x="75059" y="0"/>
                                </a:lnTo>
                                <a:lnTo>
                                  <a:pt x="77093" y="12154"/>
                                </a:lnTo>
                                <a:lnTo>
                                  <a:pt x="32445" y="64890"/>
                                </a:lnTo>
                                <a:lnTo>
                                  <a:pt x="24358" y="64890"/>
                                </a:lnTo>
                                <a:lnTo>
                                  <a:pt x="0" y="36513"/>
                                </a:lnTo>
                                <a:lnTo>
                                  <a:pt x="8136" y="24308"/>
                                </a:lnTo>
                                <a:lnTo>
                                  <a:pt x="24358" y="42564"/>
                                </a:lnTo>
                                <a:lnTo>
                                  <a:pt x="32445" y="40531"/>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6" name="Shape 1576"/>
                        <wps:cNvSpPr/>
                        <wps:spPr>
                          <a:xfrm>
                            <a:off x="0" y="2439541"/>
                            <a:ext cx="113605" cy="113605"/>
                          </a:xfrm>
                          <a:custGeom>
                            <a:avLst/>
                            <a:gdLst/>
                            <a:ahLst/>
                            <a:cxnLst/>
                            <a:rect l="0" t="0" r="0" b="0"/>
                            <a:pathLst>
                              <a:path w="113605" h="113605">
                                <a:moveTo>
                                  <a:pt x="16222" y="0"/>
                                </a:moveTo>
                                <a:lnTo>
                                  <a:pt x="97383" y="0"/>
                                </a:lnTo>
                                <a:cubicBezTo>
                                  <a:pt x="101873" y="0"/>
                                  <a:pt x="105928" y="1811"/>
                                  <a:pt x="108862" y="4744"/>
                                </a:cubicBezTo>
                                <a:lnTo>
                                  <a:pt x="113605" y="16222"/>
                                </a:lnTo>
                                <a:lnTo>
                                  <a:pt x="113605" y="97334"/>
                                </a:lnTo>
                                <a:lnTo>
                                  <a:pt x="108862" y="108837"/>
                                </a:lnTo>
                                <a:cubicBezTo>
                                  <a:pt x="105928" y="111782"/>
                                  <a:pt x="101873" y="113605"/>
                                  <a:pt x="97383" y="113605"/>
                                </a:cubicBezTo>
                                <a:lnTo>
                                  <a:pt x="16222" y="113605"/>
                                </a:lnTo>
                                <a:cubicBezTo>
                                  <a:pt x="7293" y="113605"/>
                                  <a:pt x="0" y="106313"/>
                                  <a:pt x="0" y="97334"/>
                                </a:cubicBezTo>
                                <a:lnTo>
                                  <a:pt x="0" y="16222"/>
                                </a:lnTo>
                                <a:cubicBezTo>
                                  <a:pt x="0" y="7243"/>
                                  <a:pt x="7293"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577" name="Shape 1577"/>
                        <wps:cNvSpPr/>
                        <wps:spPr>
                          <a:xfrm>
                            <a:off x="20290" y="2463849"/>
                            <a:ext cx="77093" cy="64939"/>
                          </a:xfrm>
                          <a:custGeom>
                            <a:avLst/>
                            <a:gdLst/>
                            <a:ahLst/>
                            <a:cxnLst/>
                            <a:rect l="0" t="0" r="0" b="0"/>
                            <a:pathLst>
                              <a:path w="77093" h="64939">
                                <a:moveTo>
                                  <a:pt x="64939" y="0"/>
                                </a:moveTo>
                                <a:lnTo>
                                  <a:pt x="75059" y="0"/>
                                </a:lnTo>
                                <a:lnTo>
                                  <a:pt x="77093" y="12204"/>
                                </a:lnTo>
                                <a:lnTo>
                                  <a:pt x="32445" y="64939"/>
                                </a:lnTo>
                                <a:lnTo>
                                  <a:pt x="24358" y="64939"/>
                                </a:lnTo>
                                <a:lnTo>
                                  <a:pt x="0" y="36513"/>
                                </a:lnTo>
                                <a:lnTo>
                                  <a:pt x="8136" y="24357"/>
                                </a:lnTo>
                                <a:lnTo>
                                  <a:pt x="24358" y="42615"/>
                                </a:lnTo>
                                <a:lnTo>
                                  <a:pt x="32445" y="40580"/>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1494403C" id="Group 29537" o:spid="_x0000_s1026" style="position:absolute;margin-left:12.65pt;margin-top:4.95pt;width:19.8pt;height:201.05pt;z-index:251658247" coordsize="2515,25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">
                <v:shape id="Shape 1532" o:spid="_x0000_s1027" style="position:absolute;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" path="m16222,l97383,v4490,,8545,1811,11479,4744l113605,16221r,81162l108862,108843v-2934,2939,-6989,4762,-11479,4762l16222,113605c7293,113605,,106313,,97382l,16221c,7243,7293,,16222,xe" fillcolor="#007aff" stroked="f" strokeweight="0">
                  <v:stroke miterlimit="83231f" joinstyle="miter"/>
                  <v:path arrowok="t" textboxrect="0,0,113605,113605"/>
                </v:shape>
                <v:shape id="Shape 1533" o:spid="_x0000_s1028" style="position:absolute;left:202;top:243;width:771;height:649;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" path="m64939,l75059,r2034,12205l32445,64939r-8087,l,36562,8136,24359,24358,42615r8087,-2033l64939,xe" stroked="f" strokeweight="0">
                  <v:stroke miterlimit="83231f" joinstyle="miter"/>
                  <v:path arrowok="t" textboxrect="0,0,77093,64939"/>
                </v:shape>
                <v:shape id="Shape 1535" o:spid="_x0000_s1029" style="position:absolute;top:2317;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" path="m16222,l97383,v4490,,8545,1823,11479,4768l113605,16271r,81112l108862,108861v-2934,2933,-6989,4744,-11479,4744l16222,113605c7293,113605,,106363,,97382l,16271c,7292,7293,,16222,xe" fillcolor="#007aff" stroked="f" strokeweight="0">
                  <v:stroke miterlimit="83231f" joinstyle="miter"/>
                  <v:path arrowok="t" textboxrect="0,0,113605,113605"/>
                </v:shape>
                <v:shape id="Shape 1536" o:spid="_x0000_s1030" style="position:absolute;left:202;top:2561;width:771;height:649;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" path="m64939,l75059,r2034,12205l32445,64939r-8087,l,36513,8136,24359,24358,42615r8087,-2034l64939,xe" stroked="f" strokeweight="0">
                  <v:stroke miterlimit="83231f" joinstyle="miter"/>
                  <v:path arrowok="t" textboxrect="0,0,77093,64939"/>
                </v:shape>
                <v:shape id="Shape 1538" o:spid="_x0000_s1031" style="position:absolute;left:1379;top:4636;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" path="m16222,l97383,v8930,,16222,7292,16222,16221l113605,97382v,8981,-7292,16223,-16222,16223l16222,113605c7292,113605,,106363,,97382l,16221c,7292,7292,,16222,xe" fillcolor="#007aff" stroked="f" strokeweight="0">
                  <v:stroke miterlimit="83231f" joinstyle="miter"/>
                  <v:path arrowok="t" textboxrect="0,0,113605,113605"/>
                </v:shape>
                <v:shape id="Shape 1539" o:spid="_x0000_s1032" style="position:absolute;left:1582;top:4879;width:771;height:649;visibility:visible;mso-wrap-style:square;v-text-anchor:top" coordsize="77093,6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" path="m64889,l75059,r2034,12155l32445,64889r-8087,l,36513,8086,24359,24358,42615r8087,-2033l64889,xe" stroked="f" strokeweight="0">
                  <v:stroke miterlimit="83231f" joinstyle="miter"/>
                  <v:path arrowok="t" textboxrect="0,0,77093,64889"/>
                </v:shape>
                <v:shape id="Shape 1541" o:spid="_x0000_s1033" style="position:absolute;left:1379;top:6954;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" path="m16222,l97383,v8930,,16222,7243,16222,16222l113605,97384v,8929,-7292,16221,-16222,16221l16222,113605c7292,113605,,106313,,97384l,16222c,7243,7292,,16222,xe" fillcolor="#007aff" stroked="f" strokeweight="0">
                  <v:stroke miterlimit="83231f" joinstyle="miter"/>
                  <v:path arrowok="t" textboxrect="0,0,113605,113605"/>
                </v:shape>
                <v:shape id="Shape 1542" o:spid="_x0000_s1034" style="position:absolute;left:1582;top:7197;width:771;height:649;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" path="m64889,l75059,r2034,12205l32445,64939r-8087,l,36563,8086,24359,24358,42615r8087,-2033l64889,xe" stroked="f" strokeweight="0">
                  <v:stroke miterlimit="83231f" joinstyle="miter"/>
                  <v:path arrowok="t" textboxrect="0,0,77093,64939"/>
                </v:shape>
                <v:shape id="Shape 1544" o:spid="_x0000_s1035" style="position:absolute;left:1379;top:9271;width:1136;height:1137;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" path="m16222,l97383,v8930,,16222,7293,16222,16271l113605,97384v,8979,-7292,16221,-16222,16221l16222,113605c7292,113605,,106363,,97384l,16271c,7293,7292,,16222,xe" fillcolor="#007aff" stroked="f" strokeweight="0">
                  <v:stroke miterlimit="83231f" joinstyle="miter"/>
                  <v:path arrowok="t" textboxrect="0,0,113605,113605"/>
                </v:shape>
                <v:shape id="Shape 1545" o:spid="_x0000_s1036" style="position:absolute;left:1582;top:9515;width:771;height:649;visibility:visible;mso-wrap-style:square;v-text-anchor:top" coordsize="77093,64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" path="m64889,l75059,r2034,12204l32445,64938r-8087,l,36513,8086,24357,24358,42614r8087,-2034l64889,xe" stroked="f" strokeweight="0">
                  <v:stroke miterlimit="83231f" joinstyle="miter"/>
                  <v:path arrowok="t" textboxrect="0,0,77093,64938"/>
                </v:shape>
                <v:shape id="Shape 1547" o:spid="_x0000_s1037" style="position:absolute;top:11590;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" path="m16222,l97383,v4490,,8545,1823,11479,4763l113605,16221r,81163l108862,108862v-2934,2933,-6989,4743,-11479,4743l16222,113605c7293,113605,,106363,,97384l,16222c,7293,7293,,16222,xe" fillcolor="#007aff" stroked="f" strokeweight="0">
                  <v:stroke miterlimit="83231f" joinstyle="miter"/>
                  <v:path arrowok="t" textboxrect="0,0,113605,113605"/>
                </v:shape>
                <v:shape id="Shape 1548" o:spid="_x0000_s1038" style="position:absolute;left:202;top:11833;width:771;height:649;visibility:visible;mso-wrap-style:square;v-text-anchor:top" coordsize="77093,64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" path="m64939,l75059,r2034,12154l32445,64888r-8087,l,36513,8136,24357,24358,42614r8087,-2034l64939,xe" stroked="f" strokeweight="0">
                  <v:stroke miterlimit="83231f" joinstyle="miter"/>
                  <v:path arrowok="t" textboxrect="0,0,77093,64888"/>
                </v:shape>
                <v:shape id="Shape 1556" o:spid="_x0000_s1039" style="position:absolute;top:13908;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" path="m16222,l97383,v4490,,8545,1811,11479,4744l113605,16221r,81163l108862,108843v-2934,2939,-6989,4762,-11479,4762l16222,113605c7293,113605,,106313,,97384l,16222c,7243,7293,,16222,xe" fillcolor="#007aff" stroked="f" strokeweight="0">
                  <v:stroke miterlimit="83231f" joinstyle="miter"/>
                  <v:path arrowok="t" textboxrect="0,0,113605,113605"/>
                </v:shape>
                <v:shape id="Shape 1557" o:spid="_x0000_s1040" style="position:absolute;left:202;top:14151;width:771;height:649;visibility:visible;mso-wrap-style:square;v-text-anchor:top" coordsize="77093,64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" path="m64939,l75059,r2034,12204l32445,64938r-8087,l,36562,8136,24357,24358,42614r8087,-2034l64939,xe" stroked="f" strokeweight="0">
                  <v:stroke miterlimit="83231f" joinstyle="miter"/>
                  <v:path arrowok="t" textboxrect="0,0,77093,64938"/>
                </v:shape>
                <v:shape id="Shape 1564" o:spid="_x0000_s1041" style="position:absolute;top:17992;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" path="m16222,l97383,v4490,,8545,1811,11479,4744l113605,16222r,81161l108862,108843v-2934,2939,-6989,4762,-11479,4762l16222,113605c7293,113605,,106312,,97383l,16222c,7243,7293,,16222,xe" fillcolor="#007aff" stroked="f" strokeweight="0">
                  <v:stroke miterlimit="83231f" joinstyle="miter"/>
                  <v:path arrowok="t" textboxrect="0,0,113605,113605"/>
                </v:shape>
                <v:shape id="Shape 1565" o:spid="_x0000_s1042" style="position:absolute;left:202;top:18236;width:771;height:649;visibility:visible;mso-wrap-style:square;v-text-anchor:top" coordsize="77093,6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" path="m64939,l75059,r2034,12154l32445,64889r-8087,l,36513,8136,24309,24358,42565r8087,-2034l64939,xe" stroked="f" strokeweight="0">
                  <v:stroke miterlimit="83231f" joinstyle="miter"/>
                  <v:path arrowok="t" textboxrect="0,0,77093,64889"/>
                </v:shape>
                <v:shape id="Shape 1573" o:spid="_x0000_s1043" style="position:absolute;top:22077;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" path="m16222,l97383,v4490,,8545,1811,11479,4744l113605,16223r,81160l108862,108843v-2934,2939,-6989,4762,-11479,4762l16222,113605c7293,113605,,106313,,97383l,16223c,7243,7293,,16222,xe" fillcolor="#007aff" stroked="f" strokeweight="0">
                  <v:stroke miterlimit="83231f" joinstyle="miter"/>
                  <v:path arrowok="t" textboxrect="0,0,113605,113605"/>
                </v:shape>
                <v:shape id="Shape 1574" o:spid="_x0000_s1044" style="position:absolute;left:202;top:22320;width:771;height:649;visibility:visible;mso-wrap-style:square;v-text-anchor:top" coordsize="77093,64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" path="m64939,l75059,r2034,12154l32445,64890r-8087,l,36513,8136,24308,24358,42564r8087,-2033l64939,xe" stroked="f" strokeweight="0">
                  <v:stroke miterlimit="83231f" joinstyle="miter"/>
                  <v:path arrowok="t" textboxrect="0,0,77093,64890"/>
                </v:shape>
                <v:shape id="Shape 1576" o:spid="_x0000_s1045" style="position:absolute;top:24395;width:1136;height:1136;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" path="m16222,l97383,v4490,,8545,1811,11479,4744l113605,16222r,81112l108862,108837v-2934,2945,-6989,4768,-11479,4768l16222,113605c7293,113605,,106313,,97334l,16222c,7243,7293,,16222,xe" fillcolor="#007aff" stroked="f" strokeweight="0">
                  <v:stroke miterlimit="83231f" joinstyle="miter"/>
                  <v:path arrowok="t" textboxrect="0,0,113605,113605"/>
                </v:shape>
                <v:shape id="Shape 1577" o:spid="_x0000_s1046" style="position:absolute;left:202;top:24638;width:771;height:649;visibility:visible;mso-wrap-style:square;v-text-anchor:top" coordsize="77093,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" path="m64939,l75059,r2034,12204l32445,64939r-8087,l,36513,8136,24357,24358,42615r8087,-2035l64939,xe" stroked="f" strokeweight="0">
                  <v:stroke miterlimit="83231f" joinstyle="miter"/>
                  <v:path arrowok="t" textboxrect="0,0,77093,64939"/>
                </v:shape>
                <w10:wrap type="square"/>
              </v:group>
            </w:pict>
          </mc:Fallback>
        </mc:AlternateContent>
      </w:r>
      <w:r>
        <w:t>Previously created documentation and diagrams which were outcomes of analysis and process review.</w:t>
      </w:r>
    </w:p>
    <w:p w14:paraId="60460D6D" w14:textId="503B081C" w:rsidR="00294FC8" w:rsidRDefault="00106299">
      <w:pPr>
        <w:spacing w:after="132"/>
        <w:ind w:left="553" w:right="6"/>
      </w:pPr>
      <w:r>
        <w:t xml:space="preserve">Jupyter Lab Notebooks running on </w:t>
      </w:r>
      <w:commentRangeStart w:id="107"/>
      <w:commentRangeStart w:id="108"/>
      <w:commentRangeStart w:id="109"/>
      <w:r>
        <w:t>Google Colab</w:t>
      </w:r>
      <w:commentRangeEnd w:id="107"/>
      <w:r w:rsidR="000A3789">
        <w:rPr>
          <w:rStyle w:val="CommentReference"/>
        </w:rPr>
        <w:commentReference w:id="107"/>
      </w:r>
      <w:commentRangeEnd w:id="108"/>
      <w:r w:rsidR="00A26EC1">
        <w:rPr>
          <w:rStyle w:val="CommentReference"/>
        </w:rPr>
        <w:commentReference w:id="108"/>
      </w:r>
      <w:commentRangeEnd w:id="109"/>
      <w:r w:rsidR="002B2364">
        <w:rPr>
          <w:rStyle w:val="CommentReference"/>
        </w:rPr>
        <w:commentReference w:id="109"/>
      </w:r>
      <w:r>
        <w:t xml:space="preserve"> for real-time examples of a dev</w:t>
      </w:r>
      <w:ins w:id="110" w:author="Ellingworth, Chris" w:date="2022-02-23T15:34:00Z">
        <w:r w:rsidR="000A3789">
          <w:t>elopment</w:t>
        </w:r>
      </w:ins>
      <w:r>
        <w:t xml:space="preserve"> sandbox.</w:t>
      </w:r>
    </w:p>
    <w:p w14:paraId="7A7E00B6" w14:textId="77777777" w:rsidR="00294FC8" w:rsidRDefault="00106299">
      <w:pPr>
        <w:spacing w:after="132"/>
        <w:ind w:left="263" w:right="6"/>
      </w:pPr>
      <w:r>
        <w:t>Hash URN and SML query Lab Notebook (Hash URN and SML query are in the same Notebook)</w:t>
      </w:r>
    </w:p>
    <w:p w14:paraId="4EEE3875" w14:textId="77777777" w:rsidR="00294FC8" w:rsidRDefault="00106299">
      <w:pPr>
        <w:spacing w:after="132"/>
        <w:ind w:left="263" w:right="6"/>
      </w:pPr>
      <w:r>
        <w:t>SMP query Lab Notebook</w:t>
      </w:r>
    </w:p>
    <w:p w14:paraId="23F8C18A" w14:textId="28CB7764" w:rsidR="00294FC8" w:rsidRDefault="00106299">
      <w:pPr>
        <w:spacing w:after="132"/>
        <w:ind w:left="263" w:right="6"/>
      </w:pPr>
      <w:r>
        <w:t>Review of AS4 XSD s</w:t>
      </w:r>
      <w:commentRangeStart w:id="111"/>
      <w:commentRangeStart w:id="112"/>
      <w:commentRangeStart w:id="113"/>
      <w:r>
        <w:t>pec</w:t>
      </w:r>
      <w:commentRangeEnd w:id="111"/>
      <w:r w:rsidR="00692DEC">
        <w:rPr>
          <w:rStyle w:val="CommentReference"/>
        </w:rPr>
        <w:commentReference w:id="111"/>
      </w:r>
      <w:commentRangeEnd w:id="112"/>
      <w:r w:rsidR="005F33B0">
        <w:rPr>
          <w:rStyle w:val="CommentReference"/>
        </w:rPr>
        <w:commentReference w:id="112"/>
      </w:r>
      <w:commentRangeEnd w:id="113"/>
      <w:r w:rsidR="005F33B0">
        <w:rPr>
          <w:rStyle w:val="CommentReference"/>
        </w:rPr>
        <w:commentReference w:id="113"/>
      </w:r>
      <w:r>
        <w:t xml:space="preserve"> Lab Notebook</w:t>
      </w:r>
    </w:p>
    <w:p w14:paraId="1925873A" w14:textId="77777777" w:rsidR="00294FC8" w:rsidRDefault="00106299">
      <w:pPr>
        <w:spacing w:after="132"/>
        <w:ind w:left="553" w:right="6"/>
      </w:pPr>
      <w:r>
        <w:t>Validation of ebMS sample message header against AS4 XSD Lab Notebook</w:t>
      </w:r>
    </w:p>
    <w:p w14:paraId="4FC18978" w14:textId="1FD59183" w:rsidR="00294FC8" w:rsidRDefault="00106299">
      <w:pPr>
        <w:spacing w:after="123"/>
        <w:ind w:left="553" w:right="6"/>
      </w:pPr>
      <w:r>
        <w:rPr>
          <w:strike/>
        </w:rPr>
        <w:t xml:space="preserve">Implementation Guide </w:t>
      </w:r>
      <w:r>
        <w:t xml:space="preserve">Documentation site written by </w:t>
      </w:r>
      <w:commentRangeStart w:id="114"/>
      <w:commentRangeStart w:id="115"/>
      <w:commentRangeStart w:id="116"/>
      <w:r>
        <w:t>SEs</w:t>
      </w:r>
      <w:commentRangeEnd w:id="114"/>
      <w:r w:rsidR="002E7568">
        <w:rPr>
          <w:rStyle w:val="CommentReference"/>
        </w:rPr>
        <w:commentReference w:id="114"/>
      </w:r>
      <w:commentRangeEnd w:id="115"/>
      <w:r w:rsidR="005F33B0">
        <w:rPr>
          <w:rStyle w:val="CommentReference"/>
        </w:rPr>
        <w:commentReference w:id="115"/>
      </w:r>
      <w:commentRangeEnd w:id="116"/>
      <w:r w:rsidR="0056765B">
        <w:rPr>
          <w:rStyle w:val="CommentReference"/>
        </w:rPr>
        <w:commentReference w:id="116"/>
      </w:r>
      <w:r>
        <w:t xml:space="preserve"> and prepared with BSAs to facilitate utilization of the code and work product to be delivered </w:t>
      </w:r>
      <w:r>
        <w:rPr>
          <w:strike/>
        </w:rPr>
        <w:t>via readthedocs.org site</w:t>
      </w:r>
      <w:r>
        <w:t xml:space="preserve"> though the g</w:t>
      </w:r>
      <w:commentRangeStart w:id="117"/>
      <w:commentRangeStart w:id="118"/>
      <w:commentRangeStart w:id="119"/>
      <w:r>
        <w:t>ithub</w:t>
      </w:r>
      <w:commentRangeEnd w:id="117"/>
      <w:r w:rsidR="00575735">
        <w:rPr>
          <w:rStyle w:val="CommentReference"/>
        </w:rPr>
        <w:commentReference w:id="117"/>
      </w:r>
      <w:commentRangeEnd w:id="118"/>
      <w:r w:rsidR="00980314">
        <w:rPr>
          <w:rStyle w:val="CommentReference"/>
        </w:rPr>
        <w:commentReference w:id="118"/>
      </w:r>
      <w:commentRangeEnd w:id="119"/>
      <w:r w:rsidR="00980314">
        <w:rPr>
          <w:rStyle w:val="CommentReference"/>
        </w:rPr>
        <w:commentReference w:id="119"/>
      </w:r>
      <w:r>
        <w:t xml:space="preserve"> repository.</w:t>
      </w:r>
    </w:p>
    <w:p w14:paraId="4EC3B2C9" w14:textId="77777777" w:rsidR="00294FC8" w:rsidRDefault="00106299">
      <w:pPr>
        <w:spacing w:after="123"/>
        <w:ind w:left="553" w:right="6"/>
      </w:pPr>
      <w:r>
        <w:rPr>
          <w:strike/>
        </w:rPr>
        <w:t>readthedocs.org site registration/creation</w:t>
      </w:r>
      <w:r>
        <w:t xml:space="preserve"> Create document set using </w:t>
      </w:r>
      <w:r>
        <w:rPr>
          <w:b/>
        </w:rPr>
        <w:t>mkdocs-material</w:t>
      </w:r>
      <w:r>
        <w:t xml:space="preserve"> hosted on github repository.</w:t>
      </w:r>
    </w:p>
    <w:p w14:paraId="44AE9BF7" w14:textId="77777777" w:rsidR="00294FC8" w:rsidRDefault="00106299">
      <w:pPr>
        <w:spacing w:after="132"/>
        <w:ind w:left="553" w:right="6"/>
      </w:pPr>
      <w:r>
        <w:t xml:space="preserve">Create </w:t>
      </w:r>
      <w:r>
        <w:rPr>
          <w:strike/>
        </w:rPr>
        <w:t xml:space="preserve">list of assumptions </w:t>
      </w:r>
      <w:r>
        <w:rPr>
          <w:b/>
        </w:rPr>
        <w:t>FAQ</w:t>
      </w:r>
      <w:r>
        <w:t xml:space="preserve"> and </w:t>
      </w:r>
      <w:r>
        <w:rPr>
          <w:b/>
        </w:rPr>
        <w:t>Outcomes</w:t>
      </w:r>
      <w:r>
        <w:t xml:space="preserve"> pages for starting point/baseline documentation.</w:t>
      </w:r>
    </w:p>
    <w:p w14:paraId="79A22F7D" w14:textId="3FC5FE27" w:rsidR="00294FC8" w:rsidRDefault="00106299">
      <w:pPr>
        <w:spacing w:after="411"/>
        <w:ind w:left="553" w:right="6"/>
      </w:pPr>
      <w:r>
        <w:t>A</w:t>
      </w:r>
      <w:commentRangeStart w:id="120"/>
      <w:commentRangeStart w:id="121"/>
      <w:commentRangeStart w:id="122"/>
      <w:r>
        <w:t>ggregation of above referenced artifacts hosted on github.</w:t>
      </w:r>
      <w:commentRangeEnd w:id="120"/>
      <w:r w:rsidR="008E4B31">
        <w:rPr>
          <w:rStyle w:val="CommentReference"/>
        </w:rPr>
        <w:commentReference w:id="120"/>
      </w:r>
      <w:commentRangeEnd w:id="121"/>
      <w:r w:rsidR="00F71758">
        <w:rPr>
          <w:rStyle w:val="CommentReference"/>
        </w:rPr>
        <w:commentReference w:id="121"/>
      </w:r>
      <w:commentRangeEnd w:id="122"/>
      <w:r w:rsidR="001A287E">
        <w:rPr>
          <w:rStyle w:val="CommentReference"/>
        </w:rPr>
        <w:commentReference w:id="122"/>
      </w:r>
    </w:p>
    <w:p w14:paraId="5E04C9AA" w14:textId="77777777" w:rsidR="00294FC8" w:rsidRDefault="00106299">
      <w:pPr>
        <w:spacing w:after="433" w:line="259" w:lineRule="auto"/>
        <w:ind w:left="0" w:right="-7" w:firstLine="0"/>
      </w:pPr>
      <w:r>
        <w:rPr>
          <w:noProof/>
          <w:sz w:val="22"/>
        </w:rPr>
        <mc:AlternateContent>
          <mc:Choice Requires="wpg">
            <w:drawing>
              <wp:inline distT="0" distB="0" distL="0" distR="0" wp14:anchorId="63798C23" wp14:editId="4902155F">
                <wp:extent cx="6422182" cy="16222"/>
                <wp:effectExtent l="0" t="0" r="0" b="0"/>
                <wp:docPr id="29533" name="Group 29533"/>
                <wp:cNvGraphicFramePr/>
                <a:graphic xmlns:a="http://schemas.openxmlformats.org/drawingml/2006/main">
                  <a:graphicData uri="http://schemas.microsoft.com/office/word/2010/wordprocessingGroup">
                    <wpg:wgp>
                      <wpg:cNvGrpSpPr/>
                      <wpg:grpSpPr>
                        <a:xfrm>
                          <a:off x="0" y="0"/>
                          <a:ext cx="6422182" cy="16222"/>
                          <a:chOff x="0" y="0"/>
                          <a:chExt cx="6422182" cy="16222"/>
                        </a:xfrm>
                      </wpg:grpSpPr>
                      <wps:wsp>
                        <wps:cNvPr id="35240" name="Shape 35240"/>
                        <wps:cNvSpPr/>
                        <wps:spPr>
                          <a:xfrm>
                            <a:off x="0" y="0"/>
                            <a:ext cx="6422182" cy="16222"/>
                          </a:xfrm>
                          <a:custGeom>
                            <a:avLst/>
                            <a:gdLst/>
                            <a:ahLst/>
                            <a:cxnLst/>
                            <a:rect l="0" t="0" r="0" b="0"/>
                            <a:pathLst>
                              <a:path w="6422182" h="16222">
                                <a:moveTo>
                                  <a:pt x="0" y="0"/>
                                </a:moveTo>
                                <a:lnTo>
                                  <a:pt x="6422182" y="0"/>
                                </a:lnTo>
                                <a:lnTo>
                                  <a:pt x="6422182" y="16222"/>
                                </a:lnTo>
                                <a:lnTo>
                                  <a:pt x="0" y="16222"/>
                                </a:lnTo>
                                <a:lnTo>
                                  <a:pt x="0" y="0"/>
                                </a:lnTo>
                              </a:path>
                            </a:pathLst>
                          </a:custGeom>
                          <a:ln w="0" cap="flat">
                            <a:miter lim="127000"/>
                          </a:ln>
                        </wps:spPr>
                        <wps:style>
                          <a:lnRef idx="0">
                            <a:srgbClr val="000000">
                              <a:alpha val="0"/>
                            </a:srgbClr>
                          </a:lnRef>
                          <a:fillRef idx="1">
                            <a:srgbClr val="333333"/>
                          </a:fillRef>
                          <a:effectRef idx="0">
                            <a:scrgbClr r="0" g="0" b="0"/>
                          </a:effectRef>
                          <a:fontRef idx="none"/>
                        </wps:style>
                        <wps:bodyPr/>
                      </wps:wsp>
                    </wpg:wgp>
                  </a:graphicData>
                </a:graphic>
              </wp:inline>
            </w:drawing>
          </mc:Choice>
          <mc:Fallback>
            <w:pict>
              <v:group w14:anchorId="2254FF9E" id="Group 29533" o:spid="_x0000_s1026" style="width:505.7pt;height:1.3pt;mso-position-horizontal-relative:char;mso-position-vertical-relative:line" coordsize="64221,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">
                <v:shape id="Shape 35240" o:spid="_x0000_s1027" style="position:absolute;width:64221;height:162;visibility:visible;mso-wrap-style:square;v-text-anchor:top" coordsize="6422182,16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" path="m,l6422182,r,16222l,16222,,e" fillcolor="#333" stroked="f" strokeweight="0">
                  <v:stroke miterlimit="83231f" joinstyle="miter"/>
                  <v:path arrowok="t" textboxrect="0,0,6422182,16222"/>
                </v:shape>
                <w10:anchorlock/>
              </v:group>
            </w:pict>
          </mc:Fallback>
        </mc:AlternateContent>
      </w:r>
    </w:p>
    <w:p w14:paraId="78B97750" w14:textId="77777777" w:rsidR="00294FC8" w:rsidRDefault="00106299">
      <w:pPr>
        <w:pStyle w:val="Heading2"/>
        <w:spacing w:after="198"/>
        <w:ind w:left="-5"/>
      </w:pPr>
      <w:r>
        <w:t>3.3 To do</w:t>
      </w:r>
    </w:p>
    <w:p w14:paraId="7E23423A" w14:textId="77777777" w:rsidR="00294FC8" w:rsidRDefault="00106299">
      <w:pPr>
        <w:numPr>
          <w:ilvl w:val="0"/>
          <w:numId w:val="8"/>
        </w:numPr>
        <w:spacing w:after="132"/>
        <w:ind w:right="6" w:hanging="183"/>
      </w:pPr>
      <w:r>
        <w:t>A deployment package which includes Python code to:</w:t>
      </w:r>
    </w:p>
    <w:p w14:paraId="29B0A92D" w14:textId="77777777" w:rsidR="00294FC8" w:rsidRDefault="00106299">
      <w:pPr>
        <w:spacing w:after="132"/>
        <w:ind w:left="553" w:right="6"/>
      </w:pPr>
      <w:r>
        <w:t>(In-progress)_ Creation of "final" Python package which delivers code artifacts as a library.</w:t>
      </w:r>
    </w:p>
    <w:p w14:paraId="7956F1CB" w14:textId="77777777" w:rsidR="00294FC8" w:rsidRDefault="00106299">
      <w:pPr>
        <w:numPr>
          <w:ilvl w:val="0"/>
          <w:numId w:val="8"/>
        </w:numPr>
        <w:spacing w:after="132"/>
        <w:ind w:right="6" w:hanging="183"/>
      </w:pPr>
      <w:r>
        <w:rPr>
          <w:noProof/>
          <w:sz w:val="22"/>
        </w:rPr>
        <mc:AlternateContent>
          <mc:Choice Requires="wpg">
            <w:drawing>
              <wp:anchor distT="0" distB="0" distL="114300" distR="114300" simplePos="0" relativeHeight="251658248" behindDoc="1" locked="0" layoutInCell="1" allowOverlap="1" wp14:anchorId="6FFAC49C" wp14:editId="0255927B">
                <wp:simplePos x="0" y="0"/>
                <wp:positionH relativeFrom="column">
                  <wp:posOffset>169065</wp:posOffset>
                </wp:positionH>
                <wp:positionV relativeFrom="paragraph">
                  <wp:posOffset>-160983</wp:posOffset>
                </wp:positionV>
                <wp:extent cx="97383" cy="561029"/>
                <wp:effectExtent l="0" t="0" r="0" b="0"/>
                <wp:wrapNone/>
                <wp:docPr id="29538" name="Group 29538"/>
                <wp:cNvGraphicFramePr/>
                <a:graphic xmlns:a="http://schemas.openxmlformats.org/drawingml/2006/main">
                  <a:graphicData uri="http://schemas.microsoft.com/office/word/2010/wordprocessingGroup">
                    <wpg:wgp>
                      <wpg:cNvGrpSpPr/>
                      <wpg:grpSpPr>
                        <a:xfrm>
                          <a:off x="0" y="0"/>
                          <a:ext cx="97383" cy="561029"/>
                          <a:chOff x="0" y="0"/>
                          <a:chExt cx="97383" cy="561029"/>
                        </a:xfrm>
                      </wpg:grpSpPr>
                      <wps:wsp>
                        <wps:cNvPr id="1580" name="Shape 1580"/>
                        <wps:cNvSpPr/>
                        <wps:spPr>
                          <a:xfrm>
                            <a:off x="0" y="0"/>
                            <a:ext cx="97383" cy="97381"/>
                          </a:xfrm>
                          <a:custGeom>
                            <a:avLst/>
                            <a:gdLst/>
                            <a:ahLst/>
                            <a:cxnLst/>
                            <a:rect l="0" t="0" r="0" b="0"/>
                            <a:pathLst>
                              <a:path w="97383" h="97381">
                                <a:moveTo>
                                  <a:pt x="8086" y="0"/>
                                </a:moveTo>
                                <a:lnTo>
                                  <a:pt x="89247" y="0"/>
                                </a:lnTo>
                                <a:cubicBezTo>
                                  <a:pt x="93712" y="0"/>
                                  <a:pt x="97383" y="3673"/>
                                  <a:pt x="97383" y="8136"/>
                                </a:cubicBezTo>
                                <a:lnTo>
                                  <a:pt x="97383" y="89298"/>
                                </a:lnTo>
                                <a:cubicBezTo>
                                  <a:pt x="97383" y="93762"/>
                                  <a:pt x="93712" y="97381"/>
                                  <a:pt x="89247" y="97381"/>
                                </a:cubicBezTo>
                                <a:lnTo>
                                  <a:pt x="8086" y="97381"/>
                                </a:lnTo>
                                <a:cubicBezTo>
                                  <a:pt x="3621" y="97381"/>
                                  <a:pt x="0" y="93762"/>
                                  <a:pt x="0" y="89298"/>
                                </a:cubicBezTo>
                                <a:lnTo>
                                  <a:pt x="0" y="8136"/>
                                </a:lnTo>
                                <a:cubicBezTo>
                                  <a:pt x="0" y="3673"/>
                                  <a:pt x="3621" y="0"/>
                                  <a:pt x="8086" y="0"/>
                                </a:cubicBezTo>
                                <a:close/>
                              </a:path>
                            </a:pathLst>
                          </a:custGeom>
                          <a:ln w="16229" cap="flat">
                            <a:miter lim="127000"/>
                          </a:ln>
                        </wps:spPr>
                        <wps:style>
                          <a:lnRef idx="1">
                            <a:srgbClr val="8E8E9D"/>
                          </a:lnRef>
                          <a:fillRef idx="0">
                            <a:srgbClr val="000000">
                              <a:alpha val="0"/>
                            </a:srgbClr>
                          </a:fillRef>
                          <a:effectRef idx="0">
                            <a:scrgbClr r="0" g="0" b="0"/>
                          </a:effectRef>
                          <a:fontRef idx="none"/>
                        </wps:style>
                        <wps:bodyPr/>
                      </wps:wsp>
                      <wps:wsp>
                        <wps:cNvPr id="1588" name="Shape 1588"/>
                        <wps:cNvSpPr/>
                        <wps:spPr>
                          <a:xfrm>
                            <a:off x="0" y="463648"/>
                            <a:ext cx="97383" cy="97381"/>
                          </a:xfrm>
                          <a:custGeom>
                            <a:avLst/>
                            <a:gdLst/>
                            <a:ahLst/>
                            <a:cxnLst/>
                            <a:rect l="0" t="0" r="0" b="0"/>
                            <a:pathLst>
                              <a:path w="97383" h="97381">
                                <a:moveTo>
                                  <a:pt x="8086" y="0"/>
                                </a:moveTo>
                                <a:lnTo>
                                  <a:pt x="89247" y="0"/>
                                </a:lnTo>
                                <a:cubicBezTo>
                                  <a:pt x="93712" y="0"/>
                                  <a:pt x="97383" y="3620"/>
                                  <a:pt x="97383" y="8088"/>
                                </a:cubicBezTo>
                                <a:lnTo>
                                  <a:pt x="97383" y="89246"/>
                                </a:lnTo>
                                <a:cubicBezTo>
                                  <a:pt x="97383" y="93714"/>
                                  <a:pt x="93712" y="97381"/>
                                  <a:pt x="89247" y="97381"/>
                                </a:cubicBezTo>
                                <a:lnTo>
                                  <a:pt x="8086" y="97381"/>
                                </a:lnTo>
                                <a:cubicBezTo>
                                  <a:pt x="3621" y="97381"/>
                                  <a:pt x="0" y="93714"/>
                                  <a:pt x="0" y="89246"/>
                                </a:cubicBezTo>
                                <a:lnTo>
                                  <a:pt x="0" y="8088"/>
                                </a:lnTo>
                                <a:cubicBezTo>
                                  <a:pt x="0" y="3620"/>
                                  <a:pt x="3621" y="0"/>
                                  <a:pt x="8086" y="0"/>
                                </a:cubicBezTo>
                                <a:close/>
                              </a:path>
                            </a:pathLst>
                          </a:custGeom>
                          <a:ln w="16229" cap="flat">
                            <a:miter lim="127000"/>
                          </a:ln>
                        </wps:spPr>
                        <wps:style>
                          <a:lnRef idx="1">
                            <a:srgbClr val="8E8E9D"/>
                          </a:lnRef>
                          <a:fillRef idx="0">
                            <a:srgbClr val="000000">
                              <a:alpha val="0"/>
                            </a:srgbClr>
                          </a:fillRef>
                          <a:effectRef idx="0">
                            <a:scrgbClr r="0" g="0" b="0"/>
                          </a:effectRef>
                          <a:fontRef idx="none"/>
                        </wps:style>
                        <wps:bodyPr/>
                      </wps:wsp>
                    </wpg:wgp>
                  </a:graphicData>
                </a:graphic>
              </wp:anchor>
            </w:drawing>
          </mc:Choice>
          <mc:Fallback>
            <w:pict>
              <v:group w14:anchorId="3B8CEF5C" id="Group 29538" o:spid="_x0000_s1026" style="position:absolute;margin-left:13.3pt;margin-top:-12.7pt;width:7.65pt;height:44.2pt;z-index:-251658232" coordsize="973,5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">
                <v:shape id="Shape 1580" o:spid="_x0000_s1027" style="position:absolute;width:973;height:973;visibility:visible;mso-wrap-style:square;v-text-anchor:top" coordsize="97383,97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" path="m8086,l89247,v4465,,8136,3673,8136,8136l97383,89298v,4464,-3671,8083,-8136,8083l8086,97381c3621,97381,,93762,,89298l,8136c,3673,3621,,8086,xe" filled="f" strokecolor="#8e8e9d" strokeweight=".45081mm">
                  <v:stroke miterlimit="83231f" joinstyle="miter"/>
                  <v:path arrowok="t" textboxrect="0,0,97383,97381"/>
                </v:shape>
                <v:shape id="Shape 1588" o:spid="_x0000_s1028" style="position:absolute;top:4636;width:973;height:974;visibility:visible;mso-wrap-style:square;v-text-anchor:top" coordsize="97383,97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" path="m8086,l89247,v4465,,8136,3620,8136,8088l97383,89246v,4468,-3671,8135,-8136,8135l8086,97381c3621,97381,,93714,,89246l,8088c,3620,3621,,8086,xe" filled="f" strokecolor="#8e8e9d" strokeweight=".45081mm">
                  <v:stroke miterlimit="83231f" joinstyle="miter"/>
                  <v:path arrowok="t" textboxrect="0,0,97383,97381"/>
                </v:shape>
              </v:group>
            </w:pict>
          </mc:Fallback>
        </mc:AlternateContent>
      </w:r>
      <w:r>
        <w:t>Documentation</w:t>
      </w:r>
    </w:p>
    <w:p w14:paraId="1786FFC5" w14:textId="77777777" w:rsidR="00294FC8" w:rsidRDefault="00106299">
      <w:pPr>
        <w:ind w:left="553" w:right="6"/>
      </w:pPr>
      <w:r>
        <w:t xml:space="preserve">(In-progress) Generated from python docstring using </w:t>
      </w:r>
      <w:r>
        <w:rPr>
          <w:strike/>
        </w:rPr>
        <w:t xml:space="preserve">Sphinx </w:t>
      </w:r>
      <w:r>
        <w:rPr>
          <w:b/>
        </w:rPr>
        <w:t>mkdocs-material</w:t>
      </w:r>
      <w:r>
        <w:t xml:space="preserve"> framework</w:t>
      </w:r>
    </w:p>
    <w:p w14:paraId="310EE855" w14:textId="149EE50C" w:rsidR="00294FC8" w:rsidRDefault="00106299">
      <w:pPr>
        <w:spacing w:after="402"/>
        <w:ind w:left="276" w:right="6"/>
      </w:pPr>
      <w:r>
        <w:rPr>
          <w:noProof/>
          <w:sz w:val="22"/>
        </w:rPr>
        <mc:AlternateContent>
          <mc:Choice Requires="wpg">
            <w:drawing>
              <wp:anchor distT="0" distB="0" distL="114300" distR="114300" simplePos="0" relativeHeight="251658249" behindDoc="0" locked="0" layoutInCell="1" allowOverlap="1" wp14:anchorId="27E12B43" wp14:editId="04457420">
                <wp:simplePos x="0" y="0"/>
                <wp:positionH relativeFrom="column">
                  <wp:posOffset>169065</wp:posOffset>
                </wp:positionH>
                <wp:positionV relativeFrom="paragraph">
                  <wp:posOffset>70863</wp:posOffset>
                </wp:positionV>
                <wp:extent cx="97383" cy="97334"/>
                <wp:effectExtent l="0" t="0" r="0" b="0"/>
                <wp:wrapSquare wrapText="bothSides"/>
                <wp:docPr id="29092" name="Group 29092"/>
                <wp:cNvGraphicFramePr/>
                <a:graphic xmlns:a="http://schemas.openxmlformats.org/drawingml/2006/main">
                  <a:graphicData uri="http://schemas.microsoft.com/office/word/2010/wordprocessingGroup">
                    <wpg:wgp>
                      <wpg:cNvGrpSpPr/>
                      <wpg:grpSpPr>
                        <a:xfrm>
                          <a:off x="0" y="0"/>
                          <a:ext cx="97383" cy="97334"/>
                          <a:chOff x="0" y="0"/>
                          <a:chExt cx="97383" cy="97334"/>
                        </a:xfrm>
                      </wpg:grpSpPr>
                      <wps:wsp>
                        <wps:cNvPr id="1627" name="Shape 1627"/>
                        <wps:cNvSpPr/>
                        <wps:spPr>
                          <a:xfrm>
                            <a:off x="0" y="0"/>
                            <a:ext cx="97383" cy="97334"/>
                          </a:xfrm>
                          <a:custGeom>
                            <a:avLst/>
                            <a:gdLst/>
                            <a:ahLst/>
                            <a:cxnLst/>
                            <a:rect l="0" t="0" r="0" b="0"/>
                            <a:pathLst>
                              <a:path w="97383" h="97334">
                                <a:moveTo>
                                  <a:pt x="8086" y="0"/>
                                </a:moveTo>
                                <a:lnTo>
                                  <a:pt x="89247" y="0"/>
                                </a:lnTo>
                                <a:cubicBezTo>
                                  <a:pt x="93712" y="0"/>
                                  <a:pt x="97383" y="3622"/>
                                  <a:pt x="97383" y="8087"/>
                                </a:cubicBezTo>
                                <a:lnTo>
                                  <a:pt x="97383" y="89248"/>
                                </a:lnTo>
                                <a:cubicBezTo>
                                  <a:pt x="97383" y="93712"/>
                                  <a:pt x="93712" y="97334"/>
                                  <a:pt x="89247" y="97334"/>
                                </a:cubicBezTo>
                                <a:lnTo>
                                  <a:pt x="8086" y="97334"/>
                                </a:lnTo>
                                <a:cubicBezTo>
                                  <a:pt x="3621" y="97334"/>
                                  <a:pt x="0" y="93712"/>
                                  <a:pt x="0" y="89248"/>
                                </a:cubicBezTo>
                                <a:lnTo>
                                  <a:pt x="0" y="8087"/>
                                </a:lnTo>
                                <a:cubicBezTo>
                                  <a:pt x="0" y="3622"/>
                                  <a:pt x="3621" y="0"/>
                                  <a:pt x="8086" y="0"/>
                                </a:cubicBezTo>
                                <a:close/>
                              </a:path>
                            </a:pathLst>
                          </a:custGeom>
                          <a:ln w="16229" cap="flat">
                            <a:miter lim="127000"/>
                          </a:ln>
                        </wps:spPr>
                        <wps:style>
                          <a:lnRef idx="1">
                            <a:srgbClr val="8E8E9D"/>
                          </a:lnRef>
                          <a:fillRef idx="0">
                            <a:srgbClr val="000000">
                              <a:alpha val="0"/>
                            </a:srgbClr>
                          </a:fillRef>
                          <a:effectRef idx="0">
                            <a:scrgbClr r="0" g="0" b="0"/>
                          </a:effectRef>
                          <a:fontRef idx="none"/>
                        </wps:style>
                        <wps:bodyPr/>
                      </wps:wsp>
                    </wpg:wgp>
                  </a:graphicData>
                </a:graphic>
              </wp:anchor>
            </w:drawing>
          </mc:Choice>
          <mc:Fallback>
            <w:pict>
              <v:group w14:anchorId="66875DB7" id="Group 29092" o:spid="_x0000_s1026" style="position:absolute;margin-left:13.3pt;margin-top:5.6pt;width:7.65pt;height:7.65pt;z-index:251658249" coordsize="97383,97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">
                <v:shape id="Shape 1627" o:spid="_x0000_s1027" style="position:absolute;width:97383;height:97334;visibility:visible;mso-wrap-style:square;v-text-anchor:top" coordsize="97383,9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" path="m8086,l89247,v4465,,8136,3622,8136,8087l97383,89248v,4464,-3671,8086,-8136,8086l8086,97334c3621,97334,,93712,,89248l,8087c,3622,3621,,8086,xe" filled="f" strokecolor="#8e8e9d" strokeweight=".45081mm">
                  <v:stroke miterlimit="83231f" joinstyle="miter"/>
                  <v:path arrowok="t" textboxrect="0,0,97383,97334"/>
                </v:shape>
                <w10:wrap type="square"/>
              </v:group>
            </w:pict>
          </mc:Fallback>
        </mc:AlternateContent>
      </w:r>
      <w:r>
        <w:t xml:space="preserve">(In-progress) Documentation of supporting infrastructure including DNS and SMP provisioning specifically called out as a parallel value-add result </w:t>
      </w:r>
      <w:commentRangeStart w:id="123"/>
      <w:commentRangeStart w:id="124"/>
      <w:commentRangeStart w:id="125"/>
      <w:commentRangeStart w:id="126"/>
      <w:r>
        <w:t>of the project</w:t>
      </w:r>
      <w:commentRangeEnd w:id="123"/>
      <w:r w:rsidR="005A79C7">
        <w:rPr>
          <w:rStyle w:val="CommentReference"/>
        </w:rPr>
        <w:commentReference w:id="123"/>
      </w:r>
      <w:commentRangeEnd w:id="124"/>
      <w:r w:rsidR="00714BC9">
        <w:rPr>
          <w:rStyle w:val="CommentReference"/>
        </w:rPr>
        <w:commentReference w:id="124"/>
      </w:r>
      <w:commentRangeEnd w:id="125"/>
      <w:r w:rsidR="0003496F">
        <w:rPr>
          <w:rStyle w:val="CommentReference"/>
        </w:rPr>
        <w:commentReference w:id="125"/>
      </w:r>
      <w:commentRangeEnd w:id="126"/>
      <w:r w:rsidR="0003496F">
        <w:rPr>
          <w:rStyle w:val="CommentReference"/>
        </w:rPr>
        <w:commentReference w:id="126"/>
      </w:r>
      <w:r>
        <w:t>.</w:t>
      </w:r>
    </w:p>
    <w:p w14:paraId="23F3CE76" w14:textId="77777777" w:rsidR="00294FC8" w:rsidRDefault="00106299">
      <w:pPr>
        <w:spacing w:after="972" w:line="259" w:lineRule="auto"/>
        <w:ind w:left="0" w:right="-7" w:firstLine="0"/>
      </w:pPr>
      <w:r>
        <w:rPr>
          <w:noProof/>
          <w:sz w:val="22"/>
        </w:rPr>
        <mc:AlternateContent>
          <mc:Choice Requires="wpg">
            <w:drawing>
              <wp:inline distT="0" distB="0" distL="0" distR="0" wp14:anchorId="77849E61" wp14:editId="35BCD644">
                <wp:extent cx="6422182" cy="16222"/>
                <wp:effectExtent l="0" t="0" r="0" b="0"/>
                <wp:docPr id="29090" name="Group 29090"/>
                <wp:cNvGraphicFramePr/>
                <a:graphic xmlns:a="http://schemas.openxmlformats.org/drawingml/2006/main">
                  <a:graphicData uri="http://schemas.microsoft.com/office/word/2010/wordprocessingGroup">
                    <wpg:wgp>
                      <wpg:cNvGrpSpPr/>
                      <wpg:grpSpPr>
                        <a:xfrm>
                          <a:off x="0" y="0"/>
                          <a:ext cx="6422182" cy="16222"/>
                          <a:chOff x="0" y="0"/>
                          <a:chExt cx="6422182" cy="16222"/>
                        </a:xfrm>
                      </wpg:grpSpPr>
                      <wps:wsp>
                        <wps:cNvPr id="35242" name="Shape 35242"/>
                        <wps:cNvSpPr/>
                        <wps:spPr>
                          <a:xfrm>
                            <a:off x="0" y="0"/>
                            <a:ext cx="6422182" cy="16222"/>
                          </a:xfrm>
                          <a:custGeom>
                            <a:avLst/>
                            <a:gdLst/>
                            <a:ahLst/>
                            <a:cxnLst/>
                            <a:rect l="0" t="0" r="0" b="0"/>
                            <a:pathLst>
                              <a:path w="6422182" h="16222">
                                <a:moveTo>
                                  <a:pt x="0" y="0"/>
                                </a:moveTo>
                                <a:lnTo>
                                  <a:pt x="6422182" y="0"/>
                                </a:lnTo>
                                <a:lnTo>
                                  <a:pt x="6422182" y="16222"/>
                                </a:lnTo>
                                <a:lnTo>
                                  <a:pt x="0" y="16222"/>
                                </a:lnTo>
                                <a:lnTo>
                                  <a:pt x="0" y="0"/>
                                </a:lnTo>
                              </a:path>
                            </a:pathLst>
                          </a:custGeom>
                          <a:ln w="0" cap="flat">
                            <a:miter lim="127000"/>
                          </a:ln>
                        </wps:spPr>
                        <wps:style>
                          <a:lnRef idx="0">
                            <a:srgbClr val="000000">
                              <a:alpha val="0"/>
                            </a:srgbClr>
                          </a:lnRef>
                          <a:fillRef idx="1">
                            <a:srgbClr val="333333"/>
                          </a:fillRef>
                          <a:effectRef idx="0">
                            <a:scrgbClr r="0" g="0" b="0"/>
                          </a:effectRef>
                          <a:fontRef idx="none"/>
                        </wps:style>
                        <wps:bodyPr/>
                      </wps:wsp>
                    </wpg:wgp>
                  </a:graphicData>
                </a:graphic>
              </wp:inline>
            </w:drawing>
          </mc:Choice>
          <mc:Fallback>
            <w:pict>
              <v:group w14:anchorId="462ECB57" id="Group 29090" o:spid="_x0000_s1026" style="width:505.7pt;height:1.3pt;mso-position-horizontal-relative:char;mso-position-vertical-relative:line" coordsize="64221,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">
                <v:shape id="Shape 35242" o:spid="_x0000_s1027" style="position:absolute;width:64221;height:162;visibility:visible;mso-wrap-style:square;v-text-anchor:top" coordsize="6422182,16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" path="m,l6422182,r,16222l,16222,,e" fillcolor="#333" stroked="f" strokeweight="0">
                  <v:stroke miterlimit="83231f" joinstyle="miter"/>
                  <v:path arrowok="t" textboxrect="0,0,6422182,16222"/>
                </v:shape>
                <w10:anchorlock/>
              </v:group>
            </w:pict>
          </mc:Fallback>
        </mc:AlternateContent>
      </w:r>
    </w:p>
    <w:p w14:paraId="5B444694" w14:textId="77777777" w:rsidR="00294FC8" w:rsidRDefault="00106299">
      <w:pPr>
        <w:pStyle w:val="Heading2"/>
        <w:ind w:left="-5"/>
      </w:pPr>
      <w:r>
        <w:t>3.4 Notes</w:t>
      </w:r>
    </w:p>
    <w:p w14:paraId="65548111" w14:textId="77777777" w:rsidR="00294FC8" w:rsidRDefault="00106299">
      <w:pPr>
        <w:spacing w:after="123"/>
        <w:ind w:right="6"/>
      </w:pPr>
      <w:r>
        <w:rPr>
          <w:noProof/>
          <w:sz w:val="22"/>
        </w:rPr>
        <mc:AlternateContent>
          <mc:Choice Requires="wpg">
            <w:drawing>
              <wp:anchor distT="0" distB="0" distL="114300" distR="114300" simplePos="0" relativeHeight="251658250" behindDoc="0" locked="0" layoutInCell="1" allowOverlap="1" wp14:anchorId="2874BF41" wp14:editId="21D9DE35">
                <wp:simplePos x="0" y="0"/>
                <wp:positionH relativeFrom="column">
                  <wp:posOffset>-45991</wp:posOffset>
                </wp:positionH>
                <wp:positionV relativeFrom="paragraph">
                  <wp:posOffset>62733</wp:posOffset>
                </wp:positionV>
                <wp:extent cx="113605" cy="522039"/>
                <wp:effectExtent l="0" t="0" r="0" b="0"/>
                <wp:wrapSquare wrapText="bothSides"/>
                <wp:docPr id="29093" name="Group 29093"/>
                <wp:cNvGraphicFramePr/>
                <a:graphic xmlns:a="http://schemas.openxmlformats.org/drawingml/2006/main">
                  <a:graphicData uri="http://schemas.microsoft.com/office/word/2010/wordprocessingGroup">
                    <wpg:wgp>
                      <wpg:cNvGrpSpPr/>
                      <wpg:grpSpPr>
                        <a:xfrm>
                          <a:off x="0" y="0"/>
                          <a:ext cx="113605" cy="522039"/>
                          <a:chOff x="0" y="0"/>
                          <a:chExt cx="113605" cy="522039"/>
                        </a:xfrm>
                      </wpg:grpSpPr>
                      <wps:wsp>
                        <wps:cNvPr id="1631" name="Shape 1631"/>
                        <wps:cNvSpPr/>
                        <wps:spPr>
                          <a:xfrm>
                            <a:off x="0" y="0"/>
                            <a:ext cx="113605" cy="113605"/>
                          </a:xfrm>
                          <a:custGeom>
                            <a:avLst/>
                            <a:gdLst/>
                            <a:ahLst/>
                            <a:cxnLst/>
                            <a:rect l="0" t="0" r="0" b="0"/>
                            <a:pathLst>
                              <a:path w="113605" h="113605">
                                <a:moveTo>
                                  <a:pt x="16218" y="0"/>
                                </a:moveTo>
                                <a:lnTo>
                                  <a:pt x="97387" y="0"/>
                                </a:lnTo>
                                <a:lnTo>
                                  <a:pt x="108862" y="4743"/>
                                </a:lnTo>
                                <a:cubicBezTo>
                                  <a:pt x="111795" y="7676"/>
                                  <a:pt x="113605" y="11732"/>
                                  <a:pt x="113605" y="16221"/>
                                </a:cubicBezTo>
                                <a:lnTo>
                                  <a:pt x="113605" y="97382"/>
                                </a:lnTo>
                                <a:cubicBezTo>
                                  <a:pt x="113605" y="106311"/>
                                  <a:pt x="106363" y="113605"/>
                                  <a:pt x="97383" y="113605"/>
                                </a:cubicBezTo>
                                <a:lnTo>
                                  <a:pt x="16222" y="113605"/>
                                </a:lnTo>
                                <a:cubicBezTo>
                                  <a:pt x="7293" y="113605"/>
                                  <a:pt x="0" y="106311"/>
                                  <a:pt x="0" y="97382"/>
                                </a:cubicBezTo>
                                <a:lnTo>
                                  <a:pt x="0" y="16221"/>
                                </a:lnTo>
                                <a:cubicBezTo>
                                  <a:pt x="0" y="11732"/>
                                  <a:pt x="1823" y="7676"/>
                                  <a:pt x="4763" y="4743"/>
                                </a:cubicBezTo>
                                <a:lnTo>
                                  <a:pt x="16218" y="0"/>
                                </a:ln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632" name="Shape 1632"/>
                        <wps:cNvSpPr/>
                        <wps:spPr>
                          <a:xfrm>
                            <a:off x="20290" y="24357"/>
                            <a:ext cx="77093" cy="64889"/>
                          </a:xfrm>
                          <a:custGeom>
                            <a:avLst/>
                            <a:gdLst/>
                            <a:ahLst/>
                            <a:cxnLst/>
                            <a:rect l="0" t="0" r="0" b="0"/>
                            <a:pathLst>
                              <a:path w="77093" h="64889">
                                <a:moveTo>
                                  <a:pt x="64939" y="0"/>
                                </a:moveTo>
                                <a:lnTo>
                                  <a:pt x="75059" y="0"/>
                                </a:lnTo>
                                <a:lnTo>
                                  <a:pt x="77093" y="12154"/>
                                </a:lnTo>
                                <a:lnTo>
                                  <a:pt x="32445" y="64889"/>
                                </a:lnTo>
                                <a:lnTo>
                                  <a:pt x="24358" y="64889"/>
                                </a:lnTo>
                                <a:lnTo>
                                  <a:pt x="0" y="36513"/>
                                </a:lnTo>
                                <a:lnTo>
                                  <a:pt x="8136" y="24309"/>
                                </a:lnTo>
                                <a:lnTo>
                                  <a:pt x="24358" y="42565"/>
                                </a:lnTo>
                                <a:lnTo>
                                  <a:pt x="32445" y="40531"/>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36" name="Shape 1636"/>
                        <wps:cNvSpPr/>
                        <wps:spPr>
                          <a:xfrm>
                            <a:off x="0" y="408433"/>
                            <a:ext cx="113605" cy="113605"/>
                          </a:xfrm>
                          <a:custGeom>
                            <a:avLst/>
                            <a:gdLst/>
                            <a:ahLst/>
                            <a:cxnLst/>
                            <a:rect l="0" t="0" r="0" b="0"/>
                            <a:pathLst>
                              <a:path w="113605" h="113605">
                                <a:moveTo>
                                  <a:pt x="16222" y="0"/>
                                </a:moveTo>
                                <a:lnTo>
                                  <a:pt x="97383" y="0"/>
                                </a:lnTo>
                                <a:cubicBezTo>
                                  <a:pt x="106363" y="0"/>
                                  <a:pt x="113605" y="7243"/>
                                  <a:pt x="113605" y="16221"/>
                                </a:cubicBezTo>
                                <a:lnTo>
                                  <a:pt x="113605" y="97384"/>
                                </a:lnTo>
                                <a:cubicBezTo>
                                  <a:pt x="113605" y="106313"/>
                                  <a:pt x="106363" y="113605"/>
                                  <a:pt x="97383" y="113605"/>
                                </a:cubicBezTo>
                                <a:lnTo>
                                  <a:pt x="16222" y="113605"/>
                                </a:lnTo>
                                <a:cubicBezTo>
                                  <a:pt x="7293" y="113605"/>
                                  <a:pt x="0" y="106313"/>
                                  <a:pt x="0" y="97384"/>
                                </a:cubicBezTo>
                                <a:lnTo>
                                  <a:pt x="0" y="16221"/>
                                </a:lnTo>
                                <a:cubicBezTo>
                                  <a:pt x="0" y="7243"/>
                                  <a:pt x="7293" y="0"/>
                                  <a:pt x="16222" y="0"/>
                                </a:cubicBezTo>
                                <a:close/>
                              </a:path>
                            </a:pathLst>
                          </a:custGeom>
                          <a:ln w="0" cap="flat">
                            <a:miter lim="127000"/>
                          </a:ln>
                        </wps:spPr>
                        <wps:style>
                          <a:lnRef idx="0">
                            <a:srgbClr val="000000">
                              <a:alpha val="0"/>
                            </a:srgbClr>
                          </a:lnRef>
                          <a:fillRef idx="1">
                            <a:srgbClr val="007AFF"/>
                          </a:fillRef>
                          <a:effectRef idx="0">
                            <a:scrgbClr r="0" g="0" b="0"/>
                          </a:effectRef>
                          <a:fontRef idx="none"/>
                        </wps:style>
                        <wps:bodyPr/>
                      </wps:wsp>
                      <wps:wsp>
                        <wps:cNvPr id="1637" name="Shape 1637"/>
                        <wps:cNvSpPr/>
                        <wps:spPr>
                          <a:xfrm>
                            <a:off x="20290" y="432792"/>
                            <a:ext cx="77093" cy="64888"/>
                          </a:xfrm>
                          <a:custGeom>
                            <a:avLst/>
                            <a:gdLst/>
                            <a:ahLst/>
                            <a:cxnLst/>
                            <a:rect l="0" t="0" r="0" b="0"/>
                            <a:pathLst>
                              <a:path w="77093" h="64888">
                                <a:moveTo>
                                  <a:pt x="64939" y="0"/>
                                </a:moveTo>
                                <a:lnTo>
                                  <a:pt x="75059" y="0"/>
                                </a:lnTo>
                                <a:lnTo>
                                  <a:pt x="77093" y="12154"/>
                                </a:lnTo>
                                <a:lnTo>
                                  <a:pt x="32445" y="64888"/>
                                </a:lnTo>
                                <a:lnTo>
                                  <a:pt x="24358" y="64888"/>
                                </a:lnTo>
                                <a:lnTo>
                                  <a:pt x="0" y="36513"/>
                                </a:lnTo>
                                <a:lnTo>
                                  <a:pt x="8136" y="24307"/>
                                </a:lnTo>
                                <a:lnTo>
                                  <a:pt x="24358" y="42563"/>
                                </a:lnTo>
                                <a:lnTo>
                                  <a:pt x="32445" y="40530"/>
                                </a:lnTo>
                                <a:lnTo>
                                  <a:pt x="64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03055E4D" id="Group 29093" o:spid="_x0000_s1026" style="position:absolute;margin-left:-3.6pt;margin-top:4.95pt;width:8.95pt;height:41.1pt;z-index:251658250" coordsize="113605,522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">
                <v:shape id="Shape 1631" o:spid="_x0000_s1027" style="position:absolute;width:113605;height:113605;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" path="m16218,l97387,r11475,4743c111795,7676,113605,11732,113605,16221r,81161c113605,106311,106363,113605,97383,113605r-81161,c7293,113605,,106311,,97382l,16221c,11732,1823,7676,4763,4743l16218,xe" fillcolor="#007aff" stroked="f" strokeweight="0">
                  <v:stroke miterlimit="83231f" joinstyle="miter"/>
                  <v:path arrowok="t" textboxrect="0,0,113605,113605"/>
                </v:shape>
                <v:shape id="Shape 1632" o:spid="_x0000_s1028" style="position:absolute;left:20290;top:24357;width:77093;height:64889;visibility:visible;mso-wrap-style:square;v-text-anchor:top" coordsize="77093,6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" path="m64939,l75059,r2034,12154l32445,64889r-8087,l,36513,8136,24309,24358,42565r8087,-2034l64939,xe" stroked="f" strokeweight="0">
                  <v:stroke miterlimit="83231f" joinstyle="miter"/>
                  <v:path arrowok="t" textboxrect="0,0,77093,64889"/>
                </v:shape>
                <v:shape id="Shape 1636" o:spid="_x0000_s1029" style="position:absolute;top:408433;width:113605;height:113605;visibility:visible;mso-wrap-style:square;v-text-anchor:top" coordsize="113605,1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" path="m16222,l97383,v8980,,16222,7243,16222,16221l113605,97384v,8929,-7242,16221,-16222,16221l16222,113605c7293,113605,,106313,,97384l,16221c,7243,7293,,16222,xe" fillcolor="#007aff" stroked="f" strokeweight="0">
                  <v:stroke miterlimit="83231f" joinstyle="miter"/>
                  <v:path arrowok="t" textboxrect="0,0,113605,113605"/>
                </v:shape>
                <v:shape id="Shape 1637" o:spid="_x0000_s1030" style="position:absolute;left:20290;top:432792;width:77093;height:64888;visibility:visible;mso-wrap-style:square;v-text-anchor:top" coordsize="77093,64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" path="m64939,l75059,r2034,12154l32445,64888r-8087,l,36513,8136,24307,24358,42563r8087,-2033l64939,xe" stroked="f" strokeweight="0">
                  <v:stroke miterlimit="83231f" joinstyle="miter"/>
                  <v:path arrowok="t" textboxrect="0,0,77093,64888"/>
                </v:shape>
                <w10:wrap type="square"/>
              </v:group>
            </w:pict>
          </mc:Fallback>
        </mc:AlternateContent>
      </w:r>
      <w:r>
        <w:t>Test-driven development methodology is being implemented to include test cases for code as it is being developed and delivered.</w:t>
      </w:r>
    </w:p>
    <w:p w14:paraId="75E85931" w14:textId="77777777" w:rsidR="00294FC8" w:rsidRDefault="00106299">
      <w:pPr>
        <w:spacing w:after="2269"/>
        <w:ind w:right="6"/>
      </w:pPr>
      <w:r>
        <w:t xml:space="preserve">CI/CD process implemented via Github workflow has been validated to ensure PEP8 code standards and checks using Flake8, pylint, and pytest are valid. All changes and updates to code must pass CI/CD before it's merged into the </w:t>
      </w:r>
      <w:commentRangeStart w:id="127"/>
      <w:r>
        <w:t>repo</w:t>
      </w:r>
      <w:commentRangeEnd w:id="127"/>
      <w:r w:rsidR="00311284">
        <w:rPr>
          <w:rStyle w:val="CommentReference"/>
        </w:rPr>
        <w:commentReference w:id="127"/>
      </w:r>
      <w:r>
        <w:t>.</w:t>
      </w:r>
    </w:p>
    <w:p w14:paraId="6DB29BD8" w14:textId="77777777" w:rsidR="00294FC8" w:rsidRDefault="00106299">
      <w:pPr>
        <w:pStyle w:val="Heading3"/>
        <w:ind w:left="212"/>
      </w:pPr>
      <w:r>
        <w:t>3.4.0.1 No Representations or Warranties</w:t>
      </w:r>
    </w:p>
    <w:p w14:paraId="78118ECC" w14:textId="77777777" w:rsidR="00294FC8" w:rsidRDefault="00106299">
      <w:pPr>
        <w:spacing w:after="8" w:line="315" w:lineRule="auto"/>
        <w:ind w:left="212" w:right="72"/>
      </w:pPr>
      <w:r>
        <w:rPr>
          <w:sz w:val="15"/>
        </w:rPr>
        <w:t>THE SOFTWARE IS PROVIDED "AS IS", WITHOUT WARRANTY OF ANY KIND, EXPRESS OR IMPLIED, INCLUDING BUT NOT LIMITED TO THE</w:t>
      </w:r>
    </w:p>
    <w:p w14:paraId="54A02683" w14:textId="77777777" w:rsidR="00294FC8" w:rsidRDefault="00106299">
      <w:pPr>
        <w:spacing w:after="8" w:line="315" w:lineRule="auto"/>
        <w:ind w:left="212" w:right="72"/>
      </w:pPr>
      <w:r>
        <w:rPr>
          <w:noProof/>
          <w:sz w:val="22"/>
        </w:rPr>
        <mc:AlternateContent>
          <mc:Choice Requires="wpg">
            <w:drawing>
              <wp:anchor distT="0" distB="0" distL="114300" distR="114300" simplePos="0" relativeHeight="251658251" behindDoc="1" locked="0" layoutInCell="1" allowOverlap="1" wp14:anchorId="3E2E5692" wp14:editId="12BBE52D">
                <wp:simplePos x="0" y="0"/>
                <wp:positionH relativeFrom="column">
                  <wp:posOffset>-3</wp:posOffset>
                </wp:positionH>
                <wp:positionV relativeFrom="paragraph">
                  <wp:posOffset>-483649</wp:posOffset>
                </wp:positionV>
                <wp:extent cx="6422181" cy="1080890"/>
                <wp:effectExtent l="0" t="0" r="0" b="0"/>
                <wp:wrapNone/>
                <wp:docPr id="29091" name="Group 29091"/>
                <wp:cNvGraphicFramePr/>
                <a:graphic xmlns:a="http://schemas.openxmlformats.org/drawingml/2006/main">
                  <a:graphicData uri="http://schemas.microsoft.com/office/word/2010/wordprocessingGroup">
                    <wpg:wgp>
                      <wpg:cNvGrpSpPr/>
                      <wpg:grpSpPr>
                        <a:xfrm>
                          <a:off x="0" y="0"/>
                          <a:ext cx="6422181" cy="1080890"/>
                          <a:chOff x="0" y="0"/>
                          <a:chExt cx="6422181" cy="1080890"/>
                        </a:xfrm>
                      </wpg:grpSpPr>
                      <wps:wsp>
                        <wps:cNvPr id="1606" name="Shape 1606"/>
                        <wps:cNvSpPr/>
                        <wps:spPr>
                          <a:xfrm>
                            <a:off x="0" y="0"/>
                            <a:ext cx="3211091" cy="1080890"/>
                          </a:xfrm>
                          <a:custGeom>
                            <a:avLst/>
                            <a:gdLst/>
                            <a:ahLst/>
                            <a:cxnLst/>
                            <a:rect l="0" t="0" r="0" b="0"/>
                            <a:pathLst>
                              <a:path w="3211091" h="1080890">
                                <a:moveTo>
                                  <a:pt x="81161" y="0"/>
                                </a:moveTo>
                                <a:lnTo>
                                  <a:pt x="3211091" y="0"/>
                                </a:lnTo>
                                <a:lnTo>
                                  <a:pt x="3211091" y="16222"/>
                                </a:lnTo>
                                <a:lnTo>
                                  <a:pt x="81161" y="16222"/>
                                </a:lnTo>
                                <a:cubicBezTo>
                                  <a:pt x="45343" y="16222"/>
                                  <a:pt x="16222" y="45343"/>
                                  <a:pt x="16222" y="81161"/>
                                </a:cubicBezTo>
                                <a:lnTo>
                                  <a:pt x="16222" y="999728"/>
                                </a:lnTo>
                                <a:cubicBezTo>
                                  <a:pt x="16222" y="1035547"/>
                                  <a:pt x="45343" y="1064666"/>
                                  <a:pt x="81161" y="1064666"/>
                                </a:cubicBezTo>
                                <a:lnTo>
                                  <a:pt x="3211091" y="1064666"/>
                                </a:lnTo>
                                <a:lnTo>
                                  <a:pt x="3211091" y="1080890"/>
                                </a:lnTo>
                                <a:lnTo>
                                  <a:pt x="81161" y="1080890"/>
                                </a:lnTo>
                                <a:cubicBezTo>
                                  <a:pt x="36364" y="1080890"/>
                                  <a:pt x="0" y="1044525"/>
                                  <a:pt x="0" y="999728"/>
                                </a:cubicBezTo>
                                <a:lnTo>
                                  <a:pt x="0" y="81161"/>
                                </a:lnTo>
                                <a:cubicBezTo>
                                  <a:pt x="0" y="36364"/>
                                  <a:pt x="36364" y="0"/>
                                  <a:pt x="81161" y="0"/>
                                </a:cubicBez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1607" name="Shape 1607"/>
                        <wps:cNvSpPr/>
                        <wps:spPr>
                          <a:xfrm>
                            <a:off x="3211091" y="0"/>
                            <a:ext cx="3211090" cy="1080890"/>
                          </a:xfrm>
                          <a:custGeom>
                            <a:avLst/>
                            <a:gdLst/>
                            <a:ahLst/>
                            <a:cxnLst/>
                            <a:rect l="0" t="0" r="0" b="0"/>
                            <a:pathLst>
                              <a:path w="3211090" h="1080890">
                                <a:moveTo>
                                  <a:pt x="0" y="0"/>
                                </a:moveTo>
                                <a:lnTo>
                                  <a:pt x="3129980" y="0"/>
                                </a:lnTo>
                                <a:cubicBezTo>
                                  <a:pt x="3174728" y="0"/>
                                  <a:pt x="3211090" y="36364"/>
                                  <a:pt x="3211090" y="81161"/>
                                </a:cubicBezTo>
                                <a:lnTo>
                                  <a:pt x="3211090" y="999728"/>
                                </a:lnTo>
                                <a:cubicBezTo>
                                  <a:pt x="3211090" y="1044525"/>
                                  <a:pt x="3174728" y="1080890"/>
                                  <a:pt x="3129980" y="1080890"/>
                                </a:cubicBezTo>
                                <a:lnTo>
                                  <a:pt x="0" y="1080890"/>
                                </a:lnTo>
                                <a:lnTo>
                                  <a:pt x="0" y="1064666"/>
                                </a:lnTo>
                                <a:lnTo>
                                  <a:pt x="3129980" y="1064666"/>
                                </a:lnTo>
                                <a:cubicBezTo>
                                  <a:pt x="3165797" y="1064666"/>
                                  <a:pt x="3194869" y="1035547"/>
                                  <a:pt x="3194869" y="999728"/>
                                </a:cubicBezTo>
                                <a:lnTo>
                                  <a:pt x="3194869" y="81161"/>
                                </a:lnTo>
                                <a:cubicBezTo>
                                  <a:pt x="3194869" y="45343"/>
                                  <a:pt x="3165797" y="16222"/>
                                  <a:pt x="3129980" y="16222"/>
                                </a:cubicBezTo>
                                <a:lnTo>
                                  <a:pt x="0" y="16222"/>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6D1C395E" id="Group 29091" o:spid="_x0000_s1026" style="position:absolute;margin-left:0;margin-top:-38.1pt;width:505.7pt;height:85.1pt;z-index:-251658229" coordsize="64221,1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">
                <v:shape id="Shape 1606" o:spid="_x0000_s1027" style="position:absolute;width:32110;height:10808;visibility:visible;mso-wrap-style:square;v-text-anchor:top" coordsize="3211091,108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" path="m81161,l3211091,r,16222l81161,16222v-35818,,-64939,29121,-64939,64939l16222,999728v,35819,29121,64938,64939,64938l3211091,1064666r,16224l81161,1080890c36364,1080890,,1044525,,999728l,81161c,36364,36364,,81161,xe" fillcolor="#d3d3d3" stroked="f" strokeweight="0">
                  <v:stroke miterlimit="83231f" joinstyle="miter"/>
                  <v:path arrowok="t" textboxrect="0,0,3211091,1080890"/>
                </v:shape>
                <v:shape id="Shape 1607" o:spid="_x0000_s1028" style="position:absolute;left:32110;width:32111;height:10808;visibility:visible;mso-wrap-style:square;v-text-anchor:top" coordsize="3211090,108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" path="m,l3129980,v44748,,81110,36364,81110,81161l3211090,999728v,44797,-36362,81162,-81110,81162l,1080890r,-16224l3129980,1064666v35817,,64889,-29119,64889,-64938l3194869,81161v,-35818,-29072,-64939,-64889,-64939l,16222,,xe" fillcolor="#d3d3d3" stroked="f" strokeweight="0">
                  <v:stroke miterlimit="83231f" joinstyle="miter"/>
                  <v:path arrowok="t" textboxrect="0,0,3211090,1080890"/>
                </v:shape>
              </v:group>
            </w:pict>
          </mc:Fallback>
        </mc:AlternateContent>
      </w:r>
      <w:r>
        <w:rPr>
          <w:sz w:val="15"/>
        </w:rPr>
        <w:t>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1EF259EA" w14:textId="076E8B26" w:rsidR="00294FC8" w:rsidRDefault="00106299">
      <w:pPr>
        <w:pStyle w:val="Heading1"/>
        <w:ind w:left="-5"/>
      </w:pPr>
      <w:r>
        <w:lastRenderedPageBreak/>
        <w:t xml:space="preserve">4 </w:t>
      </w:r>
      <w:del w:id="128" w:author="Ellingworth, Chris" w:date="2022-02-23T15:44:00Z">
        <w:r w:rsidDel="00311284">
          <w:delText>Diving in to the</w:delText>
        </w:r>
      </w:del>
      <w:ins w:id="129" w:author="Ellingworth, Chris" w:date="2022-02-23T15:44:00Z">
        <w:r w:rsidR="00311284">
          <w:t>E</w:t>
        </w:r>
      </w:ins>
      <w:del w:id="130" w:author="Ellingworth, Chris" w:date="2022-02-23T15:44:00Z">
        <w:r w:rsidDel="00311284">
          <w:delText xml:space="preserve"> e</w:delText>
        </w:r>
      </w:del>
      <w:r>
        <w:t>-</w:t>
      </w:r>
      <w:del w:id="131" w:author="Ellingworth, Chris" w:date="2022-02-23T15:44:00Z">
        <w:r w:rsidDel="00311284">
          <w:delText>I</w:delText>
        </w:r>
      </w:del>
      <w:ins w:id="132" w:author="Ellingworth, Chris" w:date="2022-02-23T15:44:00Z">
        <w:r w:rsidR="00311284">
          <w:t>i</w:t>
        </w:r>
      </w:ins>
      <w:r>
        <w:t xml:space="preserve">nvoice Onboarding </w:t>
      </w:r>
      <w:commentRangeStart w:id="133"/>
      <w:r>
        <w:t>Toolkit</w:t>
      </w:r>
      <w:commentRangeEnd w:id="133"/>
      <w:r w:rsidR="00311284">
        <w:rPr>
          <w:rStyle w:val="CommentReference"/>
        </w:rPr>
        <w:commentReference w:id="133"/>
      </w:r>
    </w:p>
    <w:p w14:paraId="5270362E" w14:textId="77777777" w:rsidR="00294FC8" w:rsidRDefault="00106299">
      <w:pPr>
        <w:spacing w:after="217"/>
        <w:ind w:left="-5"/>
      </w:pPr>
      <w:r>
        <w:rPr>
          <w:b/>
        </w:rPr>
        <w:t>4.0.0.1 About</w:t>
      </w:r>
    </w:p>
    <w:p w14:paraId="35DB6A30" w14:textId="211BF3F0" w:rsidR="00294FC8" w:rsidRDefault="00106299">
      <w:pPr>
        <w:ind w:right="6"/>
      </w:pPr>
      <w:commentRangeStart w:id="134"/>
      <w:r>
        <w:t>This project</w:t>
      </w:r>
      <w:commentRangeEnd w:id="134"/>
      <w:r w:rsidR="00311284">
        <w:rPr>
          <w:rStyle w:val="CommentReference"/>
        </w:rPr>
        <w:commentReference w:id="134"/>
      </w:r>
      <w:r>
        <w:t xml:space="preserve"> offers examples of Python code written to interact with an access point or discovery service of a Four</w:t>
      </w:r>
      <w:ins w:id="135" w:author="Ellingworth, Chris" w:date="2022-02-23T15:48:00Z">
        <w:r w:rsidR="0014545E">
          <w:t>-</w:t>
        </w:r>
      </w:ins>
      <w:r>
        <w:t>Corner Model</w:t>
      </w:r>
      <w:ins w:id="136" w:author="Ellingworth, Chris" w:date="2022-02-23T15:47:00Z">
        <w:r w:rsidR="0014545E">
          <w:t xml:space="preserve"> of an e-Delivery Networ</w:t>
        </w:r>
      </w:ins>
      <w:ins w:id="137" w:author="Ellingworth, Chris" w:date="2022-02-23T15:48:00Z">
        <w:r w:rsidR="0014545E">
          <w:t>k</w:t>
        </w:r>
      </w:ins>
      <w:r>
        <w:t>.</w:t>
      </w:r>
    </w:p>
    <w:p w14:paraId="3D85875C" w14:textId="49299F2C" w:rsidR="00294FC8" w:rsidRDefault="00106299">
      <w:pPr>
        <w:ind w:right="6"/>
      </w:pPr>
      <w:r>
        <w:t xml:space="preserve">Please see the </w:t>
      </w:r>
      <w:hyperlink r:id="rId211">
        <w:r>
          <w:rPr>
            <w:color w:val="546D78"/>
          </w:rPr>
          <w:t>Business Payments Coalition</w:t>
        </w:r>
      </w:hyperlink>
      <w:r>
        <w:t xml:space="preserve"> website for more information and an explanation of the </w:t>
      </w:r>
      <w:ins w:id="138" w:author="Ellingworth, Chris" w:date="2022-02-23T15:46:00Z">
        <w:r w:rsidR="00206521">
          <w:t>Four</w:t>
        </w:r>
      </w:ins>
      <w:ins w:id="139" w:author="Ellingworth, Chris" w:date="2022-02-23T15:48:00Z">
        <w:r w:rsidR="0014545E">
          <w:t>-</w:t>
        </w:r>
      </w:ins>
      <w:ins w:id="140" w:author="Ellingworth, Chris" w:date="2022-02-23T15:46:00Z">
        <w:r w:rsidR="00206521">
          <w:t xml:space="preserve">Corner </w:t>
        </w:r>
      </w:ins>
      <w:r>
        <w:t>Model.</w:t>
      </w:r>
    </w:p>
    <w:p w14:paraId="46A698AE" w14:textId="77777777" w:rsidR="00294FC8" w:rsidRDefault="00106299">
      <w:pPr>
        <w:spacing w:after="182"/>
        <w:ind w:left="-5"/>
      </w:pPr>
      <w:r>
        <w:rPr>
          <w:b/>
        </w:rPr>
        <w:t>4.0.0.2 Assumptions</w:t>
      </w:r>
    </w:p>
    <w:p w14:paraId="003C3743" w14:textId="77777777" w:rsidR="00294FC8" w:rsidRDefault="00106299">
      <w:pPr>
        <w:spacing w:after="249" w:line="259" w:lineRule="auto"/>
        <w:ind w:left="-5"/>
      </w:pPr>
      <w:r>
        <w:rPr>
          <w:b/>
          <w:sz w:val="14"/>
        </w:rPr>
        <w:t>4.0.0.2.1 THE FOUR-CORNER MODEL</w:t>
      </w:r>
    </w:p>
    <w:p w14:paraId="2120B5F8" w14:textId="77777777" w:rsidR="00294FC8" w:rsidRDefault="00106299">
      <w:pPr>
        <w:spacing w:after="173"/>
        <w:ind w:right="6"/>
      </w:pPr>
      <w:r>
        <w:t>The software included with the project assumes a baseline understanding of the Four-Corner Model and its constituent components.</w:t>
      </w:r>
    </w:p>
    <w:p w14:paraId="7EF1C083" w14:textId="77777777" w:rsidR="00294FC8" w:rsidRDefault="00106299">
      <w:pPr>
        <w:spacing w:after="249" w:line="259" w:lineRule="auto"/>
        <w:ind w:left="-5"/>
      </w:pPr>
      <w:r>
        <w:rPr>
          <w:b/>
          <w:sz w:val="14"/>
        </w:rPr>
        <w:t>4.0.0.2.2 PYTHON</w:t>
      </w:r>
    </w:p>
    <w:p w14:paraId="1B734C84" w14:textId="114D5569" w:rsidR="00294FC8" w:rsidRDefault="00106299">
      <w:pPr>
        <w:spacing w:after="1539"/>
        <w:ind w:right="6"/>
      </w:pPr>
      <w:r>
        <w:t xml:space="preserve">The primary programming language </w:t>
      </w:r>
      <w:del w:id="141" w:author="Ellingworth, Chris" w:date="2022-02-23T15:51:00Z">
        <w:r w:rsidDel="00607149">
          <w:delText xml:space="preserve">chosen for the project </w:delText>
        </w:r>
      </w:del>
      <w:ins w:id="142" w:author="Ellingworth, Chris" w:date="2022-02-23T15:51:00Z">
        <w:r w:rsidR="00607149">
          <w:t xml:space="preserve">used </w:t>
        </w:r>
      </w:ins>
      <w:r>
        <w:t xml:space="preserve">is Python. To implement and run the code in </w:t>
      </w:r>
      <w:hyperlink r:id="rId212">
        <w:r>
          <w:rPr>
            <w:color w:val="546D78"/>
          </w:rPr>
          <w:t xml:space="preserve">this project </w:t>
        </w:r>
      </w:hyperlink>
      <w:r>
        <w:t>requires a working knowledge of Python. This wiki and additional documentation are intended to further outline how the software is designed to implement the Four-Corner Model.</w:t>
      </w:r>
    </w:p>
    <w:p w14:paraId="314B1F39" w14:textId="77777777" w:rsidR="00294FC8" w:rsidRDefault="00106299">
      <w:pPr>
        <w:pStyle w:val="Heading2"/>
        <w:spacing w:after="17"/>
        <w:ind w:left="212"/>
      </w:pPr>
      <w:r>
        <w:rPr>
          <w:b/>
          <w:sz w:val="18"/>
        </w:rPr>
        <w:t>4.0.0.3 No Representations or Warranties</w:t>
      </w:r>
    </w:p>
    <w:p w14:paraId="29F99B2F" w14:textId="77777777" w:rsidR="00294FC8" w:rsidRDefault="00106299">
      <w:pPr>
        <w:spacing w:after="8" w:line="315" w:lineRule="auto"/>
        <w:ind w:left="212" w:right="72"/>
      </w:pPr>
      <w:r>
        <w:rPr>
          <w:sz w:val="15"/>
        </w:rPr>
        <w:t>THE SOFTWARE IS PROVIDED "AS IS", WITHOUT WARRANTY OF ANY KIND, EXPRESS OR IMPLIED, INCLUDING BUT NOT LIMITED TO THE</w:t>
      </w:r>
    </w:p>
    <w:p w14:paraId="67C32CDE" w14:textId="77777777" w:rsidR="00294FC8" w:rsidRDefault="00106299">
      <w:pPr>
        <w:spacing w:after="8" w:line="315" w:lineRule="auto"/>
        <w:ind w:left="212" w:right="72"/>
      </w:pPr>
      <w:r>
        <w:rPr>
          <w:noProof/>
          <w:sz w:val="22"/>
        </w:rPr>
        <mc:AlternateContent>
          <mc:Choice Requires="wpg">
            <w:drawing>
              <wp:anchor distT="0" distB="0" distL="114300" distR="114300" simplePos="0" relativeHeight="251658252" behindDoc="1" locked="0" layoutInCell="1" allowOverlap="1" wp14:anchorId="4D53A36C" wp14:editId="1CB1494B">
                <wp:simplePos x="0" y="0"/>
                <wp:positionH relativeFrom="column">
                  <wp:posOffset>-3</wp:posOffset>
                </wp:positionH>
                <wp:positionV relativeFrom="paragraph">
                  <wp:posOffset>-483650</wp:posOffset>
                </wp:positionV>
                <wp:extent cx="6422181" cy="1080890"/>
                <wp:effectExtent l="0" t="0" r="0" b="0"/>
                <wp:wrapNone/>
                <wp:docPr id="29160" name="Group 29160"/>
                <wp:cNvGraphicFramePr/>
                <a:graphic xmlns:a="http://schemas.openxmlformats.org/drawingml/2006/main">
                  <a:graphicData uri="http://schemas.microsoft.com/office/word/2010/wordprocessingGroup">
                    <wpg:wgp>
                      <wpg:cNvGrpSpPr/>
                      <wpg:grpSpPr>
                        <a:xfrm>
                          <a:off x="0" y="0"/>
                          <a:ext cx="6422181" cy="1080890"/>
                          <a:chOff x="0" y="0"/>
                          <a:chExt cx="6422181" cy="1080890"/>
                        </a:xfrm>
                      </wpg:grpSpPr>
                      <wps:wsp>
                        <wps:cNvPr id="1643" name="Shape 1643"/>
                        <wps:cNvSpPr/>
                        <wps:spPr>
                          <a:xfrm>
                            <a:off x="0" y="0"/>
                            <a:ext cx="3211091" cy="1080890"/>
                          </a:xfrm>
                          <a:custGeom>
                            <a:avLst/>
                            <a:gdLst/>
                            <a:ahLst/>
                            <a:cxnLst/>
                            <a:rect l="0" t="0" r="0" b="0"/>
                            <a:pathLst>
                              <a:path w="3211091" h="1080890">
                                <a:moveTo>
                                  <a:pt x="81161" y="0"/>
                                </a:moveTo>
                                <a:lnTo>
                                  <a:pt x="3211091" y="0"/>
                                </a:lnTo>
                                <a:lnTo>
                                  <a:pt x="3211091" y="16273"/>
                                </a:lnTo>
                                <a:lnTo>
                                  <a:pt x="81161" y="16273"/>
                                </a:lnTo>
                                <a:cubicBezTo>
                                  <a:pt x="45343" y="16273"/>
                                  <a:pt x="16222" y="45343"/>
                                  <a:pt x="16222" y="81161"/>
                                </a:cubicBezTo>
                                <a:lnTo>
                                  <a:pt x="16222" y="999729"/>
                                </a:lnTo>
                                <a:cubicBezTo>
                                  <a:pt x="16222" y="1035547"/>
                                  <a:pt x="45343" y="1064668"/>
                                  <a:pt x="81161" y="1064668"/>
                                </a:cubicBezTo>
                                <a:lnTo>
                                  <a:pt x="3211091" y="1064668"/>
                                </a:lnTo>
                                <a:lnTo>
                                  <a:pt x="3211091" y="1080890"/>
                                </a:lnTo>
                                <a:lnTo>
                                  <a:pt x="81161" y="1080890"/>
                                </a:lnTo>
                                <a:cubicBezTo>
                                  <a:pt x="36364" y="1080890"/>
                                  <a:pt x="0" y="1044526"/>
                                  <a:pt x="0" y="999729"/>
                                </a:cubicBezTo>
                                <a:lnTo>
                                  <a:pt x="0" y="81161"/>
                                </a:lnTo>
                                <a:cubicBezTo>
                                  <a:pt x="0" y="36364"/>
                                  <a:pt x="36364" y="0"/>
                                  <a:pt x="81161" y="0"/>
                                </a:cubicBez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1644" name="Shape 1644"/>
                        <wps:cNvSpPr/>
                        <wps:spPr>
                          <a:xfrm>
                            <a:off x="3211091" y="0"/>
                            <a:ext cx="3211090" cy="1080890"/>
                          </a:xfrm>
                          <a:custGeom>
                            <a:avLst/>
                            <a:gdLst/>
                            <a:ahLst/>
                            <a:cxnLst/>
                            <a:rect l="0" t="0" r="0" b="0"/>
                            <a:pathLst>
                              <a:path w="3211090" h="1080890">
                                <a:moveTo>
                                  <a:pt x="0" y="0"/>
                                </a:moveTo>
                                <a:lnTo>
                                  <a:pt x="3129980" y="0"/>
                                </a:lnTo>
                                <a:cubicBezTo>
                                  <a:pt x="3174728" y="0"/>
                                  <a:pt x="3211090" y="36364"/>
                                  <a:pt x="3211090" y="81161"/>
                                </a:cubicBezTo>
                                <a:lnTo>
                                  <a:pt x="3211090" y="999729"/>
                                </a:lnTo>
                                <a:cubicBezTo>
                                  <a:pt x="3211090" y="1044526"/>
                                  <a:pt x="3174728" y="1080890"/>
                                  <a:pt x="3129980" y="1080890"/>
                                </a:cubicBezTo>
                                <a:lnTo>
                                  <a:pt x="0" y="1080890"/>
                                </a:lnTo>
                                <a:lnTo>
                                  <a:pt x="0" y="1064668"/>
                                </a:lnTo>
                                <a:lnTo>
                                  <a:pt x="3129980" y="1064668"/>
                                </a:lnTo>
                                <a:cubicBezTo>
                                  <a:pt x="3165797" y="1064668"/>
                                  <a:pt x="3194869" y="1035547"/>
                                  <a:pt x="3194869" y="999729"/>
                                </a:cubicBezTo>
                                <a:lnTo>
                                  <a:pt x="3194869" y="81161"/>
                                </a:lnTo>
                                <a:cubicBezTo>
                                  <a:pt x="3194869" y="45343"/>
                                  <a:pt x="3165797" y="16273"/>
                                  <a:pt x="3129980" y="16273"/>
                                </a:cubicBezTo>
                                <a:lnTo>
                                  <a:pt x="0" y="16273"/>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629F55D3" id="Group 29160" o:spid="_x0000_s1026" style="position:absolute;margin-left:0;margin-top:-38.1pt;width:505.7pt;height:85.1pt;z-index:-251658228" coordsize="64221,1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">
                <v:shape id="Shape 1643" o:spid="_x0000_s1027" style="position:absolute;width:32110;height:10808;visibility:visible;mso-wrap-style:square;v-text-anchor:top" coordsize="3211091,108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" path="m81161,l3211091,r,16273l81161,16273v-35818,,-64939,29070,-64939,64888l16222,999729v,35818,29121,64939,64939,64939l3211091,1064668r,16222l81161,1080890c36364,1080890,,1044526,,999729l,81161c,36364,36364,,81161,xe" fillcolor="#d3d3d3" stroked="f" strokeweight="0">
                  <v:stroke miterlimit="83231f" joinstyle="miter"/>
                  <v:path arrowok="t" textboxrect="0,0,3211091,1080890"/>
                </v:shape>
                <v:shape id="Shape 1644" o:spid="_x0000_s1028" style="position:absolute;left:32110;width:32111;height:10808;visibility:visible;mso-wrap-style:square;v-text-anchor:top" coordsize="3211090,108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" path="m,l3129980,v44748,,81110,36364,81110,81161l3211090,999729v,44797,-36362,81161,-81110,81161l,1080890r,-16222l3129980,1064668v35817,,64889,-29121,64889,-64939l3194869,81161v,-35818,-29072,-64888,-64889,-64888l,16273,,xe" fillcolor="#d3d3d3" stroked="f" strokeweight="0">
                  <v:stroke miterlimit="83231f" joinstyle="miter"/>
                  <v:path arrowok="t" textboxrect="0,0,3211090,1080890"/>
                </v:shape>
              </v:group>
            </w:pict>
          </mc:Fallback>
        </mc:AlternateContent>
      </w:r>
      <w:r>
        <w:rPr>
          <w:sz w:val="15"/>
        </w:rPr>
        <w:t>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459D35D6" w14:textId="77777777" w:rsidR="00294FC8" w:rsidRDefault="00106299">
      <w:pPr>
        <w:pStyle w:val="Heading1"/>
        <w:ind w:left="-5"/>
      </w:pPr>
      <w:r>
        <w:t>5 Tools and Resources</w:t>
      </w:r>
    </w:p>
    <w:p w14:paraId="3B272FE1" w14:textId="77777777" w:rsidR="00294FC8" w:rsidRDefault="00106299">
      <w:pPr>
        <w:ind w:right="6"/>
      </w:pPr>
      <w:r>
        <w:rPr>
          <w:b/>
        </w:rPr>
        <w:t>GOAL:</w:t>
      </w:r>
      <w:r>
        <w:t xml:space="preserve"> Create, test, deploy, and maintain code to the highest professional standards.</w:t>
      </w:r>
    </w:p>
    <w:p w14:paraId="69649C1C" w14:textId="77777777" w:rsidR="00294FC8" w:rsidRDefault="00106299">
      <w:pPr>
        <w:spacing w:after="424"/>
        <w:ind w:right="6"/>
      </w:pPr>
      <w:r>
        <w:rPr>
          <w:b/>
        </w:rPr>
        <w:t>HOW:</w:t>
      </w:r>
      <w:r>
        <w:t xml:space="preserve"> Tools and best practices which facilitate development of high quality code with testable and reproducible outcomes.</w:t>
      </w:r>
    </w:p>
    <w:p w14:paraId="53C5C20D" w14:textId="77777777" w:rsidR="00294FC8" w:rsidRDefault="00106299">
      <w:pPr>
        <w:pStyle w:val="Heading2"/>
        <w:spacing w:after="0"/>
        <w:ind w:left="-5"/>
      </w:pPr>
      <w:r>
        <w:rPr>
          <w:sz w:val="22"/>
        </w:rPr>
        <w:t>5.0.1 Quick Guide</w:t>
      </w:r>
    </w:p>
    <w:p w14:paraId="64B24B6E" w14:textId="77777777" w:rsidR="00294FC8" w:rsidRDefault="00106299">
      <w:pPr>
        <w:spacing w:after="446" w:line="259" w:lineRule="auto"/>
        <w:ind w:left="0" w:right="-7" w:firstLine="0"/>
      </w:pPr>
      <w:r>
        <w:rPr>
          <w:noProof/>
          <w:sz w:val="22"/>
        </w:rPr>
        <mc:AlternateContent>
          <mc:Choice Requires="wpg">
            <w:drawing>
              <wp:inline distT="0" distB="0" distL="0" distR="0" wp14:anchorId="58557AAA" wp14:editId="624FC357">
                <wp:extent cx="6422181" cy="1837284"/>
                <wp:effectExtent l="0" t="0" r="0" b="0"/>
                <wp:docPr id="31092" name="Group 31092"/>
                <wp:cNvGraphicFramePr/>
                <a:graphic xmlns:a="http://schemas.openxmlformats.org/drawingml/2006/main">
                  <a:graphicData uri="http://schemas.microsoft.com/office/word/2010/wordprocessingGroup">
                    <wpg:wgp>
                      <wpg:cNvGrpSpPr/>
                      <wpg:grpSpPr>
                        <a:xfrm>
                          <a:off x="0" y="0"/>
                          <a:ext cx="6422181" cy="1837284"/>
                          <a:chOff x="0" y="0"/>
                          <a:chExt cx="6422181" cy="1837284"/>
                        </a:xfrm>
                      </wpg:grpSpPr>
                      <wps:wsp>
                        <wps:cNvPr id="35244" name="Shape 35244"/>
                        <wps:cNvSpPr/>
                        <wps:spPr>
                          <a:xfrm>
                            <a:off x="5407" y="366364"/>
                            <a:ext cx="2091432" cy="9144"/>
                          </a:xfrm>
                          <a:custGeom>
                            <a:avLst/>
                            <a:gdLst/>
                            <a:ahLst/>
                            <a:cxnLst/>
                            <a:rect l="0" t="0" r="0" b="0"/>
                            <a:pathLst>
                              <a:path w="2091432" h="9144">
                                <a:moveTo>
                                  <a:pt x="0" y="0"/>
                                </a:moveTo>
                                <a:lnTo>
                                  <a:pt x="2091432" y="0"/>
                                </a:lnTo>
                                <a:lnTo>
                                  <a:pt x="209143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245" name="Shape 35245"/>
                        <wps:cNvSpPr/>
                        <wps:spPr>
                          <a:xfrm>
                            <a:off x="2096839" y="366364"/>
                            <a:ext cx="4319984" cy="9144"/>
                          </a:xfrm>
                          <a:custGeom>
                            <a:avLst/>
                            <a:gdLst/>
                            <a:ahLst/>
                            <a:cxnLst/>
                            <a:rect l="0" t="0" r="0" b="0"/>
                            <a:pathLst>
                              <a:path w="4319984" h="9144">
                                <a:moveTo>
                                  <a:pt x="0" y="0"/>
                                </a:moveTo>
                                <a:lnTo>
                                  <a:pt x="4319984" y="0"/>
                                </a:lnTo>
                                <a:lnTo>
                                  <a:pt x="4319984"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246" name="Shape 35246"/>
                        <wps:cNvSpPr/>
                        <wps:spPr>
                          <a:xfrm>
                            <a:off x="5407" y="732731"/>
                            <a:ext cx="2091432" cy="9144"/>
                          </a:xfrm>
                          <a:custGeom>
                            <a:avLst/>
                            <a:gdLst/>
                            <a:ahLst/>
                            <a:cxnLst/>
                            <a:rect l="0" t="0" r="0" b="0"/>
                            <a:pathLst>
                              <a:path w="2091432" h="9144">
                                <a:moveTo>
                                  <a:pt x="0" y="0"/>
                                </a:moveTo>
                                <a:lnTo>
                                  <a:pt x="2091432" y="0"/>
                                </a:lnTo>
                                <a:lnTo>
                                  <a:pt x="209143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247" name="Shape 35247"/>
                        <wps:cNvSpPr/>
                        <wps:spPr>
                          <a:xfrm>
                            <a:off x="2096839" y="732731"/>
                            <a:ext cx="4319984" cy="9144"/>
                          </a:xfrm>
                          <a:custGeom>
                            <a:avLst/>
                            <a:gdLst/>
                            <a:ahLst/>
                            <a:cxnLst/>
                            <a:rect l="0" t="0" r="0" b="0"/>
                            <a:pathLst>
                              <a:path w="4319984" h="9144">
                                <a:moveTo>
                                  <a:pt x="0" y="0"/>
                                </a:moveTo>
                                <a:lnTo>
                                  <a:pt x="4319984" y="0"/>
                                </a:lnTo>
                                <a:lnTo>
                                  <a:pt x="4319984"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248" name="Shape 35248"/>
                        <wps:cNvSpPr/>
                        <wps:spPr>
                          <a:xfrm>
                            <a:off x="5407" y="1099097"/>
                            <a:ext cx="2091432" cy="9144"/>
                          </a:xfrm>
                          <a:custGeom>
                            <a:avLst/>
                            <a:gdLst/>
                            <a:ahLst/>
                            <a:cxnLst/>
                            <a:rect l="0" t="0" r="0" b="0"/>
                            <a:pathLst>
                              <a:path w="2091432" h="9144">
                                <a:moveTo>
                                  <a:pt x="0" y="0"/>
                                </a:moveTo>
                                <a:lnTo>
                                  <a:pt x="2091432" y="0"/>
                                </a:lnTo>
                                <a:lnTo>
                                  <a:pt x="209143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249" name="Shape 35249"/>
                        <wps:cNvSpPr/>
                        <wps:spPr>
                          <a:xfrm>
                            <a:off x="2096839" y="1099097"/>
                            <a:ext cx="4319984" cy="9144"/>
                          </a:xfrm>
                          <a:custGeom>
                            <a:avLst/>
                            <a:gdLst/>
                            <a:ahLst/>
                            <a:cxnLst/>
                            <a:rect l="0" t="0" r="0" b="0"/>
                            <a:pathLst>
                              <a:path w="4319984" h="9144">
                                <a:moveTo>
                                  <a:pt x="0" y="0"/>
                                </a:moveTo>
                                <a:lnTo>
                                  <a:pt x="4319984" y="0"/>
                                </a:lnTo>
                                <a:lnTo>
                                  <a:pt x="4319984"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250" name="Shape 35250"/>
                        <wps:cNvSpPr/>
                        <wps:spPr>
                          <a:xfrm>
                            <a:off x="5407" y="1465510"/>
                            <a:ext cx="2091432" cy="9144"/>
                          </a:xfrm>
                          <a:custGeom>
                            <a:avLst/>
                            <a:gdLst/>
                            <a:ahLst/>
                            <a:cxnLst/>
                            <a:rect l="0" t="0" r="0" b="0"/>
                            <a:pathLst>
                              <a:path w="2091432" h="9144">
                                <a:moveTo>
                                  <a:pt x="0" y="0"/>
                                </a:moveTo>
                                <a:lnTo>
                                  <a:pt x="2091432" y="0"/>
                                </a:lnTo>
                                <a:lnTo>
                                  <a:pt x="209143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251" name="Shape 35251"/>
                        <wps:cNvSpPr/>
                        <wps:spPr>
                          <a:xfrm>
                            <a:off x="2096839" y="1465510"/>
                            <a:ext cx="4319984" cy="9144"/>
                          </a:xfrm>
                          <a:custGeom>
                            <a:avLst/>
                            <a:gdLst/>
                            <a:ahLst/>
                            <a:cxnLst/>
                            <a:rect l="0" t="0" r="0" b="0"/>
                            <a:pathLst>
                              <a:path w="4319984" h="9144">
                                <a:moveTo>
                                  <a:pt x="0" y="0"/>
                                </a:moveTo>
                                <a:lnTo>
                                  <a:pt x="4319984" y="0"/>
                                </a:lnTo>
                                <a:lnTo>
                                  <a:pt x="4319984"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1731" name="Shape 1731"/>
                        <wps:cNvSpPr/>
                        <wps:spPr>
                          <a:xfrm>
                            <a:off x="0" y="0"/>
                            <a:ext cx="3211091" cy="1837284"/>
                          </a:xfrm>
                          <a:custGeom>
                            <a:avLst/>
                            <a:gdLst/>
                            <a:ahLst/>
                            <a:cxnLst/>
                            <a:rect l="0" t="0" r="0" b="0"/>
                            <a:pathLst>
                              <a:path w="3211091" h="1837284">
                                <a:moveTo>
                                  <a:pt x="16222" y="0"/>
                                </a:moveTo>
                                <a:lnTo>
                                  <a:pt x="3211091" y="0"/>
                                </a:lnTo>
                                <a:lnTo>
                                  <a:pt x="3211091" y="5407"/>
                                </a:lnTo>
                                <a:lnTo>
                                  <a:pt x="16222" y="5407"/>
                                </a:lnTo>
                                <a:cubicBezTo>
                                  <a:pt x="10269" y="5407"/>
                                  <a:pt x="5407" y="10220"/>
                                  <a:pt x="5407" y="16221"/>
                                </a:cubicBezTo>
                                <a:lnTo>
                                  <a:pt x="5407" y="1821061"/>
                                </a:lnTo>
                                <a:cubicBezTo>
                                  <a:pt x="5407" y="1827015"/>
                                  <a:pt x="10269" y="1831876"/>
                                  <a:pt x="16222" y="1831876"/>
                                </a:cubicBezTo>
                                <a:lnTo>
                                  <a:pt x="3211091" y="1831876"/>
                                </a:lnTo>
                                <a:lnTo>
                                  <a:pt x="3211091" y="1837284"/>
                                </a:lnTo>
                                <a:lnTo>
                                  <a:pt x="16222" y="1837284"/>
                                </a:lnTo>
                                <a:cubicBezTo>
                                  <a:pt x="7293" y="1837284"/>
                                  <a:pt x="0" y="1829991"/>
                                  <a:pt x="0" y="1821061"/>
                                </a:cubicBezTo>
                                <a:lnTo>
                                  <a:pt x="0" y="16221"/>
                                </a:lnTo>
                                <a:cubicBezTo>
                                  <a:pt x="0" y="7243"/>
                                  <a:pt x="7293" y="0"/>
                                  <a:pt x="16222" y="0"/>
                                </a:cubicBez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1732" name="Shape 1732"/>
                        <wps:cNvSpPr/>
                        <wps:spPr>
                          <a:xfrm>
                            <a:off x="3211091" y="0"/>
                            <a:ext cx="3211090" cy="1837284"/>
                          </a:xfrm>
                          <a:custGeom>
                            <a:avLst/>
                            <a:gdLst/>
                            <a:ahLst/>
                            <a:cxnLst/>
                            <a:rect l="0" t="0" r="0" b="0"/>
                            <a:pathLst>
                              <a:path w="3211090" h="1837284">
                                <a:moveTo>
                                  <a:pt x="0" y="0"/>
                                </a:moveTo>
                                <a:lnTo>
                                  <a:pt x="3194868" y="0"/>
                                </a:lnTo>
                                <a:cubicBezTo>
                                  <a:pt x="3203847" y="0"/>
                                  <a:pt x="3211090" y="7243"/>
                                  <a:pt x="3211090" y="16221"/>
                                </a:cubicBezTo>
                                <a:lnTo>
                                  <a:pt x="3211090" y="1821061"/>
                                </a:lnTo>
                                <a:cubicBezTo>
                                  <a:pt x="3211090" y="1829991"/>
                                  <a:pt x="3203847" y="1837284"/>
                                  <a:pt x="3194868" y="1837284"/>
                                </a:cubicBezTo>
                                <a:lnTo>
                                  <a:pt x="0" y="1837284"/>
                                </a:lnTo>
                                <a:lnTo>
                                  <a:pt x="0" y="1831876"/>
                                </a:lnTo>
                                <a:lnTo>
                                  <a:pt x="3194868" y="1831876"/>
                                </a:lnTo>
                                <a:cubicBezTo>
                                  <a:pt x="3200872" y="1831876"/>
                                  <a:pt x="3205684" y="1827015"/>
                                  <a:pt x="3205684" y="1821061"/>
                                </a:cubicBezTo>
                                <a:lnTo>
                                  <a:pt x="3205684" y="16221"/>
                                </a:lnTo>
                                <a:cubicBezTo>
                                  <a:pt x="3205684" y="10220"/>
                                  <a:pt x="3200872" y="5407"/>
                                  <a:pt x="3194868" y="5407"/>
                                </a:cubicBezTo>
                                <a:lnTo>
                                  <a:pt x="0" y="5407"/>
                                </a:ln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1757" name="Rectangle 1757"/>
                        <wps:cNvSpPr/>
                        <wps:spPr>
                          <a:xfrm>
                            <a:off x="135248" y="114617"/>
                            <a:ext cx="298432" cy="193400"/>
                          </a:xfrm>
                          <a:prstGeom prst="rect">
                            <a:avLst/>
                          </a:prstGeom>
                          <a:ln>
                            <a:noFill/>
                          </a:ln>
                        </wps:spPr>
                        <wps:txbx>
                          <w:txbxContent>
                            <w:p w14:paraId="6AA6C538" w14:textId="77777777" w:rsidR="00294FC8" w:rsidRDefault="00106299">
                              <w:pPr>
                                <w:spacing w:after="160" w:line="259" w:lineRule="auto"/>
                                <w:ind w:left="0" w:firstLine="0"/>
                              </w:pPr>
                              <w:r>
                                <w:rPr>
                                  <w:b/>
                                  <w:w w:val="123"/>
                                  <w:sz w:val="16"/>
                                </w:rPr>
                                <w:t>Tool</w:t>
                              </w:r>
                            </w:p>
                          </w:txbxContent>
                        </wps:txbx>
                        <wps:bodyPr horzOverflow="overflow" vert="horz" lIns="0" tIns="0" rIns="0" bIns="0" rtlCol="0">
                          <a:noAutofit/>
                        </wps:bodyPr>
                      </wps:wsp>
                      <wps:wsp>
                        <wps:cNvPr id="1758" name="Rectangle 1758"/>
                        <wps:cNvSpPr/>
                        <wps:spPr>
                          <a:xfrm>
                            <a:off x="2226661" y="114617"/>
                            <a:ext cx="1690809" cy="193400"/>
                          </a:xfrm>
                          <a:prstGeom prst="rect">
                            <a:avLst/>
                          </a:prstGeom>
                          <a:ln>
                            <a:noFill/>
                          </a:ln>
                        </wps:spPr>
                        <wps:txbx>
                          <w:txbxContent>
                            <w:p w14:paraId="73A58A1C" w14:textId="6A9C1487" w:rsidR="00294FC8" w:rsidRDefault="00106299">
                              <w:pPr>
                                <w:spacing w:after="160" w:line="259" w:lineRule="auto"/>
                                <w:ind w:left="0" w:firstLine="0"/>
                              </w:pPr>
                              <w:r>
                                <w:rPr>
                                  <w:b/>
                                  <w:w w:val="129"/>
                                  <w:sz w:val="16"/>
                                </w:rPr>
                                <w:t>Minimal</w:t>
                              </w:r>
                              <w:r>
                                <w:rPr>
                                  <w:b/>
                                  <w:spacing w:val="-2"/>
                                  <w:w w:val="129"/>
                                  <w:sz w:val="16"/>
                                </w:rPr>
                                <w:t xml:space="preserve"> </w:t>
                              </w:r>
                              <w:r>
                                <w:rPr>
                                  <w:b/>
                                  <w:w w:val="129"/>
                                  <w:sz w:val="16"/>
                                </w:rPr>
                                <w:t>requirements</w:t>
                              </w:r>
                              <w:del w:id="143" w:author="Ellingworth, Chris" w:date="2022-02-23T15:52:00Z">
                                <w:r w:rsidDel="00273B87">
                                  <w:rPr>
                                    <w:b/>
                                    <w:w w:val="129"/>
                                    <w:sz w:val="16"/>
                                  </w:rPr>
                                  <w:delText>ß</w:delText>
                                </w:r>
                              </w:del>
                            </w:p>
                          </w:txbxContent>
                        </wps:txbx>
                        <wps:bodyPr horzOverflow="overflow" vert="horz" lIns="0" tIns="0" rIns="0" bIns="0" rtlCol="0">
                          <a:noAutofit/>
                        </wps:bodyPr>
                      </wps:wsp>
                      <wps:wsp>
                        <wps:cNvPr id="1759" name="Rectangle 1759"/>
                        <wps:cNvSpPr/>
                        <wps:spPr>
                          <a:xfrm>
                            <a:off x="135248" y="480993"/>
                            <a:ext cx="1690547" cy="193400"/>
                          </a:xfrm>
                          <a:prstGeom prst="rect">
                            <a:avLst/>
                          </a:prstGeom>
                          <a:ln>
                            <a:noFill/>
                          </a:ln>
                        </wps:spPr>
                        <wps:txbx>
                          <w:txbxContent>
                            <w:p w14:paraId="76122A85" w14:textId="77777777" w:rsidR="00294FC8" w:rsidRDefault="00106299">
                              <w:pPr>
                                <w:spacing w:after="160" w:line="259" w:lineRule="auto"/>
                                <w:ind w:left="0" w:firstLine="0"/>
                              </w:pPr>
                              <w:r>
                                <w:rPr>
                                  <w:w w:val="128"/>
                                  <w:sz w:val="16"/>
                                </w:rPr>
                                <w:t>Programming</w:t>
                              </w:r>
                              <w:r>
                                <w:rPr>
                                  <w:spacing w:val="6"/>
                                  <w:w w:val="128"/>
                                  <w:sz w:val="16"/>
                                </w:rPr>
                                <w:t xml:space="preserve"> </w:t>
                              </w:r>
                              <w:r>
                                <w:rPr>
                                  <w:w w:val="128"/>
                                  <w:sz w:val="16"/>
                                </w:rPr>
                                <w:t>Language</w:t>
                              </w:r>
                            </w:p>
                          </w:txbxContent>
                        </wps:txbx>
                        <wps:bodyPr horzOverflow="overflow" vert="horz" lIns="0" tIns="0" rIns="0" bIns="0" rtlCol="0">
                          <a:noAutofit/>
                        </wps:bodyPr>
                      </wps:wsp>
                      <wps:wsp>
                        <wps:cNvPr id="1760" name="Rectangle 1760"/>
                        <wps:cNvSpPr/>
                        <wps:spPr>
                          <a:xfrm>
                            <a:off x="2226661" y="480993"/>
                            <a:ext cx="1388979" cy="193400"/>
                          </a:xfrm>
                          <a:prstGeom prst="rect">
                            <a:avLst/>
                          </a:prstGeom>
                          <a:ln>
                            <a:noFill/>
                          </a:ln>
                        </wps:spPr>
                        <wps:txbx>
                          <w:txbxContent>
                            <w:p w14:paraId="4C3A5571" w14:textId="77777777" w:rsidR="00294FC8" w:rsidRDefault="00106299">
                              <w:pPr>
                                <w:spacing w:after="160" w:line="259" w:lineRule="auto"/>
                                <w:ind w:left="0" w:firstLine="0"/>
                              </w:pPr>
                              <w:r>
                                <w:rPr>
                                  <w:w w:val="120"/>
                                  <w:sz w:val="16"/>
                                </w:rPr>
                                <w:t>Python</w:t>
                              </w:r>
                              <w:r>
                                <w:rPr>
                                  <w:spacing w:val="7"/>
                                  <w:w w:val="120"/>
                                  <w:sz w:val="16"/>
                                </w:rPr>
                                <w:t xml:space="preserve"> </w:t>
                              </w:r>
                              <w:r>
                                <w:rPr>
                                  <w:w w:val="120"/>
                                  <w:sz w:val="16"/>
                                </w:rPr>
                                <w:t>3.6</w:t>
                              </w:r>
                              <w:r>
                                <w:rPr>
                                  <w:spacing w:val="7"/>
                                  <w:w w:val="120"/>
                                  <w:sz w:val="16"/>
                                </w:rPr>
                                <w:t xml:space="preserve"> </w:t>
                              </w:r>
                              <w:r>
                                <w:rPr>
                                  <w:w w:val="120"/>
                                  <w:sz w:val="16"/>
                                </w:rPr>
                                <w:t>or</w:t>
                              </w:r>
                              <w:r>
                                <w:rPr>
                                  <w:spacing w:val="6"/>
                                  <w:w w:val="120"/>
                                  <w:sz w:val="16"/>
                                </w:rPr>
                                <w:t xml:space="preserve"> </w:t>
                              </w:r>
                              <w:r>
                                <w:rPr>
                                  <w:w w:val="120"/>
                                  <w:sz w:val="16"/>
                                </w:rPr>
                                <w:t>above.</w:t>
                              </w:r>
                            </w:p>
                          </w:txbxContent>
                        </wps:txbx>
                        <wps:bodyPr horzOverflow="overflow" vert="horz" lIns="0" tIns="0" rIns="0" bIns="0" rtlCol="0">
                          <a:noAutofit/>
                        </wps:bodyPr>
                      </wps:wsp>
                      <wps:wsp>
                        <wps:cNvPr id="1761" name="Rectangle 1761"/>
                        <wps:cNvSpPr/>
                        <wps:spPr>
                          <a:xfrm>
                            <a:off x="135248" y="847369"/>
                            <a:ext cx="707116" cy="193401"/>
                          </a:xfrm>
                          <a:prstGeom prst="rect">
                            <a:avLst/>
                          </a:prstGeom>
                          <a:ln>
                            <a:noFill/>
                          </a:ln>
                        </wps:spPr>
                        <wps:txbx>
                          <w:txbxContent>
                            <w:p w14:paraId="34D711AB" w14:textId="77777777" w:rsidR="00294FC8" w:rsidRDefault="00106299">
                              <w:pPr>
                                <w:spacing w:after="160" w:line="259" w:lineRule="auto"/>
                                <w:ind w:left="0" w:firstLine="0"/>
                              </w:pPr>
                              <w:r>
                                <w:rPr>
                                  <w:w w:val="126"/>
                                  <w:sz w:val="16"/>
                                </w:rPr>
                                <w:t>Computer</w:t>
                              </w:r>
                            </w:p>
                          </w:txbxContent>
                        </wps:txbx>
                        <wps:bodyPr horzOverflow="overflow" vert="horz" lIns="0" tIns="0" rIns="0" bIns="0" rtlCol="0">
                          <a:noAutofit/>
                        </wps:bodyPr>
                      </wps:wsp>
                      <wps:wsp>
                        <wps:cNvPr id="1762" name="Rectangle 1762"/>
                        <wps:cNvSpPr/>
                        <wps:spPr>
                          <a:xfrm>
                            <a:off x="2226661" y="847369"/>
                            <a:ext cx="2614397" cy="193401"/>
                          </a:xfrm>
                          <a:prstGeom prst="rect">
                            <a:avLst/>
                          </a:prstGeom>
                          <a:ln>
                            <a:noFill/>
                          </a:ln>
                        </wps:spPr>
                        <wps:txbx>
                          <w:txbxContent>
                            <w:p w14:paraId="1E326395" w14:textId="77777777" w:rsidR="00294FC8" w:rsidRDefault="00106299">
                              <w:pPr>
                                <w:spacing w:after="160" w:line="259" w:lineRule="auto"/>
                                <w:ind w:left="0" w:firstLine="0"/>
                              </w:pPr>
                              <w:r>
                                <w:rPr>
                                  <w:w w:val="122"/>
                                  <w:sz w:val="16"/>
                                </w:rPr>
                                <w:t>Supports</w:t>
                              </w:r>
                              <w:r>
                                <w:rPr>
                                  <w:spacing w:val="7"/>
                                  <w:w w:val="122"/>
                                  <w:sz w:val="16"/>
                                </w:rPr>
                                <w:t xml:space="preserve"> </w:t>
                              </w:r>
                              <w:r>
                                <w:rPr>
                                  <w:w w:val="122"/>
                                  <w:sz w:val="16"/>
                                </w:rPr>
                                <w:t>running</w:t>
                              </w:r>
                              <w:r>
                                <w:rPr>
                                  <w:spacing w:val="7"/>
                                  <w:w w:val="122"/>
                                  <w:sz w:val="16"/>
                                </w:rPr>
                                <w:t xml:space="preserve"> </w:t>
                              </w:r>
                              <w:r>
                                <w:rPr>
                                  <w:w w:val="122"/>
                                  <w:sz w:val="16"/>
                                </w:rPr>
                                <w:t>Python</w:t>
                              </w:r>
                              <w:r>
                                <w:rPr>
                                  <w:spacing w:val="7"/>
                                  <w:w w:val="122"/>
                                  <w:sz w:val="16"/>
                                </w:rPr>
                                <w:t xml:space="preserve"> </w:t>
                              </w:r>
                              <w:r>
                                <w:rPr>
                                  <w:w w:val="122"/>
                                  <w:sz w:val="16"/>
                                </w:rPr>
                                <w:t>3.6</w:t>
                              </w:r>
                              <w:r>
                                <w:rPr>
                                  <w:spacing w:val="7"/>
                                  <w:w w:val="122"/>
                                  <w:sz w:val="16"/>
                                </w:rPr>
                                <w:t xml:space="preserve"> </w:t>
                              </w:r>
                              <w:r>
                                <w:rPr>
                                  <w:w w:val="122"/>
                                  <w:sz w:val="16"/>
                                </w:rPr>
                                <w:t>or</w:t>
                              </w:r>
                              <w:r>
                                <w:rPr>
                                  <w:spacing w:val="7"/>
                                  <w:w w:val="122"/>
                                  <w:sz w:val="16"/>
                                </w:rPr>
                                <w:t xml:space="preserve"> </w:t>
                              </w:r>
                              <w:r>
                                <w:rPr>
                                  <w:w w:val="122"/>
                                  <w:sz w:val="16"/>
                                </w:rPr>
                                <w:t>above.</w:t>
                              </w:r>
                            </w:p>
                          </w:txbxContent>
                        </wps:txbx>
                        <wps:bodyPr horzOverflow="overflow" vert="horz" lIns="0" tIns="0" rIns="0" bIns="0" rtlCol="0">
                          <a:noAutofit/>
                        </wps:bodyPr>
                      </wps:wsp>
                      <wps:wsp>
                        <wps:cNvPr id="1763" name="Rectangle 1763"/>
                        <wps:cNvSpPr/>
                        <wps:spPr>
                          <a:xfrm>
                            <a:off x="135248" y="1213745"/>
                            <a:ext cx="189740" cy="193402"/>
                          </a:xfrm>
                          <a:prstGeom prst="rect">
                            <a:avLst/>
                          </a:prstGeom>
                          <a:ln>
                            <a:noFill/>
                          </a:ln>
                        </wps:spPr>
                        <wps:txbx>
                          <w:txbxContent>
                            <w:p w14:paraId="6F8E51FA" w14:textId="77777777" w:rsidR="00294FC8" w:rsidRDefault="00106299">
                              <w:pPr>
                                <w:spacing w:after="160" w:line="259" w:lineRule="auto"/>
                                <w:ind w:left="0" w:firstLine="0"/>
                              </w:pPr>
                              <w:r>
                                <w:rPr>
                                  <w:w w:val="124"/>
                                  <w:sz w:val="16"/>
                                </w:rPr>
                                <w:t>OS</w:t>
                              </w:r>
                            </w:p>
                          </w:txbxContent>
                        </wps:txbx>
                        <wps:bodyPr horzOverflow="overflow" vert="horz" lIns="0" tIns="0" rIns="0" bIns="0" rtlCol="0">
                          <a:noAutofit/>
                        </wps:bodyPr>
                      </wps:wsp>
                      <wps:wsp>
                        <wps:cNvPr id="1764" name="Rectangle 1764"/>
                        <wps:cNvSpPr/>
                        <wps:spPr>
                          <a:xfrm>
                            <a:off x="2226661" y="1213745"/>
                            <a:ext cx="2451042" cy="193402"/>
                          </a:xfrm>
                          <a:prstGeom prst="rect">
                            <a:avLst/>
                          </a:prstGeom>
                          <a:ln>
                            <a:noFill/>
                          </a:ln>
                        </wps:spPr>
                        <wps:txbx>
                          <w:txbxContent>
                            <w:p w14:paraId="11864CB5" w14:textId="77777777" w:rsidR="00294FC8" w:rsidRDefault="00106299">
                              <w:pPr>
                                <w:spacing w:after="160" w:line="259" w:lineRule="auto"/>
                                <w:ind w:left="0" w:firstLine="0"/>
                              </w:pPr>
                              <w:r>
                                <w:rPr>
                                  <w:w w:val="117"/>
                                  <w:sz w:val="16"/>
                                </w:rPr>
                                <w:t>Mac,</w:t>
                              </w:r>
                              <w:r>
                                <w:rPr>
                                  <w:spacing w:val="7"/>
                                  <w:w w:val="117"/>
                                  <w:sz w:val="16"/>
                                </w:rPr>
                                <w:t xml:space="preserve"> </w:t>
                              </w:r>
                              <w:r>
                                <w:rPr>
                                  <w:w w:val="117"/>
                                  <w:sz w:val="16"/>
                                </w:rPr>
                                <w:t>Windows,</w:t>
                              </w:r>
                              <w:r>
                                <w:rPr>
                                  <w:spacing w:val="7"/>
                                  <w:w w:val="117"/>
                                  <w:sz w:val="16"/>
                                </w:rPr>
                                <w:t xml:space="preserve"> </w:t>
                              </w:r>
                              <w:r>
                                <w:rPr>
                                  <w:w w:val="117"/>
                                  <w:sz w:val="16"/>
                                </w:rPr>
                                <w:t>or</w:t>
                              </w:r>
                              <w:r>
                                <w:rPr>
                                  <w:spacing w:val="7"/>
                                  <w:w w:val="117"/>
                                  <w:sz w:val="16"/>
                                </w:rPr>
                                <w:t xml:space="preserve"> </w:t>
                              </w:r>
                              <w:r>
                                <w:rPr>
                                  <w:w w:val="117"/>
                                  <w:sz w:val="16"/>
                                </w:rPr>
                                <w:t>Windows</w:t>
                              </w:r>
                              <w:r>
                                <w:rPr>
                                  <w:spacing w:val="7"/>
                                  <w:w w:val="117"/>
                                  <w:sz w:val="16"/>
                                </w:rPr>
                                <w:t xml:space="preserve"> </w:t>
                              </w:r>
                              <w:r>
                                <w:rPr>
                                  <w:w w:val="117"/>
                                  <w:sz w:val="16"/>
                                </w:rPr>
                                <w:t>w/WSL2.</w:t>
                              </w:r>
                            </w:p>
                          </w:txbxContent>
                        </wps:txbx>
                        <wps:bodyPr horzOverflow="overflow" vert="horz" lIns="0" tIns="0" rIns="0" bIns="0" rtlCol="0">
                          <a:noAutofit/>
                        </wps:bodyPr>
                      </wps:wsp>
                      <wps:wsp>
                        <wps:cNvPr id="1765" name="Rectangle 1765"/>
                        <wps:cNvSpPr/>
                        <wps:spPr>
                          <a:xfrm>
                            <a:off x="135248" y="1580121"/>
                            <a:ext cx="1854523" cy="193402"/>
                          </a:xfrm>
                          <a:prstGeom prst="rect">
                            <a:avLst/>
                          </a:prstGeom>
                          <a:ln>
                            <a:noFill/>
                          </a:ln>
                        </wps:spPr>
                        <wps:txbx>
                          <w:txbxContent>
                            <w:p w14:paraId="7D5BE863" w14:textId="77777777" w:rsidR="00294FC8" w:rsidRDefault="00106299">
                              <w:pPr>
                                <w:spacing w:after="160" w:line="259" w:lineRule="auto"/>
                                <w:ind w:left="0" w:firstLine="0"/>
                              </w:pPr>
                              <w:r>
                                <w:rPr>
                                  <w:w w:val="125"/>
                                  <w:sz w:val="16"/>
                                </w:rPr>
                                <w:t>Documents</w:t>
                              </w:r>
                              <w:r>
                                <w:rPr>
                                  <w:spacing w:val="7"/>
                                  <w:w w:val="125"/>
                                  <w:sz w:val="16"/>
                                </w:rPr>
                                <w:t xml:space="preserve"> </w:t>
                              </w:r>
                              <w:r>
                                <w:rPr>
                                  <w:w w:val="125"/>
                                  <w:sz w:val="16"/>
                                </w:rPr>
                                <w:t>and</w:t>
                              </w:r>
                              <w:r>
                                <w:rPr>
                                  <w:spacing w:val="7"/>
                                  <w:w w:val="125"/>
                                  <w:sz w:val="16"/>
                                </w:rPr>
                                <w:t xml:space="preserve"> </w:t>
                              </w:r>
                              <w:r>
                                <w:rPr>
                                  <w:w w:val="125"/>
                                  <w:sz w:val="16"/>
                                </w:rPr>
                                <w:t>resources.</w:t>
                              </w:r>
                            </w:p>
                          </w:txbxContent>
                        </wps:txbx>
                        <wps:bodyPr horzOverflow="overflow" vert="horz" lIns="0" tIns="0" rIns="0" bIns="0" rtlCol="0">
                          <a:noAutofit/>
                        </wps:bodyPr>
                      </wps:wsp>
                      <wps:wsp>
                        <wps:cNvPr id="1766" name="Rectangle 1766"/>
                        <wps:cNvSpPr/>
                        <wps:spPr>
                          <a:xfrm>
                            <a:off x="2226661" y="1580121"/>
                            <a:ext cx="818087" cy="193402"/>
                          </a:xfrm>
                          <a:prstGeom prst="rect">
                            <a:avLst/>
                          </a:prstGeom>
                          <a:ln>
                            <a:noFill/>
                          </a:ln>
                        </wps:spPr>
                        <wps:txbx>
                          <w:txbxContent>
                            <w:p w14:paraId="7681BCA3" w14:textId="77777777" w:rsidR="00294FC8" w:rsidRDefault="00106299">
                              <w:pPr>
                                <w:spacing w:after="160" w:line="259" w:lineRule="auto"/>
                                <w:ind w:left="0" w:firstLine="0"/>
                              </w:pPr>
                              <w:r>
                                <w:rPr>
                                  <w:w w:val="123"/>
                                  <w:sz w:val="16"/>
                                </w:rPr>
                                <w:t>GitHub</w:t>
                              </w:r>
                              <w:r>
                                <w:rPr>
                                  <w:spacing w:val="7"/>
                                  <w:w w:val="123"/>
                                  <w:sz w:val="16"/>
                                </w:rPr>
                                <w:t xml:space="preserve"> </w:t>
                              </w:r>
                              <w:r>
                                <w:rPr>
                                  <w:w w:val="123"/>
                                  <w:sz w:val="16"/>
                                </w:rPr>
                                <w:t>and</w:t>
                              </w:r>
                              <w:r>
                                <w:rPr>
                                  <w:spacing w:val="7"/>
                                  <w:w w:val="123"/>
                                  <w:sz w:val="16"/>
                                </w:rPr>
                                <w:t xml:space="preserve"> </w:t>
                              </w:r>
                            </w:p>
                          </w:txbxContent>
                        </wps:txbx>
                        <wps:bodyPr horzOverflow="overflow" vert="horz" lIns="0" tIns="0" rIns="0" bIns="0" rtlCol="0">
                          <a:noAutofit/>
                        </wps:bodyPr>
                      </wps:wsp>
                      <wps:wsp>
                        <wps:cNvPr id="1825" name="Rectangle 1825"/>
                        <wps:cNvSpPr/>
                        <wps:spPr>
                          <a:xfrm>
                            <a:off x="2841886" y="1580121"/>
                            <a:ext cx="3217034" cy="193401"/>
                          </a:xfrm>
                          <a:prstGeom prst="rect">
                            <a:avLst/>
                          </a:prstGeom>
                          <a:ln>
                            <a:noFill/>
                          </a:ln>
                        </wps:spPr>
                        <wps:txbx>
                          <w:txbxContent>
                            <w:p w14:paraId="1BEB4273" w14:textId="77777777" w:rsidR="00294FC8" w:rsidRDefault="00106299">
                              <w:pPr>
                                <w:spacing w:after="160" w:line="259" w:lineRule="auto"/>
                                <w:ind w:left="0" w:firstLine="0"/>
                              </w:pPr>
                              <w:r>
                                <w:rPr>
                                  <w:color w:val="546D78"/>
                                  <w:w w:val="126"/>
                                  <w:sz w:val="16"/>
                                </w:rPr>
                                <w:t>BPC-Technical-Workgroup-Folder</w:t>
                              </w:r>
                              <w:r>
                                <w:rPr>
                                  <w:color w:val="546D78"/>
                                  <w:spacing w:val="7"/>
                                  <w:w w:val="126"/>
                                  <w:sz w:val="16"/>
                                </w:rPr>
                                <w:t xml:space="preserve"> </w:t>
                              </w:r>
                              <w:r>
                                <w:rPr>
                                  <w:color w:val="546D78"/>
                                  <w:w w:val="126"/>
                                  <w:sz w:val="16"/>
                                </w:rPr>
                                <w:t>-</w:t>
                              </w:r>
                              <w:r>
                                <w:rPr>
                                  <w:color w:val="546D78"/>
                                  <w:spacing w:val="7"/>
                                  <w:w w:val="126"/>
                                  <w:sz w:val="16"/>
                                </w:rPr>
                                <w:t xml:space="preserve"> </w:t>
                              </w:r>
                              <w:r>
                                <w:rPr>
                                  <w:color w:val="546D78"/>
                                  <w:w w:val="126"/>
                                  <w:sz w:val="16"/>
                                </w:rPr>
                                <w:t>Google</w:t>
                              </w:r>
                              <w:r>
                                <w:rPr>
                                  <w:color w:val="546D78"/>
                                  <w:spacing w:val="7"/>
                                  <w:w w:val="126"/>
                                  <w:sz w:val="16"/>
                                </w:rPr>
                                <w:t xml:space="preserve"> </w:t>
                              </w:r>
                              <w:r>
                                <w:rPr>
                                  <w:color w:val="546D78"/>
                                  <w:w w:val="126"/>
                                  <w:sz w:val="16"/>
                                </w:rPr>
                                <w:t>Dri</w:t>
                              </w:r>
                            </w:p>
                          </w:txbxContent>
                        </wps:txbx>
                        <wps:bodyPr horzOverflow="overflow" vert="horz" lIns="0" tIns="0" rIns="0" bIns="0" rtlCol="0">
                          <a:noAutofit/>
                        </wps:bodyPr>
                      </wps:wsp>
                      <wps:wsp>
                        <wps:cNvPr id="1826" name="Rectangle 1826"/>
                        <wps:cNvSpPr/>
                        <wps:spPr>
                          <a:xfrm>
                            <a:off x="5260719" y="1580121"/>
                            <a:ext cx="77498" cy="193401"/>
                          </a:xfrm>
                          <a:prstGeom prst="rect">
                            <a:avLst/>
                          </a:prstGeom>
                          <a:ln>
                            <a:noFill/>
                          </a:ln>
                        </wps:spPr>
                        <wps:txbx>
                          <w:txbxContent>
                            <w:p w14:paraId="3F76D912" w14:textId="77777777" w:rsidR="00294FC8" w:rsidRDefault="007F57DF">
                              <w:pPr>
                                <w:spacing w:after="160" w:line="259" w:lineRule="auto"/>
                                <w:ind w:left="0" w:firstLine="0"/>
                              </w:pPr>
                              <w:hyperlink r:id="rId213">
                                <w:r w:rsidR="00106299">
                                  <w:rPr>
                                    <w:color w:val="546D78"/>
                                    <w:w w:val="127"/>
                                    <w:sz w:val="16"/>
                                  </w:rPr>
                                  <w:t>v</w:t>
                                </w:r>
                              </w:hyperlink>
                            </w:p>
                          </w:txbxContent>
                        </wps:txbx>
                        <wps:bodyPr horzOverflow="overflow" vert="horz" lIns="0" tIns="0" rIns="0" bIns="0" rtlCol="0">
                          <a:noAutofit/>
                        </wps:bodyPr>
                      </wps:wsp>
                      <wps:wsp>
                        <wps:cNvPr id="1824" name="Rectangle 1824"/>
                        <wps:cNvSpPr/>
                        <wps:spPr>
                          <a:xfrm>
                            <a:off x="5319010" y="1580121"/>
                            <a:ext cx="85649" cy="193401"/>
                          </a:xfrm>
                          <a:prstGeom prst="rect">
                            <a:avLst/>
                          </a:prstGeom>
                          <a:ln>
                            <a:noFill/>
                          </a:ln>
                        </wps:spPr>
                        <wps:txbx>
                          <w:txbxContent>
                            <w:p w14:paraId="37D7FA5E" w14:textId="77777777" w:rsidR="00294FC8" w:rsidRDefault="007F57DF">
                              <w:pPr>
                                <w:spacing w:after="160" w:line="259" w:lineRule="auto"/>
                                <w:ind w:left="0" w:firstLine="0"/>
                              </w:pPr>
                              <w:hyperlink r:id="rId214">
                                <w:r w:rsidR="00106299">
                                  <w:rPr>
                                    <w:color w:val="546D78"/>
                                    <w:w w:val="125"/>
                                    <w:sz w:val="16"/>
                                  </w:rPr>
                                  <w:t>e</w:t>
                                </w:r>
                              </w:hyperlink>
                            </w:p>
                          </w:txbxContent>
                        </wps:txbx>
                        <wps:bodyPr horzOverflow="overflow" vert="horz" lIns="0" tIns="0" rIns="0" bIns="0" rtlCol="0">
                          <a:noAutofit/>
                        </wps:bodyPr>
                      </wps:wsp>
                    </wpg:wgp>
                  </a:graphicData>
                </a:graphic>
              </wp:inline>
            </w:drawing>
          </mc:Choice>
          <mc:Fallback>
            <w:pict>
              <v:group w14:anchorId="58557AAA" id="Group 31092" o:spid="_x0000_s1062" style="width:505.7pt;height:144.65pt;mso-position-horizontal-relative:char;mso-position-vertical-relative:line" coordsize="64221,18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">
                <v:shape id="Shape 35244" o:spid="_x0000_s1063" style="position:absolute;left:54;top:3663;width:20914;height:92;visibility:visible;mso-wrap-style:square;v-text-anchor:top" coordsize="2091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" path="m,l2091432,r,9144l,9144,,e" fillcolor="black" stroked="f" strokeweight="0">
                  <v:fill opacity="7967f"/>
                  <v:stroke miterlimit="83231f" joinstyle="miter"/>
                  <v:path arrowok="t" textboxrect="0,0,2091432,9144"/>
                </v:shape>
                <v:shape id="Shape 35245" o:spid="_x0000_s1064" style="position:absolute;left:20968;top:3663;width:43200;height:92;visibility:visible;mso-wrap-style:square;v-text-anchor:top" coordsize="4319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" path="m,l4319984,r,9144l,9144,,e" fillcolor="black" stroked="f" strokeweight="0">
                  <v:fill opacity="7967f"/>
                  <v:stroke miterlimit="83231f" joinstyle="miter"/>
                  <v:path arrowok="t" textboxrect="0,0,4319984,9144"/>
                </v:shape>
                <v:shape id="Shape 35246" o:spid="_x0000_s1065" style="position:absolute;left:54;top:7327;width:20914;height:91;visibility:visible;mso-wrap-style:square;v-text-anchor:top" coordsize="2091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" path="m,l2091432,r,9144l,9144,,e" fillcolor="black" stroked="f" strokeweight="0">
                  <v:fill opacity="7967f"/>
                  <v:stroke miterlimit="83231f" joinstyle="miter"/>
                  <v:path arrowok="t" textboxrect="0,0,2091432,9144"/>
                </v:shape>
                <v:shape id="Shape 35247" o:spid="_x0000_s1066" style="position:absolute;left:20968;top:7327;width:43200;height:91;visibility:visible;mso-wrap-style:square;v-text-anchor:top" coordsize="4319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" path="m,l4319984,r,9144l,9144,,e" fillcolor="black" stroked="f" strokeweight="0">
                  <v:fill opacity="7967f"/>
                  <v:stroke miterlimit="83231f" joinstyle="miter"/>
                  <v:path arrowok="t" textboxrect="0,0,4319984,9144"/>
                </v:shape>
                <v:shape id="Shape 35248" o:spid="_x0000_s1067" style="position:absolute;left:54;top:10990;width:20914;height:92;visibility:visible;mso-wrap-style:square;v-text-anchor:top" coordsize="2091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" path="m,l2091432,r,9144l,9144,,e" fillcolor="black" stroked="f" strokeweight="0">
                  <v:fill opacity="7967f"/>
                  <v:stroke miterlimit="83231f" joinstyle="miter"/>
                  <v:path arrowok="t" textboxrect="0,0,2091432,9144"/>
                </v:shape>
                <v:shape id="Shape 35249" o:spid="_x0000_s1068" style="position:absolute;left:20968;top:10990;width:43200;height:92;visibility:visible;mso-wrap-style:square;v-text-anchor:top" coordsize="4319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" path="m,l4319984,r,9144l,9144,,e" fillcolor="black" stroked="f" strokeweight="0">
                  <v:fill opacity="7967f"/>
                  <v:stroke miterlimit="83231f" joinstyle="miter"/>
                  <v:path arrowok="t" textboxrect="0,0,4319984,9144"/>
                </v:shape>
                <v:shape id="Shape 35250" o:spid="_x0000_s1069" style="position:absolute;left:54;top:14655;width:20914;height:91;visibility:visible;mso-wrap-style:square;v-text-anchor:top" coordsize="2091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" path="m,l2091432,r,9144l,9144,,e" fillcolor="black" stroked="f" strokeweight="0">
                  <v:fill opacity="7967f"/>
                  <v:stroke miterlimit="83231f" joinstyle="miter"/>
                  <v:path arrowok="t" textboxrect="0,0,2091432,9144"/>
                </v:shape>
                <v:shape id="Shape 35251" o:spid="_x0000_s1070" style="position:absolute;left:20968;top:14655;width:43200;height:91;visibility:visible;mso-wrap-style:square;v-text-anchor:top" coordsize="4319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" path="m,l4319984,r,9144l,9144,,e" fillcolor="black" stroked="f" strokeweight="0">
                  <v:fill opacity="7967f"/>
                  <v:stroke miterlimit="83231f" joinstyle="miter"/>
                  <v:path arrowok="t" textboxrect="0,0,4319984,9144"/>
                </v:shape>
                <v:shape id="Shape 1731" o:spid="_x0000_s1071" style="position:absolute;width:32110;height:18372;visibility:visible;mso-wrap-style:square;v-text-anchor:top" coordsize="3211091,183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" path="m16222,l3211091,r,5407l16222,5407v-5953,,-10815,4813,-10815,10814l5407,1821061v,5954,4862,10815,10815,10815l3211091,1831876r,5408l16222,1837284c7293,1837284,,1829991,,1821061l,16221c,7243,7293,,16222,xe" fillcolor="#35454e" stroked="f" strokeweight="0">
                  <v:stroke miterlimit="83231f" joinstyle="miter"/>
                  <v:path arrowok="t" textboxrect="0,0,3211091,1837284"/>
                </v:shape>
                <v:shape id="Shape 1732" o:spid="_x0000_s1072" style="position:absolute;left:32110;width:32111;height:18372;visibility:visible;mso-wrap-style:square;v-text-anchor:top" coordsize="3211090,183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" path="m,l3194868,v8979,,16222,7243,16222,16221l3211090,1821061v,8930,-7243,16223,-16222,16223l,1837284r,-5408l3194868,1831876v6004,,10816,-4861,10816,-10815l3205684,16221v,-6001,-4812,-10814,-10816,-10814l,5407,,xe" fillcolor="#35454e" stroked="f" strokeweight="0">
                  <v:stroke miterlimit="83231f" joinstyle="miter"/>
                  <v:path arrowok="t" textboxrect="0,0,3211090,1837284"/>
                </v:shape>
                <v:rect id="Rectangle 1757" o:spid="_x0000_s1073" style="position:absolute;left:1352;top:1146;width:298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9CFwwAAAN0AAAAPAAAAZHJzL2Rvd25yZXYueG1sRE9Li8Iw&#10;EL4L/ocwwt40dc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9VvQhcMAAADdAAAADwAA&#10;AAAAAAAAAAAAAAAHAgAAZHJzL2Rvd25yZXYueG1sUEsFBgAAAAADAAMAtwAAAPcCAAAAAA==&#10;" filled="f" stroked="f">
                  <v:textbox inset="0,0,0,0">
                    <w:txbxContent>
                      <w:p w14:paraId="6AA6C538" w14:textId="77777777" w:rsidR="00294FC8" w:rsidRDefault="00106299">
                        <w:pPr>
                          <w:spacing w:after="160" w:line="259" w:lineRule="auto"/>
                          <w:ind w:left="0" w:firstLine="0"/>
                        </w:pPr>
                        <w:r>
                          <w:rPr>
                            <w:b/>
                            <w:w w:val="123"/>
                            <w:sz w:val="16"/>
                          </w:rPr>
                          <w:t>Tool</w:t>
                        </w:r>
                      </w:p>
                    </w:txbxContent>
                  </v:textbox>
                </v:rect>
                <v:rect id="Rectangle 1758" o:spid="_x0000_s1074" style="position:absolute;left:22266;top:1146;width:1690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T3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ITERPfHAAAA3QAA&#10;AA8AAAAAAAAAAAAAAAAABwIAAGRycy9kb3ducmV2LnhtbFBLBQYAAAAAAwADALcAAAD7AgAAAAA=&#10;" filled="f" stroked="f">
                  <v:textbox inset="0,0,0,0">
                    <w:txbxContent>
                      <w:p w14:paraId="73A58A1C" w14:textId="6A9C1487" w:rsidR="00294FC8" w:rsidRDefault="00106299">
                        <w:pPr>
                          <w:spacing w:after="160" w:line="259" w:lineRule="auto"/>
                          <w:ind w:left="0" w:firstLine="0"/>
                        </w:pPr>
                        <w:r>
                          <w:rPr>
                            <w:b/>
                            <w:w w:val="129"/>
                            <w:sz w:val="16"/>
                          </w:rPr>
                          <w:t>Minimal</w:t>
                        </w:r>
                        <w:r>
                          <w:rPr>
                            <w:b/>
                            <w:spacing w:val="-2"/>
                            <w:w w:val="129"/>
                            <w:sz w:val="16"/>
                          </w:rPr>
                          <w:t xml:space="preserve"> </w:t>
                        </w:r>
                        <w:r>
                          <w:rPr>
                            <w:b/>
                            <w:w w:val="129"/>
                            <w:sz w:val="16"/>
                          </w:rPr>
                          <w:t>requirements</w:t>
                        </w:r>
                        <w:del w:id="144" w:author="Ellingworth, Chris" w:date="2022-02-23T15:52:00Z">
                          <w:r w:rsidDel="00273B87">
                            <w:rPr>
                              <w:b/>
                              <w:w w:val="129"/>
                              <w:sz w:val="16"/>
                            </w:rPr>
                            <w:delText>ß</w:delText>
                          </w:r>
                        </w:del>
                      </w:p>
                    </w:txbxContent>
                  </v:textbox>
                </v:rect>
                <v:rect id="Rectangle 1759" o:spid="_x0000_s1075" style="position:absolute;left:1352;top:4809;width:1690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" filled="f" stroked="f">
                  <v:textbox inset="0,0,0,0">
                    <w:txbxContent>
                      <w:p w14:paraId="76122A85" w14:textId="77777777" w:rsidR="00294FC8" w:rsidRDefault="00106299">
                        <w:pPr>
                          <w:spacing w:after="160" w:line="259" w:lineRule="auto"/>
                          <w:ind w:left="0" w:firstLine="0"/>
                        </w:pPr>
                        <w:r>
                          <w:rPr>
                            <w:w w:val="128"/>
                            <w:sz w:val="16"/>
                          </w:rPr>
                          <w:t>Programming</w:t>
                        </w:r>
                        <w:r>
                          <w:rPr>
                            <w:spacing w:val="6"/>
                            <w:w w:val="128"/>
                            <w:sz w:val="16"/>
                          </w:rPr>
                          <w:t xml:space="preserve"> </w:t>
                        </w:r>
                        <w:r>
                          <w:rPr>
                            <w:w w:val="128"/>
                            <w:sz w:val="16"/>
                          </w:rPr>
                          <w:t>Language</w:t>
                        </w:r>
                      </w:p>
                    </w:txbxContent>
                  </v:textbox>
                </v:rect>
                <v:rect id="Rectangle 1760" o:spid="_x0000_s1076" style="position:absolute;left:22266;top:4809;width:13890;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" filled="f" stroked="f">
                  <v:textbox inset="0,0,0,0">
                    <w:txbxContent>
                      <w:p w14:paraId="4C3A5571" w14:textId="77777777" w:rsidR="00294FC8" w:rsidRDefault="00106299">
                        <w:pPr>
                          <w:spacing w:after="160" w:line="259" w:lineRule="auto"/>
                          <w:ind w:left="0" w:firstLine="0"/>
                        </w:pPr>
                        <w:r>
                          <w:rPr>
                            <w:w w:val="120"/>
                            <w:sz w:val="16"/>
                          </w:rPr>
                          <w:t>Python</w:t>
                        </w:r>
                        <w:r>
                          <w:rPr>
                            <w:spacing w:val="7"/>
                            <w:w w:val="120"/>
                            <w:sz w:val="16"/>
                          </w:rPr>
                          <w:t xml:space="preserve"> </w:t>
                        </w:r>
                        <w:r>
                          <w:rPr>
                            <w:w w:val="120"/>
                            <w:sz w:val="16"/>
                          </w:rPr>
                          <w:t>3.6</w:t>
                        </w:r>
                        <w:r>
                          <w:rPr>
                            <w:spacing w:val="7"/>
                            <w:w w:val="120"/>
                            <w:sz w:val="16"/>
                          </w:rPr>
                          <w:t xml:space="preserve"> </w:t>
                        </w:r>
                        <w:r>
                          <w:rPr>
                            <w:w w:val="120"/>
                            <w:sz w:val="16"/>
                          </w:rPr>
                          <w:t>or</w:t>
                        </w:r>
                        <w:r>
                          <w:rPr>
                            <w:spacing w:val="6"/>
                            <w:w w:val="120"/>
                            <w:sz w:val="16"/>
                          </w:rPr>
                          <w:t xml:space="preserve"> </w:t>
                        </w:r>
                        <w:r>
                          <w:rPr>
                            <w:w w:val="120"/>
                            <w:sz w:val="16"/>
                          </w:rPr>
                          <w:t>above.</w:t>
                        </w:r>
                      </w:p>
                    </w:txbxContent>
                  </v:textbox>
                </v:rect>
                <v:rect id="Rectangle 1761" o:spid="_x0000_s1077" style="position:absolute;left:1352;top:8473;width:7071;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" filled="f" stroked="f">
                  <v:textbox inset="0,0,0,0">
                    <w:txbxContent>
                      <w:p w14:paraId="34D711AB" w14:textId="77777777" w:rsidR="00294FC8" w:rsidRDefault="00106299">
                        <w:pPr>
                          <w:spacing w:after="160" w:line="259" w:lineRule="auto"/>
                          <w:ind w:left="0" w:firstLine="0"/>
                        </w:pPr>
                        <w:r>
                          <w:rPr>
                            <w:w w:val="126"/>
                            <w:sz w:val="16"/>
                          </w:rPr>
                          <w:t>Computer</w:t>
                        </w:r>
                      </w:p>
                    </w:txbxContent>
                  </v:textbox>
                </v:rect>
                <v:rect id="Rectangle 1762" o:spid="_x0000_s1078" style="position:absolute;left:22266;top:8473;width:2614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" filled="f" stroked="f">
                  <v:textbox inset="0,0,0,0">
                    <w:txbxContent>
                      <w:p w14:paraId="1E326395" w14:textId="77777777" w:rsidR="00294FC8" w:rsidRDefault="00106299">
                        <w:pPr>
                          <w:spacing w:after="160" w:line="259" w:lineRule="auto"/>
                          <w:ind w:left="0" w:firstLine="0"/>
                        </w:pPr>
                        <w:r>
                          <w:rPr>
                            <w:w w:val="122"/>
                            <w:sz w:val="16"/>
                          </w:rPr>
                          <w:t>Supports</w:t>
                        </w:r>
                        <w:r>
                          <w:rPr>
                            <w:spacing w:val="7"/>
                            <w:w w:val="122"/>
                            <w:sz w:val="16"/>
                          </w:rPr>
                          <w:t xml:space="preserve"> </w:t>
                        </w:r>
                        <w:r>
                          <w:rPr>
                            <w:w w:val="122"/>
                            <w:sz w:val="16"/>
                          </w:rPr>
                          <w:t>running</w:t>
                        </w:r>
                        <w:r>
                          <w:rPr>
                            <w:spacing w:val="7"/>
                            <w:w w:val="122"/>
                            <w:sz w:val="16"/>
                          </w:rPr>
                          <w:t xml:space="preserve"> </w:t>
                        </w:r>
                        <w:r>
                          <w:rPr>
                            <w:w w:val="122"/>
                            <w:sz w:val="16"/>
                          </w:rPr>
                          <w:t>Python</w:t>
                        </w:r>
                        <w:r>
                          <w:rPr>
                            <w:spacing w:val="7"/>
                            <w:w w:val="122"/>
                            <w:sz w:val="16"/>
                          </w:rPr>
                          <w:t xml:space="preserve"> </w:t>
                        </w:r>
                        <w:r>
                          <w:rPr>
                            <w:w w:val="122"/>
                            <w:sz w:val="16"/>
                          </w:rPr>
                          <w:t>3.6</w:t>
                        </w:r>
                        <w:r>
                          <w:rPr>
                            <w:spacing w:val="7"/>
                            <w:w w:val="122"/>
                            <w:sz w:val="16"/>
                          </w:rPr>
                          <w:t xml:space="preserve"> </w:t>
                        </w:r>
                        <w:r>
                          <w:rPr>
                            <w:w w:val="122"/>
                            <w:sz w:val="16"/>
                          </w:rPr>
                          <w:t>or</w:t>
                        </w:r>
                        <w:r>
                          <w:rPr>
                            <w:spacing w:val="7"/>
                            <w:w w:val="122"/>
                            <w:sz w:val="16"/>
                          </w:rPr>
                          <w:t xml:space="preserve"> </w:t>
                        </w:r>
                        <w:r>
                          <w:rPr>
                            <w:w w:val="122"/>
                            <w:sz w:val="16"/>
                          </w:rPr>
                          <w:t>above.</w:t>
                        </w:r>
                      </w:p>
                    </w:txbxContent>
                  </v:textbox>
                </v:rect>
                <v:rect id="Rectangle 1763" o:spid="_x0000_s1079" style="position:absolute;left:1352;top:12137;width:189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Bw7wwAAAN0AAAAPAAAAZHJzL2Rvd25yZXYueG1sRE9Li8Iw&#10;EL4v+B/CCN7WVAV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RAwcO8MAAADdAAAADwAA&#10;AAAAAAAAAAAAAAAHAgAAZHJzL2Rvd25yZXYueG1sUEsFBgAAAAADAAMAtwAAAPcCAAAAAA==&#10;" filled="f" stroked="f">
                  <v:textbox inset="0,0,0,0">
                    <w:txbxContent>
                      <w:p w14:paraId="6F8E51FA" w14:textId="77777777" w:rsidR="00294FC8" w:rsidRDefault="00106299">
                        <w:pPr>
                          <w:spacing w:after="160" w:line="259" w:lineRule="auto"/>
                          <w:ind w:left="0" w:firstLine="0"/>
                        </w:pPr>
                        <w:r>
                          <w:rPr>
                            <w:w w:val="124"/>
                            <w:sz w:val="16"/>
                          </w:rPr>
                          <w:t>OS</w:t>
                        </w:r>
                      </w:p>
                    </w:txbxContent>
                  </v:textbox>
                </v:rect>
                <v:rect id="Rectangle 1764" o:spid="_x0000_s1080" style="position:absolute;left:22266;top:12137;width:24511;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YRPwwAAAN0AAAAPAAAAZHJzL2Rvd25yZXYueG1sRE9Li8Iw&#10;EL4v+B/CCN7WVB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y+WET8MAAADdAAAADwAA&#10;AAAAAAAAAAAAAAAHAgAAZHJzL2Rvd25yZXYueG1sUEsFBgAAAAADAAMAtwAAAPcCAAAAAA==&#10;" filled="f" stroked="f">
                  <v:textbox inset="0,0,0,0">
                    <w:txbxContent>
                      <w:p w14:paraId="11864CB5" w14:textId="77777777" w:rsidR="00294FC8" w:rsidRDefault="00106299">
                        <w:pPr>
                          <w:spacing w:after="160" w:line="259" w:lineRule="auto"/>
                          <w:ind w:left="0" w:firstLine="0"/>
                        </w:pPr>
                        <w:r>
                          <w:rPr>
                            <w:w w:val="117"/>
                            <w:sz w:val="16"/>
                          </w:rPr>
                          <w:t>Mac,</w:t>
                        </w:r>
                        <w:r>
                          <w:rPr>
                            <w:spacing w:val="7"/>
                            <w:w w:val="117"/>
                            <w:sz w:val="16"/>
                          </w:rPr>
                          <w:t xml:space="preserve"> </w:t>
                        </w:r>
                        <w:r>
                          <w:rPr>
                            <w:w w:val="117"/>
                            <w:sz w:val="16"/>
                          </w:rPr>
                          <w:t>Windows,</w:t>
                        </w:r>
                        <w:r>
                          <w:rPr>
                            <w:spacing w:val="7"/>
                            <w:w w:val="117"/>
                            <w:sz w:val="16"/>
                          </w:rPr>
                          <w:t xml:space="preserve"> </w:t>
                        </w:r>
                        <w:r>
                          <w:rPr>
                            <w:w w:val="117"/>
                            <w:sz w:val="16"/>
                          </w:rPr>
                          <w:t>or</w:t>
                        </w:r>
                        <w:r>
                          <w:rPr>
                            <w:spacing w:val="7"/>
                            <w:w w:val="117"/>
                            <w:sz w:val="16"/>
                          </w:rPr>
                          <w:t xml:space="preserve"> </w:t>
                        </w:r>
                        <w:r>
                          <w:rPr>
                            <w:w w:val="117"/>
                            <w:sz w:val="16"/>
                          </w:rPr>
                          <w:t>Windows</w:t>
                        </w:r>
                        <w:r>
                          <w:rPr>
                            <w:spacing w:val="7"/>
                            <w:w w:val="117"/>
                            <w:sz w:val="16"/>
                          </w:rPr>
                          <w:t xml:space="preserve"> </w:t>
                        </w:r>
                        <w:r>
                          <w:rPr>
                            <w:w w:val="117"/>
                            <w:sz w:val="16"/>
                          </w:rPr>
                          <w:t>w/WSL2.</w:t>
                        </w:r>
                      </w:p>
                    </w:txbxContent>
                  </v:textbox>
                </v:rect>
                <v:rect id="Rectangle 1765" o:spid="_x0000_s1081" style="position:absolute;left:1352;top:15801;width:1854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HUwwAAAN0AAAAPAAAAZHJzL2Rvd25yZXYueG1sRE9Li8Iw&#10;EL4v+B/CCN7WVE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pKkh1MMAAADdAAAADwAA&#10;AAAAAAAAAAAAAAAHAgAAZHJzL2Rvd25yZXYueG1sUEsFBgAAAAADAAMAtwAAAPcCAAAAAA==&#10;" filled="f" stroked="f">
                  <v:textbox inset="0,0,0,0">
                    <w:txbxContent>
                      <w:p w14:paraId="7D5BE863" w14:textId="77777777" w:rsidR="00294FC8" w:rsidRDefault="00106299">
                        <w:pPr>
                          <w:spacing w:after="160" w:line="259" w:lineRule="auto"/>
                          <w:ind w:left="0" w:firstLine="0"/>
                        </w:pPr>
                        <w:r>
                          <w:rPr>
                            <w:w w:val="125"/>
                            <w:sz w:val="16"/>
                          </w:rPr>
                          <w:t>Documents</w:t>
                        </w:r>
                        <w:r>
                          <w:rPr>
                            <w:spacing w:val="7"/>
                            <w:w w:val="125"/>
                            <w:sz w:val="16"/>
                          </w:rPr>
                          <w:t xml:space="preserve"> </w:t>
                        </w:r>
                        <w:r>
                          <w:rPr>
                            <w:w w:val="125"/>
                            <w:sz w:val="16"/>
                          </w:rPr>
                          <w:t>and</w:t>
                        </w:r>
                        <w:r>
                          <w:rPr>
                            <w:spacing w:val="7"/>
                            <w:w w:val="125"/>
                            <w:sz w:val="16"/>
                          </w:rPr>
                          <w:t xml:space="preserve"> </w:t>
                        </w:r>
                        <w:r>
                          <w:rPr>
                            <w:w w:val="125"/>
                            <w:sz w:val="16"/>
                          </w:rPr>
                          <w:t>resources.</w:t>
                        </w:r>
                      </w:p>
                    </w:txbxContent>
                  </v:textbox>
                </v:rect>
                <v:rect id="Rectangle 1766" o:spid="_x0000_s1082" style="position:absolute;left:22266;top:15801;width:8181;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" filled="f" stroked="f">
                  <v:textbox inset="0,0,0,0">
                    <w:txbxContent>
                      <w:p w14:paraId="7681BCA3" w14:textId="77777777" w:rsidR="00294FC8" w:rsidRDefault="00106299">
                        <w:pPr>
                          <w:spacing w:after="160" w:line="259" w:lineRule="auto"/>
                          <w:ind w:left="0" w:firstLine="0"/>
                        </w:pPr>
                        <w:r>
                          <w:rPr>
                            <w:w w:val="123"/>
                            <w:sz w:val="16"/>
                          </w:rPr>
                          <w:t>GitHub</w:t>
                        </w:r>
                        <w:r>
                          <w:rPr>
                            <w:spacing w:val="7"/>
                            <w:w w:val="123"/>
                            <w:sz w:val="16"/>
                          </w:rPr>
                          <w:t xml:space="preserve"> </w:t>
                        </w:r>
                        <w:r>
                          <w:rPr>
                            <w:w w:val="123"/>
                            <w:sz w:val="16"/>
                          </w:rPr>
                          <w:t>and</w:t>
                        </w:r>
                        <w:r>
                          <w:rPr>
                            <w:spacing w:val="7"/>
                            <w:w w:val="123"/>
                            <w:sz w:val="16"/>
                          </w:rPr>
                          <w:t xml:space="preserve"> </w:t>
                        </w:r>
                      </w:p>
                    </w:txbxContent>
                  </v:textbox>
                </v:rect>
                <v:rect id="Rectangle 1825" o:spid="_x0000_s1083" style="position:absolute;left:28418;top:15801;width:32171;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xCxAAAAN0AAAAPAAAAZHJzL2Rvd25yZXYueG1sRE9Na8JA&#10;EL0X/A/LCL3VTQOW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MR3DELEAAAA3QAAAA8A&#10;AAAAAAAAAAAAAAAABwIAAGRycy9kb3ducmV2LnhtbFBLBQYAAAAAAwADALcAAAD4AgAAAAA=&#10;" filled="f" stroked="f">
                  <v:textbox inset="0,0,0,0">
                    <w:txbxContent>
                      <w:p w14:paraId="1BEB4273" w14:textId="77777777" w:rsidR="00294FC8" w:rsidRDefault="00106299">
                        <w:pPr>
                          <w:spacing w:after="160" w:line="259" w:lineRule="auto"/>
                          <w:ind w:left="0" w:firstLine="0"/>
                        </w:pPr>
                        <w:r>
                          <w:rPr>
                            <w:color w:val="546D78"/>
                            <w:w w:val="126"/>
                            <w:sz w:val="16"/>
                          </w:rPr>
                          <w:t>BPC-Technical-Workgroup-Folder</w:t>
                        </w:r>
                        <w:r>
                          <w:rPr>
                            <w:color w:val="546D78"/>
                            <w:spacing w:val="7"/>
                            <w:w w:val="126"/>
                            <w:sz w:val="16"/>
                          </w:rPr>
                          <w:t xml:space="preserve"> </w:t>
                        </w:r>
                        <w:r>
                          <w:rPr>
                            <w:color w:val="546D78"/>
                            <w:w w:val="126"/>
                            <w:sz w:val="16"/>
                          </w:rPr>
                          <w:t>-</w:t>
                        </w:r>
                        <w:r>
                          <w:rPr>
                            <w:color w:val="546D78"/>
                            <w:spacing w:val="7"/>
                            <w:w w:val="126"/>
                            <w:sz w:val="16"/>
                          </w:rPr>
                          <w:t xml:space="preserve"> </w:t>
                        </w:r>
                        <w:r>
                          <w:rPr>
                            <w:color w:val="546D78"/>
                            <w:w w:val="126"/>
                            <w:sz w:val="16"/>
                          </w:rPr>
                          <w:t>Google</w:t>
                        </w:r>
                        <w:r>
                          <w:rPr>
                            <w:color w:val="546D78"/>
                            <w:spacing w:val="7"/>
                            <w:w w:val="126"/>
                            <w:sz w:val="16"/>
                          </w:rPr>
                          <w:t xml:space="preserve"> </w:t>
                        </w:r>
                        <w:r>
                          <w:rPr>
                            <w:color w:val="546D78"/>
                            <w:w w:val="126"/>
                            <w:sz w:val="16"/>
                          </w:rPr>
                          <w:t>Dri</w:t>
                        </w:r>
                      </w:p>
                    </w:txbxContent>
                  </v:textbox>
                </v:rect>
                <v:rect id="Rectangle 1826" o:spid="_x0000_s1084" style="position:absolute;left:52607;top:15801;width:77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" filled="f" stroked="f">
                  <v:textbox inset="0,0,0,0">
                    <w:txbxContent>
                      <w:p w14:paraId="3F76D912" w14:textId="77777777" w:rsidR="00294FC8" w:rsidRDefault="005F3793">
                        <w:pPr>
                          <w:spacing w:after="160" w:line="259" w:lineRule="auto"/>
                          <w:ind w:left="0" w:firstLine="0"/>
                        </w:pPr>
                        <w:hyperlink r:id="rId215">
                          <w:r w:rsidR="00106299">
                            <w:rPr>
                              <w:color w:val="546D78"/>
                              <w:w w:val="127"/>
                              <w:sz w:val="16"/>
                            </w:rPr>
                            <w:t>v</w:t>
                          </w:r>
                        </w:hyperlink>
                      </w:p>
                    </w:txbxContent>
                  </v:textbox>
                </v:rect>
                <v:rect id="Rectangle 1824" o:spid="_x0000_s1085" style="position:absolute;left:53190;top:15801;width:85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6nZxAAAAN0AAAAPAAAAZHJzL2Rvd25yZXYueG1sRE9Na8JA&#10;EL0X/A/LCL3VTY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Ks7qdnEAAAA3QAAAA8A&#10;AAAAAAAAAAAAAAAABwIAAGRycy9kb3ducmV2LnhtbFBLBQYAAAAAAwADALcAAAD4AgAAAAA=&#10;" filled="f" stroked="f">
                  <v:textbox inset="0,0,0,0">
                    <w:txbxContent>
                      <w:p w14:paraId="37D7FA5E" w14:textId="77777777" w:rsidR="00294FC8" w:rsidRDefault="005F3793">
                        <w:pPr>
                          <w:spacing w:after="160" w:line="259" w:lineRule="auto"/>
                          <w:ind w:left="0" w:firstLine="0"/>
                        </w:pPr>
                        <w:hyperlink r:id="rId216">
                          <w:r w:rsidR="00106299">
                            <w:rPr>
                              <w:color w:val="546D78"/>
                              <w:w w:val="125"/>
                              <w:sz w:val="16"/>
                            </w:rPr>
                            <w:t>e</w:t>
                          </w:r>
                        </w:hyperlink>
                      </w:p>
                    </w:txbxContent>
                  </v:textbox>
                </v:rect>
                <w10:anchorlock/>
              </v:group>
            </w:pict>
          </mc:Fallback>
        </mc:AlternateContent>
      </w:r>
    </w:p>
    <w:p w14:paraId="2704AB94" w14:textId="77777777" w:rsidR="00294FC8" w:rsidRDefault="00106299">
      <w:pPr>
        <w:pStyle w:val="Heading2"/>
        <w:spacing w:after="172"/>
        <w:ind w:left="-5"/>
      </w:pPr>
      <w:r>
        <w:rPr>
          <w:sz w:val="22"/>
        </w:rPr>
        <w:t>5.0.2 Programming Languages</w:t>
      </w:r>
    </w:p>
    <w:p w14:paraId="793726D4" w14:textId="764A4FCD" w:rsidR="00294FC8" w:rsidRDefault="00106299">
      <w:pPr>
        <w:ind w:right="6"/>
      </w:pPr>
      <w:r>
        <w:t xml:space="preserve">The primary programming language </w:t>
      </w:r>
      <w:del w:id="144" w:author="Ellingworth, Chris" w:date="2022-02-23T15:54:00Z">
        <w:r w:rsidDel="001D377D">
          <w:delText xml:space="preserve">for the project </w:delText>
        </w:r>
      </w:del>
      <w:ins w:id="145" w:author="Ellingworth, Chris" w:date="2022-02-23T15:54:00Z">
        <w:r w:rsidR="001D377D">
          <w:t xml:space="preserve">used </w:t>
        </w:r>
      </w:ins>
      <w:r>
        <w:t>is Python. Knowledge of other enabling technologies, specifically shell scripting (e.g., ZSH, BASH, or PowerShell) and CommonMark or GitHub Flavored Markdown may be helpful.</w:t>
      </w:r>
    </w:p>
    <w:p w14:paraId="53D97997" w14:textId="77777777" w:rsidR="00294FC8" w:rsidRDefault="00106299">
      <w:pPr>
        <w:ind w:right="6"/>
      </w:pPr>
      <w:r>
        <w:lastRenderedPageBreak/>
        <w:t xml:space="preserve">All effort will be made to remain within the </w:t>
      </w:r>
      <w:hyperlink r:id="rId217">
        <w:r>
          <w:rPr>
            <w:color w:val="546D78"/>
          </w:rPr>
          <w:t>Python Standard Library</w:t>
        </w:r>
      </w:hyperlink>
      <w:r>
        <w:t>. Other publicly hosted packages with an open source license may be implemented.</w:t>
      </w:r>
    </w:p>
    <w:p w14:paraId="591A8952" w14:textId="77777777" w:rsidR="00294FC8" w:rsidRDefault="00106299">
      <w:pPr>
        <w:spacing w:after="217"/>
        <w:ind w:left="-5"/>
      </w:pPr>
      <w:r>
        <w:rPr>
          <w:b/>
        </w:rPr>
        <w:t>5.0.2.1 Version of Python</w:t>
      </w:r>
    </w:p>
    <w:p w14:paraId="6A12E51B" w14:textId="77777777" w:rsidR="00294FC8" w:rsidRDefault="00106299">
      <w:pPr>
        <w:spacing w:after="0" w:line="259" w:lineRule="auto"/>
      </w:pPr>
      <w:r>
        <w:rPr>
          <w:i/>
        </w:rPr>
        <w:t xml:space="preserve">Select a minimum version of Python 3.6. This will include newer features such as f-string. </w:t>
      </w:r>
      <w:r>
        <w:rPr>
          <w:noProof/>
        </w:rPr>
        <w:drawing>
          <wp:inline distT="0" distB="0" distL="0" distR="0" wp14:anchorId="2905DCEA" wp14:editId="60F8BD98">
            <wp:extent cx="813816" cy="118872"/>
            <wp:effectExtent l="0" t="0" r="0" b="0"/>
            <wp:docPr id="33909" name="Picture 33909"/>
            <wp:cNvGraphicFramePr/>
            <a:graphic xmlns:a="http://schemas.openxmlformats.org/drawingml/2006/main">
              <a:graphicData uri="http://schemas.openxmlformats.org/drawingml/2006/picture">
                <pic:pic xmlns:pic="http://schemas.openxmlformats.org/drawingml/2006/picture">
                  <pic:nvPicPr>
                    <pic:cNvPr id="33909" name="Picture 33909"/>
                    <pic:cNvPicPr/>
                  </pic:nvPicPr>
                  <pic:blipFill>
                    <a:blip r:embed="rId218"/>
                    <a:stretch>
                      <a:fillRect/>
                    </a:stretch>
                  </pic:blipFill>
                  <pic:spPr>
                    <a:xfrm>
                      <a:off x="0" y="0"/>
                      <a:ext cx="813816" cy="118872"/>
                    </a:xfrm>
                    <a:prstGeom prst="rect">
                      <a:avLst/>
                    </a:prstGeom>
                  </pic:spPr>
                </pic:pic>
              </a:graphicData>
            </a:graphic>
          </wp:inline>
        </w:drawing>
      </w:r>
    </w:p>
    <w:p w14:paraId="71EC203C" w14:textId="02847518" w:rsidR="00294FC8" w:rsidRDefault="00106299">
      <w:pPr>
        <w:spacing w:after="370" w:line="259" w:lineRule="auto"/>
        <w:ind w:left="-9" w:firstLine="0"/>
      </w:pPr>
      <w:r>
        <w:rPr>
          <w:noProof/>
        </w:rPr>
        <w:drawing>
          <wp:inline distT="0" distB="0" distL="0" distR="0" wp14:anchorId="418E6016" wp14:editId="0E090D1A">
            <wp:extent cx="932688" cy="94488"/>
            <wp:effectExtent l="0" t="0" r="0" b="0"/>
            <wp:docPr id="33910" name="Picture 33910"/>
            <wp:cNvGraphicFramePr/>
            <a:graphic xmlns:a="http://schemas.openxmlformats.org/drawingml/2006/main">
              <a:graphicData uri="http://schemas.openxmlformats.org/drawingml/2006/picture">
                <pic:pic xmlns:pic="http://schemas.openxmlformats.org/drawingml/2006/picture">
                  <pic:nvPicPr>
                    <pic:cNvPr id="33910" name="Picture 33910"/>
                    <pic:cNvPicPr/>
                  </pic:nvPicPr>
                  <pic:blipFill>
                    <a:blip r:embed="rId219"/>
                    <a:stretch>
                      <a:fillRect/>
                    </a:stretch>
                  </pic:blipFill>
                  <pic:spPr>
                    <a:xfrm>
                      <a:off x="0" y="0"/>
                      <a:ext cx="932688" cy="94488"/>
                    </a:xfrm>
                    <a:prstGeom prst="rect">
                      <a:avLst/>
                    </a:prstGeom>
                  </pic:spPr>
                </pic:pic>
              </a:graphicData>
            </a:graphic>
          </wp:inline>
        </w:drawing>
      </w:r>
      <w:ins w:id="146" w:author="Ellingworth, Chris" w:date="2022-02-23T15:55:00Z">
        <w:r w:rsidR="00E5168B">
          <w:t xml:space="preserve">  </w:t>
        </w:r>
        <w:commentRangeStart w:id="147"/>
        <w:commentRangeEnd w:id="147"/>
        <w:r w:rsidR="00E5168B">
          <w:rPr>
            <w:rStyle w:val="CommentReference"/>
          </w:rPr>
          <w:commentReference w:id="147"/>
        </w:r>
      </w:ins>
    </w:p>
    <w:p w14:paraId="0A9D9F6D" w14:textId="77777777" w:rsidR="00294FC8" w:rsidRDefault="00106299">
      <w:pPr>
        <w:pStyle w:val="Heading2"/>
        <w:spacing w:after="0"/>
        <w:ind w:left="-5"/>
      </w:pPr>
      <w:r>
        <w:rPr>
          <w:sz w:val="22"/>
        </w:rPr>
        <w:t xml:space="preserve">5.0.3 Computer </w:t>
      </w:r>
      <w:commentRangeStart w:id="148"/>
      <w:r>
        <w:rPr>
          <w:sz w:val="22"/>
        </w:rPr>
        <w:t>Spec</w:t>
      </w:r>
      <w:commentRangeEnd w:id="148"/>
      <w:r w:rsidR="007B6883">
        <w:rPr>
          <w:rStyle w:val="CommentReference"/>
        </w:rPr>
        <w:commentReference w:id="148"/>
      </w:r>
    </w:p>
    <w:p w14:paraId="5BF9D55D" w14:textId="77777777" w:rsidR="00294FC8" w:rsidRDefault="00106299">
      <w:pPr>
        <w:spacing w:after="359" w:line="259" w:lineRule="auto"/>
        <w:ind w:left="0" w:right="-7" w:firstLine="0"/>
      </w:pPr>
      <w:r>
        <w:rPr>
          <w:noProof/>
          <w:sz w:val="22"/>
        </w:rPr>
        <mc:AlternateContent>
          <mc:Choice Requires="wpg">
            <w:drawing>
              <wp:inline distT="0" distB="0" distL="0" distR="0" wp14:anchorId="0C486182" wp14:editId="4FD18181">
                <wp:extent cx="6422182" cy="296069"/>
                <wp:effectExtent l="0" t="0" r="0" b="0"/>
                <wp:docPr id="31093" name="Group 31093"/>
                <wp:cNvGraphicFramePr/>
                <a:graphic xmlns:a="http://schemas.openxmlformats.org/drawingml/2006/main">
                  <a:graphicData uri="http://schemas.microsoft.com/office/word/2010/wordprocessingGroup">
                    <wpg:wgp>
                      <wpg:cNvGrpSpPr/>
                      <wpg:grpSpPr>
                        <a:xfrm>
                          <a:off x="0" y="0"/>
                          <a:ext cx="6422182" cy="296069"/>
                          <a:chOff x="0" y="0"/>
                          <a:chExt cx="6422182" cy="296069"/>
                        </a:xfrm>
                      </wpg:grpSpPr>
                      <wps:wsp>
                        <wps:cNvPr id="1736" name="Shape 1736"/>
                        <wps:cNvSpPr/>
                        <wps:spPr>
                          <a:xfrm>
                            <a:off x="0" y="0"/>
                            <a:ext cx="32445" cy="296019"/>
                          </a:xfrm>
                          <a:custGeom>
                            <a:avLst/>
                            <a:gdLst/>
                            <a:ahLst/>
                            <a:cxnLst/>
                            <a:rect l="0" t="0" r="0" b="0"/>
                            <a:pathLst>
                              <a:path w="32445" h="296019">
                                <a:moveTo>
                                  <a:pt x="16222" y="0"/>
                                </a:moveTo>
                                <a:lnTo>
                                  <a:pt x="32445" y="0"/>
                                </a:lnTo>
                                <a:lnTo>
                                  <a:pt x="32445" y="296019"/>
                                </a:lnTo>
                                <a:lnTo>
                                  <a:pt x="16222" y="296019"/>
                                </a:lnTo>
                                <a:cubicBezTo>
                                  <a:pt x="7293" y="296019"/>
                                  <a:pt x="0" y="288776"/>
                                  <a:pt x="0" y="279798"/>
                                </a:cubicBezTo>
                                <a:lnTo>
                                  <a:pt x="0" y="16221"/>
                                </a:lnTo>
                                <a:cubicBezTo>
                                  <a:pt x="0" y="7243"/>
                                  <a:pt x="7293" y="0"/>
                                  <a:pt x="16222" y="0"/>
                                </a:cubicBezTo>
                                <a:close/>
                              </a:path>
                            </a:pathLst>
                          </a:custGeom>
                          <a:ln w="0" cap="flat">
                            <a:miter lim="127000"/>
                          </a:ln>
                        </wps:spPr>
                        <wps:style>
                          <a:lnRef idx="0">
                            <a:srgbClr val="000000">
                              <a:alpha val="0"/>
                            </a:srgbClr>
                          </a:lnRef>
                          <a:fillRef idx="1">
                            <a:srgbClr val="FF9100"/>
                          </a:fillRef>
                          <a:effectRef idx="0">
                            <a:scrgbClr r="0" g="0" b="0"/>
                          </a:effectRef>
                          <a:fontRef idx="none"/>
                        </wps:style>
                        <wps:bodyPr/>
                      </wps:wsp>
                      <wps:wsp>
                        <wps:cNvPr id="35386" name="Shape 35386"/>
                        <wps:cNvSpPr/>
                        <wps:spPr>
                          <a:xfrm>
                            <a:off x="27037" y="0"/>
                            <a:ext cx="6395145" cy="296069"/>
                          </a:xfrm>
                          <a:custGeom>
                            <a:avLst/>
                            <a:gdLst/>
                            <a:ahLst/>
                            <a:cxnLst/>
                            <a:rect l="0" t="0" r="0" b="0"/>
                            <a:pathLst>
                              <a:path w="6395145" h="296069">
                                <a:moveTo>
                                  <a:pt x="0" y="0"/>
                                </a:moveTo>
                                <a:lnTo>
                                  <a:pt x="6395145" y="0"/>
                                </a:lnTo>
                                <a:lnTo>
                                  <a:pt x="6395145" y="296069"/>
                                </a:lnTo>
                                <a:lnTo>
                                  <a:pt x="0" y="296069"/>
                                </a:lnTo>
                                <a:lnTo>
                                  <a:pt x="0" y="0"/>
                                </a:lnTo>
                              </a:path>
                            </a:pathLst>
                          </a:custGeom>
                          <a:ln w="0" cap="flat">
                            <a:miter lim="127000"/>
                          </a:ln>
                        </wps:spPr>
                        <wps:style>
                          <a:lnRef idx="0">
                            <a:srgbClr val="000000">
                              <a:alpha val="0"/>
                            </a:srgbClr>
                          </a:lnRef>
                          <a:fillRef idx="1">
                            <a:srgbClr val="FF9100">
                              <a:alpha val="10196"/>
                            </a:srgbClr>
                          </a:fillRef>
                          <a:effectRef idx="0">
                            <a:scrgbClr r="0" g="0" b="0"/>
                          </a:effectRef>
                          <a:fontRef idx="none"/>
                        </wps:style>
                        <wps:bodyPr/>
                      </wps:wsp>
                      <wps:wsp>
                        <wps:cNvPr id="35387" name="Shape 35387"/>
                        <wps:cNvSpPr/>
                        <wps:spPr>
                          <a:xfrm>
                            <a:off x="32445" y="0"/>
                            <a:ext cx="6389737" cy="296019"/>
                          </a:xfrm>
                          <a:custGeom>
                            <a:avLst/>
                            <a:gdLst/>
                            <a:ahLst/>
                            <a:cxnLst/>
                            <a:rect l="0" t="0" r="0" b="0"/>
                            <a:pathLst>
                              <a:path w="6389737" h="296019">
                                <a:moveTo>
                                  <a:pt x="0" y="0"/>
                                </a:moveTo>
                                <a:lnTo>
                                  <a:pt x="6389737" y="0"/>
                                </a:lnTo>
                                <a:lnTo>
                                  <a:pt x="6389737" y="296019"/>
                                </a:lnTo>
                                <a:lnTo>
                                  <a:pt x="0" y="296019"/>
                                </a:lnTo>
                              </a:path>
                            </a:pathLst>
                          </a:custGeom>
                          <a:ln w="0" cap="flat">
                            <a:miter lim="127000"/>
                          </a:ln>
                        </wps:spPr>
                        <wps:style>
                          <a:lnRef idx="0">
                            <a:srgbClr val="000000">
                              <a:alpha val="0"/>
                            </a:srgbClr>
                          </a:lnRef>
                          <a:fillRef idx="1">
                            <a:srgbClr val="FF9100"/>
                          </a:fillRef>
                          <a:effectRef idx="0">
                            <a:scrgbClr r="0" g="0" b="0"/>
                          </a:effectRef>
                          <a:fontRef idx="none"/>
                        </wps:style>
                        <wps:bodyPr/>
                      </wps:wsp>
                      <wps:wsp>
                        <wps:cNvPr id="1815" name="Shape 1815"/>
                        <wps:cNvSpPr/>
                        <wps:spPr>
                          <a:xfrm>
                            <a:off x="0" y="0"/>
                            <a:ext cx="32445" cy="296019"/>
                          </a:xfrm>
                          <a:custGeom>
                            <a:avLst/>
                            <a:gdLst/>
                            <a:ahLst/>
                            <a:cxnLst/>
                            <a:rect l="0" t="0" r="0" b="0"/>
                            <a:pathLst>
                              <a:path w="32445" h="296019">
                                <a:moveTo>
                                  <a:pt x="16222" y="0"/>
                                </a:moveTo>
                                <a:lnTo>
                                  <a:pt x="32445" y="0"/>
                                </a:lnTo>
                                <a:lnTo>
                                  <a:pt x="32445" y="296019"/>
                                </a:lnTo>
                                <a:lnTo>
                                  <a:pt x="0" y="296019"/>
                                </a:lnTo>
                                <a:lnTo>
                                  <a:pt x="0" y="16221"/>
                                </a:lnTo>
                                <a:cubicBezTo>
                                  <a:pt x="0" y="7243"/>
                                  <a:pt x="7293" y="0"/>
                                  <a:pt x="16222" y="0"/>
                                </a:cubicBezTo>
                                <a:close/>
                              </a:path>
                            </a:pathLst>
                          </a:custGeom>
                          <a:ln w="0" cap="flat">
                            <a:miter lim="127000"/>
                          </a:ln>
                        </wps:spPr>
                        <wps:style>
                          <a:lnRef idx="0">
                            <a:srgbClr val="000000">
                              <a:alpha val="0"/>
                            </a:srgbClr>
                          </a:lnRef>
                          <a:fillRef idx="1">
                            <a:srgbClr val="FF9100"/>
                          </a:fillRef>
                          <a:effectRef idx="0">
                            <a:scrgbClr r="0" g="0" b="0"/>
                          </a:effectRef>
                          <a:fontRef idx="none"/>
                        </wps:style>
                        <wps:bodyPr/>
                      </wps:wsp>
                      <wps:wsp>
                        <wps:cNvPr id="1816" name="Rectangle 1816"/>
                        <wps:cNvSpPr/>
                        <wps:spPr>
                          <a:xfrm>
                            <a:off x="357048" y="76757"/>
                            <a:ext cx="5050035" cy="193401"/>
                          </a:xfrm>
                          <a:prstGeom prst="rect">
                            <a:avLst/>
                          </a:prstGeom>
                          <a:ln>
                            <a:noFill/>
                          </a:ln>
                        </wps:spPr>
                        <wps:txbx>
                          <w:txbxContent>
                            <w:p w14:paraId="45C5F6A4" w14:textId="77777777" w:rsidR="00294FC8" w:rsidRDefault="00106299">
                              <w:pPr>
                                <w:spacing w:after="160" w:line="259" w:lineRule="auto"/>
                                <w:ind w:left="0" w:firstLine="0"/>
                              </w:pPr>
                              <w:r>
                                <w:rPr>
                                  <w:b/>
                                  <w:w w:val="129"/>
                                  <w:sz w:val="16"/>
                                </w:rPr>
                                <w:t>You</w:t>
                              </w:r>
                              <w:r>
                                <w:rPr>
                                  <w:b/>
                                  <w:spacing w:val="-2"/>
                                  <w:w w:val="129"/>
                                  <w:sz w:val="16"/>
                                </w:rPr>
                                <w:t xml:space="preserve"> </w:t>
                              </w:r>
                              <w:r>
                                <w:rPr>
                                  <w:b/>
                                  <w:w w:val="129"/>
                                  <w:sz w:val="16"/>
                                </w:rPr>
                                <w:t>will</w:t>
                              </w:r>
                              <w:r>
                                <w:rPr>
                                  <w:b/>
                                  <w:spacing w:val="-2"/>
                                  <w:w w:val="129"/>
                                  <w:sz w:val="16"/>
                                </w:rPr>
                                <w:t xml:space="preserve"> </w:t>
                              </w:r>
                              <w:r>
                                <w:rPr>
                                  <w:b/>
                                  <w:w w:val="129"/>
                                  <w:sz w:val="16"/>
                                </w:rPr>
                                <w:t>need</w:t>
                              </w:r>
                              <w:r>
                                <w:rPr>
                                  <w:b/>
                                  <w:spacing w:val="-2"/>
                                  <w:w w:val="129"/>
                                  <w:sz w:val="16"/>
                                </w:rPr>
                                <w:t xml:space="preserve"> </w:t>
                              </w:r>
                              <w:r>
                                <w:rPr>
                                  <w:b/>
                                  <w:w w:val="129"/>
                                  <w:sz w:val="16"/>
                                </w:rPr>
                                <w:t>a</w:t>
                              </w:r>
                              <w:r>
                                <w:rPr>
                                  <w:b/>
                                  <w:spacing w:val="-2"/>
                                  <w:w w:val="129"/>
                                  <w:sz w:val="16"/>
                                </w:rPr>
                                <w:t xml:space="preserve"> </w:t>
                              </w:r>
                              <w:r>
                                <w:rPr>
                                  <w:b/>
                                  <w:w w:val="129"/>
                                  <w:sz w:val="16"/>
                                </w:rPr>
                                <w:t>computer</w:t>
                              </w:r>
                              <w:r>
                                <w:rPr>
                                  <w:b/>
                                  <w:spacing w:val="-2"/>
                                  <w:w w:val="129"/>
                                  <w:sz w:val="16"/>
                                </w:rPr>
                                <w:t xml:space="preserve"> </w:t>
                              </w:r>
                              <w:r>
                                <w:rPr>
                                  <w:b/>
                                  <w:w w:val="129"/>
                                  <w:sz w:val="16"/>
                                </w:rPr>
                                <w:t>which</w:t>
                              </w:r>
                              <w:r>
                                <w:rPr>
                                  <w:b/>
                                  <w:spacing w:val="-2"/>
                                  <w:w w:val="129"/>
                                  <w:sz w:val="16"/>
                                </w:rPr>
                                <w:t xml:space="preserve"> </w:t>
                              </w:r>
                              <w:r>
                                <w:rPr>
                                  <w:b/>
                                  <w:w w:val="129"/>
                                  <w:sz w:val="16"/>
                                </w:rPr>
                                <w:t>is</w:t>
                              </w:r>
                              <w:r>
                                <w:rPr>
                                  <w:b/>
                                  <w:spacing w:val="-2"/>
                                  <w:w w:val="129"/>
                                  <w:sz w:val="16"/>
                                </w:rPr>
                                <w:t xml:space="preserve"> </w:t>
                              </w:r>
                              <w:r>
                                <w:rPr>
                                  <w:b/>
                                  <w:w w:val="129"/>
                                  <w:sz w:val="16"/>
                                </w:rPr>
                                <w:t>able</w:t>
                              </w:r>
                              <w:r>
                                <w:rPr>
                                  <w:b/>
                                  <w:spacing w:val="-2"/>
                                  <w:w w:val="129"/>
                                  <w:sz w:val="16"/>
                                </w:rPr>
                                <w:t xml:space="preserve"> </w:t>
                              </w:r>
                              <w:r>
                                <w:rPr>
                                  <w:b/>
                                  <w:w w:val="129"/>
                                  <w:sz w:val="16"/>
                                </w:rPr>
                                <w:t>to</w:t>
                              </w:r>
                              <w:r>
                                <w:rPr>
                                  <w:b/>
                                  <w:spacing w:val="-2"/>
                                  <w:w w:val="129"/>
                                  <w:sz w:val="16"/>
                                </w:rPr>
                                <w:t xml:space="preserve"> </w:t>
                              </w:r>
                              <w:r>
                                <w:rPr>
                                  <w:b/>
                                  <w:w w:val="129"/>
                                  <w:sz w:val="16"/>
                                </w:rPr>
                                <w:t>download</w:t>
                              </w:r>
                              <w:r>
                                <w:rPr>
                                  <w:b/>
                                  <w:spacing w:val="-2"/>
                                  <w:w w:val="129"/>
                                  <w:sz w:val="16"/>
                                </w:rPr>
                                <w:t xml:space="preserve"> </w:t>
                              </w:r>
                              <w:r>
                                <w:rPr>
                                  <w:b/>
                                  <w:w w:val="129"/>
                                  <w:sz w:val="16"/>
                                </w:rPr>
                                <w:t>and</w:t>
                              </w:r>
                              <w:r>
                                <w:rPr>
                                  <w:b/>
                                  <w:spacing w:val="-2"/>
                                  <w:w w:val="129"/>
                                  <w:sz w:val="16"/>
                                </w:rPr>
                                <w:t xml:space="preserve"> </w:t>
                              </w:r>
                              <w:r>
                                <w:rPr>
                                  <w:b/>
                                  <w:w w:val="129"/>
                                  <w:sz w:val="16"/>
                                </w:rPr>
                                <w:t>run</w:t>
                              </w:r>
                              <w:r>
                                <w:rPr>
                                  <w:b/>
                                  <w:spacing w:val="-2"/>
                                  <w:w w:val="129"/>
                                  <w:sz w:val="16"/>
                                </w:rPr>
                                <w:t xml:space="preserve"> </w:t>
                              </w:r>
                              <w:r>
                                <w:rPr>
                                  <w:b/>
                                  <w:w w:val="129"/>
                                  <w:sz w:val="16"/>
                                </w:rPr>
                                <w:t>Python</w:t>
                              </w:r>
                              <w:r>
                                <w:rPr>
                                  <w:b/>
                                  <w:spacing w:val="-2"/>
                                  <w:w w:val="129"/>
                                  <w:sz w:val="16"/>
                                </w:rPr>
                                <w:t xml:space="preserve"> </w:t>
                              </w:r>
                              <w:r>
                                <w:rPr>
                                  <w:b/>
                                  <w:w w:val="129"/>
                                  <w:sz w:val="16"/>
                                </w:rPr>
                                <w:t>3.6.</w:t>
                              </w:r>
                            </w:p>
                          </w:txbxContent>
                        </wps:txbx>
                        <wps:bodyPr horzOverflow="overflow" vert="horz" lIns="0" tIns="0" rIns="0" bIns="0" rtlCol="0">
                          <a:noAutofit/>
                        </wps:bodyPr>
                      </wps:wsp>
                      <pic:pic xmlns:pic="http://schemas.openxmlformats.org/drawingml/2006/picture">
                        <pic:nvPicPr>
                          <pic:cNvPr id="33908" name="Picture 33908"/>
                          <pic:cNvPicPr/>
                        </pic:nvPicPr>
                        <pic:blipFill>
                          <a:blip r:embed="rId220"/>
                          <a:stretch>
                            <a:fillRect/>
                          </a:stretch>
                        </pic:blipFill>
                        <pic:spPr>
                          <a:xfrm>
                            <a:off x="127556" y="56084"/>
                            <a:ext cx="164592" cy="170688"/>
                          </a:xfrm>
                          <a:prstGeom prst="rect">
                            <a:avLst/>
                          </a:prstGeom>
                        </pic:spPr>
                      </pic:pic>
                    </wpg:wgp>
                  </a:graphicData>
                </a:graphic>
              </wp:inline>
            </w:drawing>
          </mc:Choice>
          <mc:Fallback>
            <w:pict>
              <v:group w14:anchorId="0C486182" id="Group 31093" o:spid="_x0000_s1086" style="width:505.7pt;height:23.3pt;mso-position-horizontal-relative:char;mso-position-vertical-relative:line" coordsize="64221,2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">
                <v:shape id="Shape 1736" o:spid="_x0000_s1087" style="position:absolute;width:324;height:2960;visibility:visible;mso-wrap-style:square;v-text-anchor:top" coordsize="32445,29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" path="m16222,l32445,r,296019l16222,296019c7293,296019,,288776,,279798l,16221c,7243,7293,,16222,xe" fillcolor="#ff9100" stroked="f" strokeweight="0">
                  <v:stroke miterlimit="83231f" joinstyle="miter"/>
                  <v:path arrowok="t" textboxrect="0,0,32445,296019"/>
                </v:shape>
                <v:shape id="Shape 35386" o:spid="_x0000_s1088" style="position:absolute;left:270;width:63951;height:2960;visibility:visible;mso-wrap-style:square;v-text-anchor:top" coordsize="6395145,29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" path="m,l6395145,r,296069l,296069,,e" fillcolor="#ff9100" stroked="f" strokeweight="0">
                  <v:fill opacity="6682f"/>
                  <v:stroke miterlimit="83231f" joinstyle="miter"/>
                  <v:path arrowok="t" textboxrect="0,0,6395145,296069"/>
                </v:shape>
                <v:shape id="Shape 35387" o:spid="_x0000_s1089" style="position:absolute;left:324;width:63897;height:2960;visibility:visible;mso-wrap-style:square;v-text-anchor:top" coordsize="6389737,29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" path="m,l6389737,r,296019l,296019e" fillcolor="#ff9100" stroked="f" strokeweight="0">
                  <v:stroke miterlimit="83231f" joinstyle="miter"/>
                  <v:path arrowok="t" textboxrect="0,0,6389737,296019"/>
                </v:shape>
                <v:shape id="Shape 1815" o:spid="_x0000_s1090" style="position:absolute;width:324;height:2960;visibility:visible;mso-wrap-style:square;v-text-anchor:top" coordsize="32445,29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" path="m16222,l32445,r,296019l,296019,,16221c,7243,7293,,16222,xe" fillcolor="#ff9100" stroked="f" strokeweight="0">
                  <v:stroke miterlimit="83231f" joinstyle="miter"/>
                  <v:path arrowok="t" textboxrect="0,0,32445,296019"/>
                </v:shape>
                <v:rect id="Rectangle 1816" o:spid="_x0000_s1091" style="position:absolute;left:3570;top:767;width:50500;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" filled="f" stroked="f">
                  <v:textbox inset="0,0,0,0">
                    <w:txbxContent>
                      <w:p w14:paraId="45C5F6A4" w14:textId="77777777" w:rsidR="00294FC8" w:rsidRDefault="00106299">
                        <w:pPr>
                          <w:spacing w:after="160" w:line="259" w:lineRule="auto"/>
                          <w:ind w:left="0" w:firstLine="0"/>
                        </w:pPr>
                        <w:r>
                          <w:rPr>
                            <w:b/>
                            <w:w w:val="129"/>
                            <w:sz w:val="16"/>
                          </w:rPr>
                          <w:t>You</w:t>
                        </w:r>
                        <w:r>
                          <w:rPr>
                            <w:b/>
                            <w:spacing w:val="-2"/>
                            <w:w w:val="129"/>
                            <w:sz w:val="16"/>
                          </w:rPr>
                          <w:t xml:space="preserve"> </w:t>
                        </w:r>
                        <w:r>
                          <w:rPr>
                            <w:b/>
                            <w:w w:val="129"/>
                            <w:sz w:val="16"/>
                          </w:rPr>
                          <w:t>will</w:t>
                        </w:r>
                        <w:r>
                          <w:rPr>
                            <w:b/>
                            <w:spacing w:val="-2"/>
                            <w:w w:val="129"/>
                            <w:sz w:val="16"/>
                          </w:rPr>
                          <w:t xml:space="preserve"> </w:t>
                        </w:r>
                        <w:r>
                          <w:rPr>
                            <w:b/>
                            <w:w w:val="129"/>
                            <w:sz w:val="16"/>
                          </w:rPr>
                          <w:t>need</w:t>
                        </w:r>
                        <w:r>
                          <w:rPr>
                            <w:b/>
                            <w:spacing w:val="-2"/>
                            <w:w w:val="129"/>
                            <w:sz w:val="16"/>
                          </w:rPr>
                          <w:t xml:space="preserve"> </w:t>
                        </w:r>
                        <w:r>
                          <w:rPr>
                            <w:b/>
                            <w:w w:val="129"/>
                            <w:sz w:val="16"/>
                          </w:rPr>
                          <w:t>a</w:t>
                        </w:r>
                        <w:r>
                          <w:rPr>
                            <w:b/>
                            <w:spacing w:val="-2"/>
                            <w:w w:val="129"/>
                            <w:sz w:val="16"/>
                          </w:rPr>
                          <w:t xml:space="preserve"> </w:t>
                        </w:r>
                        <w:r>
                          <w:rPr>
                            <w:b/>
                            <w:w w:val="129"/>
                            <w:sz w:val="16"/>
                          </w:rPr>
                          <w:t>computer</w:t>
                        </w:r>
                        <w:r>
                          <w:rPr>
                            <w:b/>
                            <w:spacing w:val="-2"/>
                            <w:w w:val="129"/>
                            <w:sz w:val="16"/>
                          </w:rPr>
                          <w:t xml:space="preserve"> </w:t>
                        </w:r>
                        <w:r>
                          <w:rPr>
                            <w:b/>
                            <w:w w:val="129"/>
                            <w:sz w:val="16"/>
                          </w:rPr>
                          <w:t>which</w:t>
                        </w:r>
                        <w:r>
                          <w:rPr>
                            <w:b/>
                            <w:spacing w:val="-2"/>
                            <w:w w:val="129"/>
                            <w:sz w:val="16"/>
                          </w:rPr>
                          <w:t xml:space="preserve"> </w:t>
                        </w:r>
                        <w:r>
                          <w:rPr>
                            <w:b/>
                            <w:w w:val="129"/>
                            <w:sz w:val="16"/>
                          </w:rPr>
                          <w:t>is</w:t>
                        </w:r>
                        <w:r>
                          <w:rPr>
                            <w:b/>
                            <w:spacing w:val="-2"/>
                            <w:w w:val="129"/>
                            <w:sz w:val="16"/>
                          </w:rPr>
                          <w:t xml:space="preserve"> </w:t>
                        </w:r>
                        <w:r>
                          <w:rPr>
                            <w:b/>
                            <w:w w:val="129"/>
                            <w:sz w:val="16"/>
                          </w:rPr>
                          <w:t>able</w:t>
                        </w:r>
                        <w:r>
                          <w:rPr>
                            <w:b/>
                            <w:spacing w:val="-2"/>
                            <w:w w:val="129"/>
                            <w:sz w:val="16"/>
                          </w:rPr>
                          <w:t xml:space="preserve"> </w:t>
                        </w:r>
                        <w:r>
                          <w:rPr>
                            <w:b/>
                            <w:w w:val="129"/>
                            <w:sz w:val="16"/>
                          </w:rPr>
                          <w:t>to</w:t>
                        </w:r>
                        <w:r>
                          <w:rPr>
                            <w:b/>
                            <w:spacing w:val="-2"/>
                            <w:w w:val="129"/>
                            <w:sz w:val="16"/>
                          </w:rPr>
                          <w:t xml:space="preserve"> </w:t>
                        </w:r>
                        <w:r>
                          <w:rPr>
                            <w:b/>
                            <w:w w:val="129"/>
                            <w:sz w:val="16"/>
                          </w:rPr>
                          <w:t>download</w:t>
                        </w:r>
                        <w:r>
                          <w:rPr>
                            <w:b/>
                            <w:spacing w:val="-2"/>
                            <w:w w:val="129"/>
                            <w:sz w:val="16"/>
                          </w:rPr>
                          <w:t xml:space="preserve"> </w:t>
                        </w:r>
                        <w:r>
                          <w:rPr>
                            <w:b/>
                            <w:w w:val="129"/>
                            <w:sz w:val="16"/>
                          </w:rPr>
                          <w:t>and</w:t>
                        </w:r>
                        <w:r>
                          <w:rPr>
                            <w:b/>
                            <w:spacing w:val="-2"/>
                            <w:w w:val="129"/>
                            <w:sz w:val="16"/>
                          </w:rPr>
                          <w:t xml:space="preserve"> </w:t>
                        </w:r>
                        <w:r>
                          <w:rPr>
                            <w:b/>
                            <w:w w:val="129"/>
                            <w:sz w:val="16"/>
                          </w:rPr>
                          <w:t>run</w:t>
                        </w:r>
                        <w:r>
                          <w:rPr>
                            <w:b/>
                            <w:spacing w:val="-2"/>
                            <w:w w:val="129"/>
                            <w:sz w:val="16"/>
                          </w:rPr>
                          <w:t xml:space="preserve"> </w:t>
                        </w:r>
                        <w:r>
                          <w:rPr>
                            <w:b/>
                            <w:w w:val="129"/>
                            <w:sz w:val="16"/>
                          </w:rPr>
                          <w:t>Python</w:t>
                        </w:r>
                        <w:r>
                          <w:rPr>
                            <w:b/>
                            <w:spacing w:val="-2"/>
                            <w:w w:val="129"/>
                            <w:sz w:val="16"/>
                          </w:rPr>
                          <w:t xml:space="preserve"> </w:t>
                        </w:r>
                        <w:r>
                          <w:rPr>
                            <w:b/>
                            <w:w w:val="129"/>
                            <w:sz w:val="16"/>
                          </w:rPr>
                          <w:t>3.6.</w:t>
                        </w:r>
                      </w:p>
                    </w:txbxContent>
                  </v:textbox>
                </v:rect>
                <v:shape id="Picture 33908" o:spid="_x0000_s1092" type="#_x0000_t75" style="position:absolute;left:1275;top:560;width:1646;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">
                  <v:imagedata r:id="rId221" o:title=""/>
                </v:shape>
                <w10:anchorlock/>
              </v:group>
            </w:pict>
          </mc:Fallback>
        </mc:AlternateContent>
      </w:r>
    </w:p>
    <w:p w14:paraId="1A7B368A" w14:textId="77777777" w:rsidR="00294FC8" w:rsidRDefault="00106299">
      <w:pPr>
        <w:pStyle w:val="Heading2"/>
        <w:spacing w:after="0"/>
        <w:ind w:left="-5"/>
      </w:pPr>
      <w:r>
        <w:rPr>
          <w:sz w:val="22"/>
        </w:rPr>
        <w:t xml:space="preserve">5.0.4 Operating </w:t>
      </w:r>
      <w:commentRangeStart w:id="149"/>
      <w:r>
        <w:rPr>
          <w:sz w:val="22"/>
        </w:rPr>
        <w:t>System</w:t>
      </w:r>
      <w:commentRangeEnd w:id="149"/>
      <w:r w:rsidR="00897294">
        <w:rPr>
          <w:rStyle w:val="CommentReference"/>
        </w:rPr>
        <w:commentReference w:id="149"/>
      </w:r>
    </w:p>
    <w:commentRangeStart w:id="150"/>
    <w:commentRangeStart w:id="151"/>
    <w:p w14:paraId="03E8193D" w14:textId="6E9AD256" w:rsidR="00294FC8" w:rsidRDefault="00106299">
      <w:pPr>
        <w:spacing w:after="0" w:line="259" w:lineRule="auto"/>
        <w:ind w:left="0" w:right="-7" w:firstLine="0"/>
      </w:pPr>
      <w:r>
        <w:rPr>
          <w:noProof/>
          <w:sz w:val="22"/>
        </w:rPr>
        <mc:AlternateContent>
          <mc:Choice Requires="wpg">
            <w:drawing>
              <wp:inline distT="0" distB="0" distL="0" distR="0" wp14:anchorId="3362246E" wp14:editId="571C5F62">
                <wp:extent cx="6422181" cy="1436985"/>
                <wp:effectExtent l="0" t="0" r="0" b="0"/>
                <wp:docPr id="31094" name="Group 31094"/>
                <wp:cNvGraphicFramePr/>
                <a:graphic xmlns:a="http://schemas.openxmlformats.org/drawingml/2006/main">
                  <a:graphicData uri="http://schemas.microsoft.com/office/word/2010/wordprocessingGroup">
                    <wpg:wgp>
                      <wpg:cNvGrpSpPr/>
                      <wpg:grpSpPr>
                        <a:xfrm>
                          <a:off x="0" y="0"/>
                          <a:ext cx="6422181" cy="1436985"/>
                          <a:chOff x="0" y="0"/>
                          <a:chExt cx="6422181" cy="1436985"/>
                        </a:xfrm>
                      </wpg:grpSpPr>
                      <wps:wsp>
                        <wps:cNvPr id="35446" name="Shape 35446"/>
                        <wps:cNvSpPr/>
                        <wps:spPr>
                          <a:xfrm>
                            <a:off x="5407" y="366365"/>
                            <a:ext cx="1009749" cy="9144"/>
                          </a:xfrm>
                          <a:custGeom>
                            <a:avLst/>
                            <a:gdLst/>
                            <a:ahLst/>
                            <a:cxnLst/>
                            <a:rect l="0" t="0" r="0" b="0"/>
                            <a:pathLst>
                              <a:path w="1009749" h="9144">
                                <a:moveTo>
                                  <a:pt x="0" y="0"/>
                                </a:moveTo>
                                <a:lnTo>
                                  <a:pt x="1009749" y="0"/>
                                </a:lnTo>
                                <a:lnTo>
                                  <a:pt x="100974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447" name="Shape 35447"/>
                        <wps:cNvSpPr/>
                        <wps:spPr>
                          <a:xfrm>
                            <a:off x="1015156" y="366365"/>
                            <a:ext cx="5401667" cy="9144"/>
                          </a:xfrm>
                          <a:custGeom>
                            <a:avLst/>
                            <a:gdLst/>
                            <a:ahLst/>
                            <a:cxnLst/>
                            <a:rect l="0" t="0" r="0" b="0"/>
                            <a:pathLst>
                              <a:path w="5401667" h="9144">
                                <a:moveTo>
                                  <a:pt x="0" y="0"/>
                                </a:moveTo>
                                <a:lnTo>
                                  <a:pt x="5401667" y="0"/>
                                </a:lnTo>
                                <a:lnTo>
                                  <a:pt x="540166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448" name="Shape 35448"/>
                        <wps:cNvSpPr/>
                        <wps:spPr>
                          <a:xfrm>
                            <a:off x="5407" y="898972"/>
                            <a:ext cx="1009749" cy="9144"/>
                          </a:xfrm>
                          <a:custGeom>
                            <a:avLst/>
                            <a:gdLst/>
                            <a:ahLst/>
                            <a:cxnLst/>
                            <a:rect l="0" t="0" r="0" b="0"/>
                            <a:pathLst>
                              <a:path w="1009749" h="9144">
                                <a:moveTo>
                                  <a:pt x="0" y="0"/>
                                </a:moveTo>
                                <a:lnTo>
                                  <a:pt x="1009749" y="0"/>
                                </a:lnTo>
                                <a:lnTo>
                                  <a:pt x="100974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449" name="Shape 35449"/>
                        <wps:cNvSpPr/>
                        <wps:spPr>
                          <a:xfrm>
                            <a:off x="1015156" y="898972"/>
                            <a:ext cx="5401667" cy="9144"/>
                          </a:xfrm>
                          <a:custGeom>
                            <a:avLst/>
                            <a:gdLst/>
                            <a:ahLst/>
                            <a:cxnLst/>
                            <a:rect l="0" t="0" r="0" b="0"/>
                            <a:pathLst>
                              <a:path w="5401667" h="9144">
                                <a:moveTo>
                                  <a:pt x="0" y="0"/>
                                </a:moveTo>
                                <a:lnTo>
                                  <a:pt x="5401667" y="0"/>
                                </a:lnTo>
                                <a:lnTo>
                                  <a:pt x="540166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1743" name="Shape 1743"/>
                        <wps:cNvSpPr/>
                        <wps:spPr>
                          <a:xfrm>
                            <a:off x="0" y="0"/>
                            <a:ext cx="6422181" cy="1436985"/>
                          </a:xfrm>
                          <a:custGeom>
                            <a:avLst/>
                            <a:gdLst/>
                            <a:ahLst/>
                            <a:cxnLst/>
                            <a:rect l="0" t="0" r="0" b="0"/>
                            <a:pathLst>
                              <a:path w="6422181" h="1436985">
                                <a:moveTo>
                                  <a:pt x="16222" y="0"/>
                                </a:moveTo>
                                <a:lnTo>
                                  <a:pt x="6405960" y="0"/>
                                </a:lnTo>
                                <a:cubicBezTo>
                                  <a:pt x="6414938" y="0"/>
                                  <a:pt x="6422181" y="7293"/>
                                  <a:pt x="6422181" y="16222"/>
                                </a:cubicBezTo>
                                <a:lnTo>
                                  <a:pt x="6422181" y="1436985"/>
                                </a:lnTo>
                                <a:lnTo>
                                  <a:pt x="6416775" y="1436985"/>
                                </a:lnTo>
                                <a:lnTo>
                                  <a:pt x="6416775" y="16222"/>
                                </a:lnTo>
                                <a:cubicBezTo>
                                  <a:pt x="6416775" y="10269"/>
                                  <a:pt x="6411963" y="5407"/>
                                  <a:pt x="6405960" y="5407"/>
                                </a:cubicBezTo>
                                <a:lnTo>
                                  <a:pt x="16222" y="5407"/>
                                </a:lnTo>
                                <a:cubicBezTo>
                                  <a:pt x="10269" y="5407"/>
                                  <a:pt x="5407" y="10269"/>
                                  <a:pt x="5407" y="16222"/>
                                </a:cubicBezTo>
                                <a:lnTo>
                                  <a:pt x="5407" y="1436985"/>
                                </a:lnTo>
                                <a:lnTo>
                                  <a:pt x="0" y="1436985"/>
                                </a:lnTo>
                                <a:lnTo>
                                  <a:pt x="0" y="16222"/>
                                </a:lnTo>
                                <a:cubicBezTo>
                                  <a:pt x="0" y="7293"/>
                                  <a:pt x="7293" y="0"/>
                                  <a:pt x="16222" y="0"/>
                                </a:cubicBez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1805" name="Rectangle 1805"/>
                        <wps:cNvSpPr/>
                        <wps:spPr>
                          <a:xfrm>
                            <a:off x="135248" y="114641"/>
                            <a:ext cx="193608" cy="193401"/>
                          </a:xfrm>
                          <a:prstGeom prst="rect">
                            <a:avLst/>
                          </a:prstGeom>
                          <a:ln>
                            <a:noFill/>
                          </a:ln>
                        </wps:spPr>
                        <wps:txbx>
                          <w:txbxContent>
                            <w:p w14:paraId="011D4075" w14:textId="77777777" w:rsidR="00294FC8" w:rsidRDefault="00106299">
                              <w:pPr>
                                <w:spacing w:after="160" w:line="259" w:lineRule="auto"/>
                                <w:ind w:left="0" w:firstLine="0"/>
                              </w:pPr>
                              <w:r>
                                <w:rPr>
                                  <w:b/>
                                  <w:w w:val="126"/>
                                  <w:sz w:val="16"/>
                                </w:rPr>
                                <w:t>OS</w:t>
                              </w:r>
                            </w:p>
                          </w:txbxContent>
                        </wps:txbx>
                        <wps:bodyPr horzOverflow="overflow" vert="horz" lIns="0" tIns="0" rIns="0" bIns="0" rtlCol="0">
                          <a:noAutofit/>
                        </wps:bodyPr>
                      </wps:wsp>
                      <wps:wsp>
                        <wps:cNvPr id="1806" name="Rectangle 1806"/>
                        <wps:cNvSpPr/>
                        <wps:spPr>
                          <a:xfrm>
                            <a:off x="1144979" y="114641"/>
                            <a:ext cx="1091487" cy="193401"/>
                          </a:xfrm>
                          <a:prstGeom prst="rect">
                            <a:avLst/>
                          </a:prstGeom>
                          <a:ln>
                            <a:noFill/>
                          </a:ln>
                        </wps:spPr>
                        <wps:txbx>
                          <w:txbxContent>
                            <w:p w14:paraId="2B019408" w14:textId="77777777" w:rsidR="00294FC8" w:rsidRDefault="00106299">
                              <w:pPr>
                                <w:spacing w:after="160" w:line="259" w:lineRule="auto"/>
                                <w:ind w:left="0" w:firstLine="0"/>
                              </w:pPr>
                              <w:r>
                                <w:rPr>
                                  <w:b/>
                                  <w:w w:val="131"/>
                                  <w:sz w:val="16"/>
                                </w:rPr>
                                <w:t>Considerations</w:t>
                              </w:r>
                            </w:p>
                          </w:txbxContent>
                        </wps:txbx>
                        <wps:bodyPr horzOverflow="overflow" vert="horz" lIns="0" tIns="0" rIns="0" bIns="0" rtlCol="0">
                          <a:noAutofit/>
                        </wps:bodyPr>
                      </wps:wsp>
                      <wps:wsp>
                        <wps:cNvPr id="1807" name="Rectangle 1807"/>
                        <wps:cNvSpPr/>
                        <wps:spPr>
                          <a:xfrm>
                            <a:off x="135248" y="481018"/>
                            <a:ext cx="522667" cy="193401"/>
                          </a:xfrm>
                          <a:prstGeom prst="rect">
                            <a:avLst/>
                          </a:prstGeom>
                          <a:ln>
                            <a:noFill/>
                          </a:ln>
                        </wps:spPr>
                        <wps:txbx>
                          <w:txbxContent>
                            <w:p w14:paraId="5A825B20" w14:textId="77777777" w:rsidR="00294FC8" w:rsidRDefault="00106299">
                              <w:pPr>
                                <w:spacing w:after="160" w:line="259" w:lineRule="auto"/>
                                <w:ind w:left="0" w:firstLine="0"/>
                              </w:pPr>
                              <w:r>
                                <w:rPr>
                                  <w:w w:val="123"/>
                                  <w:sz w:val="16"/>
                                </w:rPr>
                                <w:t>Mac</w:t>
                              </w:r>
                              <w:r>
                                <w:rPr>
                                  <w:spacing w:val="7"/>
                                  <w:w w:val="123"/>
                                  <w:sz w:val="16"/>
                                </w:rPr>
                                <w:t xml:space="preserve"> </w:t>
                              </w:r>
                              <w:r>
                                <w:rPr>
                                  <w:w w:val="123"/>
                                  <w:sz w:val="16"/>
                                </w:rPr>
                                <w:t>OS</w:t>
                              </w:r>
                            </w:p>
                          </w:txbxContent>
                        </wps:txbx>
                        <wps:bodyPr horzOverflow="overflow" vert="horz" lIns="0" tIns="0" rIns="0" bIns="0" rtlCol="0">
                          <a:noAutofit/>
                        </wps:bodyPr>
                      </wps:wsp>
                      <wps:wsp>
                        <wps:cNvPr id="1808" name="Rectangle 1808"/>
                        <wps:cNvSpPr/>
                        <wps:spPr>
                          <a:xfrm>
                            <a:off x="1144979" y="481018"/>
                            <a:ext cx="6116961" cy="193401"/>
                          </a:xfrm>
                          <a:prstGeom prst="rect">
                            <a:avLst/>
                          </a:prstGeom>
                          <a:ln>
                            <a:noFill/>
                          </a:ln>
                        </wps:spPr>
                        <wps:txbx>
                          <w:txbxContent>
                            <w:p w14:paraId="42D5BC29" w14:textId="77777777" w:rsidR="00294FC8" w:rsidRDefault="00106299">
                              <w:pPr>
                                <w:spacing w:after="160" w:line="259" w:lineRule="auto"/>
                                <w:ind w:left="0" w:firstLine="0"/>
                              </w:pPr>
                              <w:r>
                                <w:rPr>
                                  <w:w w:val="122"/>
                                  <w:sz w:val="16"/>
                                </w:rPr>
                                <w:t>Included</w:t>
                              </w:r>
                              <w:r>
                                <w:rPr>
                                  <w:spacing w:val="7"/>
                                  <w:w w:val="122"/>
                                  <w:sz w:val="16"/>
                                </w:rPr>
                                <w:t xml:space="preserve"> </w:t>
                              </w:r>
                              <w:r>
                                <w:rPr>
                                  <w:w w:val="122"/>
                                  <w:sz w:val="16"/>
                                </w:rPr>
                                <w:t>system</w:t>
                              </w:r>
                              <w:r>
                                <w:rPr>
                                  <w:spacing w:val="7"/>
                                  <w:w w:val="122"/>
                                  <w:sz w:val="16"/>
                                </w:rPr>
                                <w:t xml:space="preserve"> </w:t>
                              </w:r>
                              <w:r>
                                <w:rPr>
                                  <w:w w:val="122"/>
                                  <w:sz w:val="16"/>
                                </w:rPr>
                                <w:t>version</w:t>
                              </w:r>
                              <w:r>
                                <w:rPr>
                                  <w:spacing w:val="7"/>
                                  <w:w w:val="122"/>
                                  <w:sz w:val="16"/>
                                </w:rPr>
                                <w:t xml:space="preserve"> </w:t>
                              </w:r>
                              <w:r>
                                <w:rPr>
                                  <w:w w:val="122"/>
                                  <w:sz w:val="16"/>
                                </w:rPr>
                                <w:t>of</w:t>
                              </w:r>
                              <w:r>
                                <w:rPr>
                                  <w:spacing w:val="7"/>
                                  <w:w w:val="122"/>
                                  <w:sz w:val="16"/>
                                </w:rPr>
                                <w:t xml:space="preserve"> </w:t>
                              </w:r>
                              <w:r>
                                <w:rPr>
                                  <w:w w:val="122"/>
                                  <w:sz w:val="16"/>
                                </w:rPr>
                                <w:t>Python</w:t>
                              </w:r>
                              <w:r>
                                <w:rPr>
                                  <w:spacing w:val="7"/>
                                  <w:w w:val="122"/>
                                  <w:sz w:val="16"/>
                                </w:rPr>
                                <w:t xml:space="preserve"> </w:t>
                              </w:r>
                              <w:r>
                                <w:rPr>
                                  <w:w w:val="122"/>
                                  <w:sz w:val="16"/>
                                </w:rPr>
                                <w:t>2.x</w:t>
                              </w:r>
                              <w:r>
                                <w:rPr>
                                  <w:spacing w:val="7"/>
                                  <w:w w:val="122"/>
                                  <w:sz w:val="16"/>
                                </w:rPr>
                                <w:t xml:space="preserve"> </w:t>
                              </w:r>
                              <w:r>
                                <w:rPr>
                                  <w:w w:val="122"/>
                                  <w:sz w:val="16"/>
                                </w:rPr>
                                <w:t>must</w:t>
                              </w:r>
                              <w:r>
                                <w:rPr>
                                  <w:spacing w:val="7"/>
                                  <w:w w:val="122"/>
                                  <w:sz w:val="16"/>
                                </w:rPr>
                                <w:t xml:space="preserve"> </w:t>
                              </w:r>
                              <w:r>
                                <w:rPr>
                                  <w:w w:val="122"/>
                                  <w:sz w:val="16"/>
                                </w:rPr>
                                <w:t>be</w:t>
                              </w:r>
                              <w:r>
                                <w:rPr>
                                  <w:spacing w:val="7"/>
                                  <w:w w:val="122"/>
                                  <w:sz w:val="16"/>
                                </w:rPr>
                                <w:t xml:space="preserve"> </w:t>
                              </w:r>
                              <w:r>
                                <w:rPr>
                                  <w:w w:val="122"/>
                                  <w:sz w:val="16"/>
                                </w:rPr>
                                <w:t>respected.</w:t>
                              </w:r>
                              <w:r>
                                <w:rPr>
                                  <w:spacing w:val="7"/>
                                  <w:w w:val="122"/>
                                  <w:sz w:val="16"/>
                                </w:rPr>
                                <w:t xml:space="preserve"> </w:t>
                              </w:r>
                              <w:r>
                                <w:rPr>
                                  <w:w w:val="122"/>
                                  <w:sz w:val="16"/>
                                </w:rPr>
                                <w:t>Make</w:t>
                              </w:r>
                              <w:r>
                                <w:rPr>
                                  <w:spacing w:val="7"/>
                                  <w:w w:val="122"/>
                                  <w:sz w:val="16"/>
                                </w:rPr>
                                <w:t xml:space="preserve"> </w:t>
                              </w:r>
                              <w:r>
                                <w:rPr>
                                  <w:w w:val="122"/>
                                  <w:sz w:val="16"/>
                                </w:rPr>
                                <w:t>sure</w:t>
                              </w:r>
                              <w:r>
                                <w:rPr>
                                  <w:spacing w:val="7"/>
                                  <w:w w:val="122"/>
                                  <w:sz w:val="16"/>
                                </w:rPr>
                                <w:t xml:space="preserve"> </w:t>
                              </w:r>
                              <w:r>
                                <w:rPr>
                                  <w:w w:val="122"/>
                                  <w:sz w:val="16"/>
                                </w:rPr>
                                <w:t>to</w:t>
                              </w:r>
                              <w:r>
                                <w:rPr>
                                  <w:spacing w:val="7"/>
                                  <w:w w:val="122"/>
                                  <w:sz w:val="16"/>
                                </w:rPr>
                                <w:t xml:space="preserve"> </w:t>
                              </w:r>
                              <w:r>
                                <w:rPr>
                                  <w:w w:val="122"/>
                                  <w:sz w:val="16"/>
                                </w:rPr>
                                <w:t>use</w:t>
                              </w:r>
                              <w:r>
                                <w:rPr>
                                  <w:spacing w:val="7"/>
                                  <w:w w:val="122"/>
                                  <w:sz w:val="16"/>
                                </w:rPr>
                                <w:t xml:space="preserve"> </w:t>
                              </w:r>
                              <w:r>
                                <w:rPr>
                                  <w:w w:val="122"/>
                                  <w:sz w:val="16"/>
                                </w:rPr>
                                <w:t>Python</w:t>
                              </w:r>
                              <w:r>
                                <w:rPr>
                                  <w:spacing w:val="7"/>
                                  <w:w w:val="122"/>
                                  <w:sz w:val="16"/>
                                </w:rPr>
                                <w:t xml:space="preserve"> </w:t>
                              </w:r>
                              <w:r>
                                <w:rPr>
                                  <w:w w:val="122"/>
                                  <w:sz w:val="16"/>
                                </w:rPr>
                                <w:t>virtual</w:t>
                              </w:r>
                            </w:p>
                          </w:txbxContent>
                        </wps:txbx>
                        <wps:bodyPr horzOverflow="overflow" vert="horz" lIns="0" tIns="0" rIns="0" bIns="0" rtlCol="0">
                          <a:noAutofit/>
                        </wps:bodyPr>
                      </wps:wsp>
                      <wps:wsp>
                        <wps:cNvPr id="1809" name="Rectangle 1809"/>
                        <wps:cNvSpPr/>
                        <wps:spPr>
                          <a:xfrm>
                            <a:off x="1144979" y="647232"/>
                            <a:ext cx="3737394" cy="193401"/>
                          </a:xfrm>
                          <a:prstGeom prst="rect">
                            <a:avLst/>
                          </a:prstGeom>
                          <a:ln>
                            <a:noFill/>
                          </a:ln>
                        </wps:spPr>
                        <wps:txbx>
                          <w:txbxContent>
                            <w:p w14:paraId="4AE4710A" w14:textId="77777777" w:rsidR="00294FC8" w:rsidRDefault="00106299">
                              <w:pPr>
                                <w:spacing w:after="160" w:line="259" w:lineRule="auto"/>
                                <w:ind w:left="0" w:firstLine="0"/>
                              </w:pPr>
                              <w:r>
                                <w:rPr>
                                  <w:w w:val="126"/>
                                  <w:sz w:val="16"/>
                                </w:rPr>
                                <w:t>environments.</w:t>
                              </w:r>
                              <w:r>
                                <w:rPr>
                                  <w:spacing w:val="7"/>
                                  <w:w w:val="126"/>
                                  <w:sz w:val="16"/>
                                </w:rPr>
                                <w:t xml:space="preserve"> </w:t>
                              </w:r>
                              <w:r>
                                <w:rPr>
                                  <w:w w:val="126"/>
                                  <w:sz w:val="16"/>
                                </w:rPr>
                                <w:t>Homebrew</w:t>
                              </w:r>
                              <w:r>
                                <w:rPr>
                                  <w:spacing w:val="7"/>
                                  <w:w w:val="126"/>
                                  <w:sz w:val="16"/>
                                </w:rPr>
                                <w:t xml:space="preserve"> </w:t>
                              </w:r>
                              <w:r>
                                <w:rPr>
                                  <w:w w:val="126"/>
                                  <w:sz w:val="16"/>
                                </w:rPr>
                                <w:t>package</w:t>
                              </w:r>
                              <w:r>
                                <w:rPr>
                                  <w:spacing w:val="7"/>
                                  <w:w w:val="126"/>
                                  <w:sz w:val="16"/>
                                </w:rPr>
                                <w:t xml:space="preserve"> </w:t>
                              </w:r>
                              <w:r>
                                <w:rPr>
                                  <w:w w:val="126"/>
                                  <w:sz w:val="16"/>
                                </w:rPr>
                                <w:t>manager</w:t>
                              </w:r>
                              <w:r>
                                <w:rPr>
                                  <w:spacing w:val="7"/>
                                  <w:w w:val="126"/>
                                  <w:sz w:val="16"/>
                                </w:rPr>
                                <w:t xml:space="preserve"> </w:t>
                              </w:r>
                              <w:r>
                                <w:rPr>
                                  <w:w w:val="126"/>
                                  <w:sz w:val="16"/>
                                </w:rPr>
                                <w:t>is</w:t>
                              </w:r>
                              <w:r>
                                <w:rPr>
                                  <w:spacing w:val="7"/>
                                  <w:w w:val="126"/>
                                  <w:sz w:val="16"/>
                                </w:rPr>
                                <w:t xml:space="preserve"> </w:t>
                              </w:r>
                              <w:r>
                                <w:rPr>
                                  <w:w w:val="126"/>
                                  <w:sz w:val="16"/>
                                </w:rPr>
                                <w:t>a</w:t>
                              </w:r>
                              <w:r>
                                <w:rPr>
                                  <w:spacing w:val="7"/>
                                  <w:w w:val="126"/>
                                  <w:sz w:val="16"/>
                                </w:rPr>
                                <w:t xml:space="preserve"> </w:t>
                              </w:r>
                              <w:r>
                                <w:rPr>
                                  <w:w w:val="126"/>
                                  <w:sz w:val="16"/>
                                </w:rPr>
                                <w:t>plus.</w:t>
                              </w:r>
                            </w:p>
                          </w:txbxContent>
                        </wps:txbx>
                        <wps:bodyPr horzOverflow="overflow" vert="horz" lIns="0" tIns="0" rIns="0" bIns="0" rtlCol="0">
                          <a:noAutofit/>
                        </wps:bodyPr>
                      </wps:wsp>
                      <wps:wsp>
                        <wps:cNvPr id="1810" name="Rectangle 1810"/>
                        <wps:cNvSpPr/>
                        <wps:spPr>
                          <a:xfrm>
                            <a:off x="135248" y="1013609"/>
                            <a:ext cx="624630" cy="193401"/>
                          </a:xfrm>
                          <a:prstGeom prst="rect">
                            <a:avLst/>
                          </a:prstGeom>
                          <a:ln>
                            <a:noFill/>
                          </a:ln>
                        </wps:spPr>
                        <wps:txbx>
                          <w:txbxContent>
                            <w:p w14:paraId="554C3682" w14:textId="77777777" w:rsidR="00294FC8" w:rsidRDefault="00106299">
                              <w:pPr>
                                <w:spacing w:after="160" w:line="259" w:lineRule="auto"/>
                                <w:ind w:left="0" w:firstLine="0"/>
                              </w:pPr>
                              <w:r>
                                <w:rPr>
                                  <w:w w:val="120"/>
                                  <w:sz w:val="16"/>
                                </w:rPr>
                                <w:t>Windows</w:t>
                              </w:r>
                            </w:p>
                          </w:txbxContent>
                        </wps:txbx>
                        <wps:bodyPr horzOverflow="overflow" vert="horz" lIns="0" tIns="0" rIns="0" bIns="0" rtlCol="0">
                          <a:noAutofit/>
                        </wps:bodyPr>
                      </wps:wsp>
                      <wps:wsp>
                        <wps:cNvPr id="1811" name="Rectangle 1811"/>
                        <wps:cNvSpPr/>
                        <wps:spPr>
                          <a:xfrm>
                            <a:off x="1144979" y="1013609"/>
                            <a:ext cx="6788863" cy="193401"/>
                          </a:xfrm>
                          <a:prstGeom prst="rect">
                            <a:avLst/>
                          </a:prstGeom>
                          <a:ln>
                            <a:noFill/>
                          </a:ln>
                        </wps:spPr>
                        <wps:txbx>
                          <w:txbxContent>
                            <w:p w14:paraId="47B0B567" w14:textId="77777777" w:rsidR="00294FC8" w:rsidRDefault="00106299">
                              <w:pPr>
                                <w:spacing w:after="160" w:line="259" w:lineRule="auto"/>
                                <w:ind w:left="0" w:firstLine="0"/>
                              </w:pPr>
                              <w:r>
                                <w:rPr>
                                  <w:w w:val="124"/>
                                  <w:sz w:val="16"/>
                                </w:rPr>
                                <w:t>Latest</w:t>
                              </w:r>
                              <w:r>
                                <w:rPr>
                                  <w:spacing w:val="7"/>
                                  <w:w w:val="124"/>
                                  <w:sz w:val="16"/>
                                </w:rPr>
                                <w:t xml:space="preserve"> </w:t>
                              </w:r>
                              <w:r>
                                <w:rPr>
                                  <w:w w:val="124"/>
                                  <w:sz w:val="16"/>
                                </w:rPr>
                                <w:t>version</w:t>
                              </w:r>
                              <w:r>
                                <w:rPr>
                                  <w:spacing w:val="7"/>
                                  <w:w w:val="124"/>
                                  <w:sz w:val="16"/>
                                </w:rPr>
                                <w:t xml:space="preserve"> </w:t>
                              </w:r>
                              <w:r>
                                <w:rPr>
                                  <w:w w:val="124"/>
                                  <w:sz w:val="16"/>
                                </w:rPr>
                                <w:t>of</w:t>
                              </w:r>
                              <w:r>
                                <w:rPr>
                                  <w:spacing w:val="7"/>
                                  <w:w w:val="124"/>
                                  <w:sz w:val="16"/>
                                </w:rPr>
                                <w:t xml:space="preserve"> </w:t>
                              </w:r>
                              <w:r>
                                <w:rPr>
                                  <w:w w:val="124"/>
                                  <w:sz w:val="16"/>
                                </w:rPr>
                                <w:t>Python</w:t>
                              </w:r>
                              <w:r>
                                <w:rPr>
                                  <w:spacing w:val="7"/>
                                  <w:w w:val="124"/>
                                  <w:sz w:val="16"/>
                                </w:rPr>
                                <w:t xml:space="preserve"> </w:t>
                              </w:r>
                              <w:r>
                                <w:rPr>
                                  <w:w w:val="124"/>
                                  <w:sz w:val="16"/>
                                </w:rPr>
                                <w:t>are</w:t>
                              </w:r>
                              <w:r>
                                <w:rPr>
                                  <w:spacing w:val="7"/>
                                  <w:w w:val="124"/>
                                  <w:sz w:val="16"/>
                                </w:rPr>
                                <w:t xml:space="preserve"> </w:t>
                              </w:r>
                              <w:r>
                                <w:rPr>
                                  <w:w w:val="124"/>
                                  <w:sz w:val="16"/>
                                </w:rPr>
                                <w:t>now</w:t>
                              </w:r>
                              <w:r>
                                <w:rPr>
                                  <w:spacing w:val="7"/>
                                  <w:w w:val="124"/>
                                  <w:sz w:val="16"/>
                                </w:rPr>
                                <w:t xml:space="preserve"> </w:t>
                              </w:r>
                              <w:r>
                                <w:rPr>
                                  <w:w w:val="124"/>
                                  <w:sz w:val="16"/>
                                </w:rPr>
                                <w:t>available</w:t>
                              </w:r>
                              <w:r>
                                <w:rPr>
                                  <w:spacing w:val="7"/>
                                  <w:w w:val="124"/>
                                  <w:sz w:val="16"/>
                                </w:rPr>
                                <w:t xml:space="preserve"> </w:t>
                              </w:r>
                              <w:r>
                                <w:rPr>
                                  <w:w w:val="124"/>
                                  <w:sz w:val="16"/>
                                </w:rPr>
                                <w:t>on</w:t>
                              </w:r>
                              <w:r>
                                <w:rPr>
                                  <w:spacing w:val="7"/>
                                  <w:w w:val="124"/>
                                  <w:sz w:val="16"/>
                                </w:rPr>
                                <w:t xml:space="preserve"> </w:t>
                              </w:r>
                              <w:r>
                                <w:rPr>
                                  <w:w w:val="124"/>
                                  <w:sz w:val="16"/>
                                </w:rPr>
                                <w:t>the</w:t>
                              </w:r>
                              <w:r>
                                <w:rPr>
                                  <w:spacing w:val="7"/>
                                  <w:w w:val="124"/>
                                  <w:sz w:val="16"/>
                                </w:rPr>
                                <w:t xml:space="preserve"> </w:t>
                              </w:r>
                              <w:r>
                                <w:rPr>
                                  <w:w w:val="124"/>
                                  <w:sz w:val="16"/>
                                </w:rPr>
                                <w:t>Windows</w:t>
                              </w:r>
                              <w:r>
                                <w:rPr>
                                  <w:spacing w:val="7"/>
                                  <w:w w:val="124"/>
                                  <w:sz w:val="16"/>
                                </w:rPr>
                                <w:t xml:space="preserve"> </w:t>
                              </w:r>
                              <w:r>
                                <w:rPr>
                                  <w:w w:val="124"/>
                                  <w:sz w:val="16"/>
                                </w:rPr>
                                <w:t>Store.</w:t>
                              </w:r>
                              <w:r>
                                <w:rPr>
                                  <w:spacing w:val="7"/>
                                  <w:w w:val="124"/>
                                  <w:sz w:val="16"/>
                                </w:rPr>
                                <w:t xml:space="preserve"> </w:t>
                              </w:r>
                              <w:r>
                                <w:rPr>
                                  <w:w w:val="124"/>
                                  <w:sz w:val="16"/>
                                </w:rPr>
                                <w:t>Anaconda3</w:t>
                              </w:r>
                              <w:r>
                                <w:rPr>
                                  <w:spacing w:val="7"/>
                                  <w:w w:val="124"/>
                                  <w:sz w:val="16"/>
                                </w:rPr>
                                <w:t xml:space="preserve"> </w:t>
                              </w:r>
                              <w:r>
                                <w:rPr>
                                  <w:w w:val="124"/>
                                  <w:sz w:val="16"/>
                                </w:rPr>
                                <w:t>is</w:t>
                              </w:r>
                              <w:r>
                                <w:rPr>
                                  <w:spacing w:val="7"/>
                                  <w:w w:val="124"/>
                                  <w:sz w:val="16"/>
                                </w:rPr>
                                <w:t xml:space="preserve"> </w:t>
                              </w:r>
                              <w:r>
                                <w:rPr>
                                  <w:w w:val="124"/>
                                  <w:sz w:val="16"/>
                                </w:rPr>
                                <w:t>an</w:t>
                              </w:r>
                              <w:r>
                                <w:rPr>
                                  <w:spacing w:val="7"/>
                                  <w:w w:val="124"/>
                                  <w:sz w:val="16"/>
                                </w:rPr>
                                <w:t xml:space="preserve"> </w:t>
                              </w:r>
                              <w:r>
                                <w:rPr>
                                  <w:w w:val="124"/>
                                  <w:sz w:val="16"/>
                                </w:rPr>
                                <w:t>especially</w:t>
                              </w:r>
                              <w:r>
                                <w:rPr>
                                  <w:spacing w:val="7"/>
                                  <w:w w:val="124"/>
                                  <w:sz w:val="16"/>
                                </w:rPr>
                                <w:t xml:space="preserve"> </w:t>
                              </w:r>
                              <w:r>
                                <w:rPr>
                                  <w:w w:val="124"/>
                                  <w:sz w:val="16"/>
                                </w:rPr>
                                <w:t>good</w:t>
                              </w:r>
                            </w:p>
                          </w:txbxContent>
                        </wps:txbx>
                        <wps:bodyPr horzOverflow="overflow" vert="horz" lIns="0" tIns="0" rIns="0" bIns="0" rtlCol="0">
                          <a:noAutofit/>
                        </wps:bodyPr>
                      </wps:wsp>
                      <wps:wsp>
                        <wps:cNvPr id="1812" name="Rectangle 1812"/>
                        <wps:cNvSpPr/>
                        <wps:spPr>
                          <a:xfrm>
                            <a:off x="1144979" y="1179823"/>
                            <a:ext cx="1139713" cy="193401"/>
                          </a:xfrm>
                          <a:prstGeom prst="rect">
                            <a:avLst/>
                          </a:prstGeom>
                          <a:ln>
                            <a:noFill/>
                          </a:ln>
                        </wps:spPr>
                        <wps:txbx>
                          <w:txbxContent>
                            <w:p w14:paraId="701128FA" w14:textId="77777777" w:rsidR="00294FC8" w:rsidRDefault="00106299">
                              <w:pPr>
                                <w:spacing w:after="160" w:line="259" w:lineRule="auto"/>
                                <w:ind w:left="0" w:firstLine="0"/>
                              </w:pPr>
                              <w:r>
                                <w:rPr>
                                  <w:w w:val="120"/>
                                  <w:sz w:val="16"/>
                                </w:rPr>
                                <w:t>option</w:t>
                              </w:r>
                              <w:r>
                                <w:rPr>
                                  <w:spacing w:val="7"/>
                                  <w:w w:val="120"/>
                                  <w:sz w:val="16"/>
                                </w:rPr>
                                <w:t xml:space="preserve"> </w:t>
                              </w:r>
                              <w:r>
                                <w:rPr>
                                  <w:w w:val="120"/>
                                  <w:sz w:val="16"/>
                                </w:rPr>
                                <w:t>in</w:t>
                              </w:r>
                              <w:r>
                                <w:rPr>
                                  <w:spacing w:val="7"/>
                                  <w:w w:val="120"/>
                                  <w:sz w:val="16"/>
                                </w:rPr>
                                <w:t xml:space="preserve"> </w:t>
                              </w:r>
                              <w:r>
                                <w:rPr>
                                  <w:w w:val="120"/>
                                  <w:sz w:val="16"/>
                                </w:rPr>
                                <w:t>this</w:t>
                              </w:r>
                              <w:r>
                                <w:rPr>
                                  <w:spacing w:val="7"/>
                                  <w:w w:val="120"/>
                                  <w:sz w:val="16"/>
                                </w:rPr>
                                <w:t xml:space="preserve"> </w:t>
                              </w:r>
                              <w:r>
                                <w:rPr>
                                  <w:w w:val="120"/>
                                  <w:sz w:val="16"/>
                                </w:rPr>
                                <w:t>OS.</w:t>
                              </w:r>
                            </w:p>
                          </w:txbxContent>
                        </wps:txbx>
                        <wps:bodyPr horzOverflow="overflow" vert="horz" lIns="0" tIns="0" rIns="0" bIns="0" rtlCol="0">
                          <a:noAutofit/>
                        </wps:bodyPr>
                      </wps:wsp>
                    </wpg:wgp>
                  </a:graphicData>
                </a:graphic>
              </wp:inline>
            </w:drawing>
          </mc:Choice>
          <mc:Fallback>
            <w:pict>
              <v:group w14:anchorId="3362246E" id="Group 31094" o:spid="_x0000_s1093" style="width:505.7pt;height:113.15pt;mso-position-horizontal-relative:char;mso-position-vertical-relative:line" coordsize="64221,14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">
                <v:shape id="Shape 35446" o:spid="_x0000_s1094" style="position:absolute;left:54;top:3663;width:10097;height:92;visibility:visible;mso-wrap-style:square;v-text-anchor:top" coordsize="10097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" path="m,l1009749,r,9144l,9144,,e" fillcolor="black" stroked="f" strokeweight="0">
                  <v:fill opacity="7967f"/>
                  <v:stroke miterlimit="83231f" joinstyle="miter"/>
                  <v:path arrowok="t" textboxrect="0,0,1009749,9144"/>
                </v:shape>
                <v:shape id="Shape 35447" o:spid="_x0000_s1095" style="position:absolute;left:10151;top:3663;width:54017;height:92;visibility:visible;mso-wrap-style:square;v-text-anchor:top" coordsize="540166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" path="m,l5401667,r,9144l,9144,,e" fillcolor="black" stroked="f" strokeweight="0">
                  <v:fill opacity="7967f"/>
                  <v:stroke miterlimit="83231f" joinstyle="miter"/>
                  <v:path arrowok="t" textboxrect="0,0,5401667,9144"/>
                </v:shape>
                <v:shape id="Shape 35448" o:spid="_x0000_s1096" style="position:absolute;left:54;top:8989;width:10097;height:92;visibility:visible;mso-wrap-style:square;v-text-anchor:top" coordsize="10097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" path="m,l1009749,r,9144l,9144,,e" fillcolor="black" stroked="f" strokeweight="0">
                  <v:fill opacity="7967f"/>
                  <v:stroke miterlimit="83231f" joinstyle="miter"/>
                  <v:path arrowok="t" textboxrect="0,0,1009749,9144"/>
                </v:shape>
                <v:shape id="Shape 35449" o:spid="_x0000_s1097" style="position:absolute;left:10151;top:8989;width:54017;height:92;visibility:visible;mso-wrap-style:square;v-text-anchor:top" coordsize="540166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" path="m,l5401667,r,9144l,9144,,e" fillcolor="black" stroked="f" strokeweight="0">
                  <v:fill opacity="7967f"/>
                  <v:stroke miterlimit="83231f" joinstyle="miter"/>
                  <v:path arrowok="t" textboxrect="0,0,5401667,9144"/>
                </v:shape>
                <v:shape id="Shape 1743" o:spid="_x0000_s1098" style="position:absolute;width:64221;height:14369;visibility:visible;mso-wrap-style:square;v-text-anchor:top" coordsize="6422181,143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" path="m16222,l6405960,v8978,,16221,7293,16221,16222l6422181,1436985r-5406,l6416775,16222v,-5953,-4812,-10815,-10815,-10815l16222,5407v-5953,,-10815,4862,-10815,10815l5407,1436985r-5407,l,16222c,7293,7293,,16222,xe" fillcolor="#35454e" stroked="f" strokeweight="0">
                  <v:stroke miterlimit="83231f" joinstyle="miter"/>
                  <v:path arrowok="t" textboxrect="0,0,6422181,1436985"/>
                </v:shape>
                <v:rect id="Rectangle 1805" o:spid="_x0000_s1099" style="position:absolute;left:1352;top:1146;width:193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AiwwAAAN0AAAAPAAAAZHJzL2Rvd25yZXYueG1sRE9Li8Iw&#10;EL4L/ocwgjdNFZT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j8JQIsMAAADdAAAADwAA&#10;AAAAAAAAAAAAAAAHAgAAZHJzL2Rvd25yZXYueG1sUEsFBgAAAAADAAMAtwAAAPcCAAAAAA==&#10;" filled="f" stroked="f">
                  <v:textbox inset="0,0,0,0">
                    <w:txbxContent>
                      <w:p w14:paraId="011D4075" w14:textId="77777777" w:rsidR="00294FC8" w:rsidRDefault="00106299">
                        <w:pPr>
                          <w:spacing w:after="160" w:line="259" w:lineRule="auto"/>
                          <w:ind w:left="0" w:firstLine="0"/>
                        </w:pPr>
                        <w:r>
                          <w:rPr>
                            <w:b/>
                            <w:w w:val="126"/>
                            <w:sz w:val="16"/>
                          </w:rPr>
                          <w:t>OS</w:t>
                        </w:r>
                      </w:p>
                    </w:txbxContent>
                  </v:textbox>
                </v:rect>
                <v:rect id="Rectangle 1806" o:spid="_x0000_s1100" style="position:absolute;left:11449;top:1146;width:1091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" filled="f" stroked="f">
                  <v:textbox inset="0,0,0,0">
                    <w:txbxContent>
                      <w:p w14:paraId="2B019408" w14:textId="77777777" w:rsidR="00294FC8" w:rsidRDefault="00106299">
                        <w:pPr>
                          <w:spacing w:after="160" w:line="259" w:lineRule="auto"/>
                          <w:ind w:left="0" w:firstLine="0"/>
                        </w:pPr>
                        <w:r>
                          <w:rPr>
                            <w:b/>
                            <w:w w:val="131"/>
                            <w:sz w:val="16"/>
                          </w:rPr>
                          <w:t>Considerations</w:t>
                        </w:r>
                      </w:p>
                    </w:txbxContent>
                  </v:textbox>
                </v:rect>
                <v:rect id="Rectangle 1807" o:spid="_x0000_s1101" style="position:absolute;left:1352;top:4810;width:522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" filled="f" stroked="f">
                  <v:textbox inset="0,0,0,0">
                    <w:txbxContent>
                      <w:p w14:paraId="5A825B20" w14:textId="77777777" w:rsidR="00294FC8" w:rsidRDefault="00106299">
                        <w:pPr>
                          <w:spacing w:after="160" w:line="259" w:lineRule="auto"/>
                          <w:ind w:left="0" w:firstLine="0"/>
                        </w:pPr>
                        <w:r>
                          <w:rPr>
                            <w:w w:val="123"/>
                            <w:sz w:val="16"/>
                          </w:rPr>
                          <w:t>Mac</w:t>
                        </w:r>
                        <w:r>
                          <w:rPr>
                            <w:spacing w:val="7"/>
                            <w:w w:val="123"/>
                            <w:sz w:val="16"/>
                          </w:rPr>
                          <w:t xml:space="preserve"> </w:t>
                        </w:r>
                        <w:r>
                          <w:rPr>
                            <w:w w:val="123"/>
                            <w:sz w:val="16"/>
                          </w:rPr>
                          <w:t>OS</w:t>
                        </w:r>
                      </w:p>
                    </w:txbxContent>
                  </v:textbox>
                </v:rect>
                <v:rect id="Rectangle 1808" o:spid="_x0000_s1102" style="position:absolute;left:11449;top:4810;width:61170;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" filled="f" stroked="f">
                  <v:textbox inset="0,0,0,0">
                    <w:txbxContent>
                      <w:p w14:paraId="42D5BC29" w14:textId="77777777" w:rsidR="00294FC8" w:rsidRDefault="00106299">
                        <w:pPr>
                          <w:spacing w:after="160" w:line="259" w:lineRule="auto"/>
                          <w:ind w:left="0" w:firstLine="0"/>
                        </w:pPr>
                        <w:r>
                          <w:rPr>
                            <w:w w:val="122"/>
                            <w:sz w:val="16"/>
                          </w:rPr>
                          <w:t>Included</w:t>
                        </w:r>
                        <w:r>
                          <w:rPr>
                            <w:spacing w:val="7"/>
                            <w:w w:val="122"/>
                            <w:sz w:val="16"/>
                          </w:rPr>
                          <w:t xml:space="preserve"> </w:t>
                        </w:r>
                        <w:r>
                          <w:rPr>
                            <w:w w:val="122"/>
                            <w:sz w:val="16"/>
                          </w:rPr>
                          <w:t>system</w:t>
                        </w:r>
                        <w:r>
                          <w:rPr>
                            <w:spacing w:val="7"/>
                            <w:w w:val="122"/>
                            <w:sz w:val="16"/>
                          </w:rPr>
                          <w:t xml:space="preserve"> </w:t>
                        </w:r>
                        <w:r>
                          <w:rPr>
                            <w:w w:val="122"/>
                            <w:sz w:val="16"/>
                          </w:rPr>
                          <w:t>version</w:t>
                        </w:r>
                        <w:r>
                          <w:rPr>
                            <w:spacing w:val="7"/>
                            <w:w w:val="122"/>
                            <w:sz w:val="16"/>
                          </w:rPr>
                          <w:t xml:space="preserve"> </w:t>
                        </w:r>
                        <w:r>
                          <w:rPr>
                            <w:w w:val="122"/>
                            <w:sz w:val="16"/>
                          </w:rPr>
                          <w:t>of</w:t>
                        </w:r>
                        <w:r>
                          <w:rPr>
                            <w:spacing w:val="7"/>
                            <w:w w:val="122"/>
                            <w:sz w:val="16"/>
                          </w:rPr>
                          <w:t xml:space="preserve"> </w:t>
                        </w:r>
                        <w:r>
                          <w:rPr>
                            <w:w w:val="122"/>
                            <w:sz w:val="16"/>
                          </w:rPr>
                          <w:t>Python</w:t>
                        </w:r>
                        <w:r>
                          <w:rPr>
                            <w:spacing w:val="7"/>
                            <w:w w:val="122"/>
                            <w:sz w:val="16"/>
                          </w:rPr>
                          <w:t xml:space="preserve"> </w:t>
                        </w:r>
                        <w:r>
                          <w:rPr>
                            <w:w w:val="122"/>
                            <w:sz w:val="16"/>
                          </w:rPr>
                          <w:t>2.x</w:t>
                        </w:r>
                        <w:r>
                          <w:rPr>
                            <w:spacing w:val="7"/>
                            <w:w w:val="122"/>
                            <w:sz w:val="16"/>
                          </w:rPr>
                          <w:t xml:space="preserve"> </w:t>
                        </w:r>
                        <w:r>
                          <w:rPr>
                            <w:w w:val="122"/>
                            <w:sz w:val="16"/>
                          </w:rPr>
                          <w:t>must</w:t>
                        </w:r>
                        <w:r>
                          <w:rPr>
                            <w:spacing w:val="7"/>
                            <w:w w:val="122"/>
                            <w:sz w:val="16"/>
                          </w:rPr>
                          <w:t xml:space="preserve"> </w:t>
                        </w:r>
                        <w:r>
                          <w:rPr>
                            <w:w w:val="122"/>
                            <w:sz w:val="16"/>
                          </w:rPr>
                          <w:t>be</w:t>
                        </w:r>
                        <w:r>
                          <w:rPr>
                            <w:spacing w:val="7"/>
                            <w:w w:val="122"/>
                            <w:sz w:val="16"/>
                          </w:rPr>
                          <w:t xml:space="preserve"> </w:t>
                        </w:r>
                        <w:r>
                          <w:rPr>
                            <w:w w:val="122"/>
                            <w:sz w:val="16"/>
                          </w:rPr>
                          <w:t>respected.</w:t>
                        </w:r>
                        <w:r>
                          <w:rPr>
                            <w:spacing w:val="7"/>
                            <w:w w:val="122"/>
                            <w:sz w:val="16"/>
                          </w:rPr>
                          <w:t xml:space="preserve"> </w:t>
                        </w:r>
                        <w:r>
                          <w:rPr>
                            <w:w w:val="122"/>
                            <w:sz w:val="16"/>
                          </w:rPr>
                          <w:t>Make</w:t>
                        </w:r>
                        <w:r>
                          <w:rPr>
                            <w:spacing w:val="7"/>
                            <w:w w:val="122"/>
                            <w:sz w:val="16"/>
                          </w:rPr>
                          <w:t xml:space="preserve"> </w:t>
                        </w:r>
                        <w:r>
                          <w:rPr>
                            <w:w w:val="122"/>
                            <w:sz w:val="16"/>
                          </w:rPr>
                          <w:t>sure</w:t>
                        </w:r>
                        <w:r>
                          <w:rPr>
                            <w:spacing w:val="7"/>
                            <w:w w:val="122"/>
                            <w:sz w:val="16"/>
                          </w:rPr>
                          <w:t xml:space="preserve"> </w:t>
                        </w:r>
                        <w:r>
                          <w:rPr>
                            <w:w w:val="122"/>
                            <w:sz w:val="16"/>
                          </w:rPr>
                          <w:t>to</w:t>
                        </w:r>
                        <w:r>
                          <w:rPr>
                            <w:spacing w:val="7"/>
                            <w:w w:val="122"/>
                            <w:sz w:val="16"/>
                          </w:rPr>
                          <w:t xml:space="preserve"> </w:t>
                        </w:r>
                        <w:r>
                          <w:rPr>
                            <w:w w:val="122"/>
                            <w:sz w:val="16"/>
                          </w:rPr>
                          <w:t>use</w:t>
                        </w:r>
                        <w:r>
                          <w:rPr>
                            <w:spacing w:val="7"/>
                            <w:w w:val="122"/>
                            <w:sz w:val="16"/>
                          </w:rPr>
                          <w:t xml:space="preserve"> </w:t>
                        </w:r>
                        <w:r>
                          <w:rPr>
                            <w:w w:val="122"/>
                            <w:sz w:val="16"/>
                          </w:rPr>
                          <w:t>Python</w:t>
                        </w:r>
                        <w:r>
                          <w:rPr>
                            <w:spacing w:val="7"/>
                            <w:w w:val="122"/>
                            <w:sz w:val="16"/>
                          </w:rPr>
                          <w:t xml:space="preserve"> </w:t>
                        </w:r>
                        <w:r>
                          <w:rPr>
                            <w:w w:val="122"/>
                            <w:sz w:val="16"/>
                          </w:rPr>
                          <w:t>virtual</w:t>
                        </w:r>
                      </w:p>
                    </w:txbxContent>
                  </v:textbox>
                </v:rect>
                <v:rect id="Rectangle 1809" o:spid="_x0000_s1103" style="position:absolute;left:11449;top:6472;width:3737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" filled="f" stroked="f">
                  <v:textbox inset="0,0,0,0">
                    <w:txbxContent>
                      <w:p w14:paraId="4AE4710A" w14:textId="77777777" w:rsidR="00294FC8" w:rsidRDefault="00106299">
                        <w:pPr>
                          <w:spacing w:after="160" w:line="259" w:lineRule="auto"/>
                          <w:ind w:left="0" w:firstLine="0"/>
                        </w:pPr>
                        <w:r>
                          <w:rPr>
                            <w:w w:val="126"/>
                            <w:sz w:val="16"/>
                          </w:rPr>
                          <w:t>environments.</w:t>
                        </w:r>
                        <w:r>
                          <w:rPr>
                            <w:spacing w:val="7"/>
                            <w:w w:val="126"/>
                            <w:sz w:val="16"/>
                          </w:rPr>
                          <w:t xml:space="preserve"> </w:t>
                        </w:r>
                        <w:r>
                          <w:rPr>
                            <w:w w:val="126"/>
                            <w:sz w:val="16"/>
                          </w:rPr>
                          <w:t>Homebrew</w:t>
                        </w:r>
                        <w:r>
                          <w:rPr>
                            <w:spacing w:val="7"/>
                            <w:w w:val="126"/>
                            <w:sz w:val="16"/>
                          </w:rPr>
                          <w:t xml:space="preserve"> </w:t>
                        </w:r>
                        <w:r>
                          <w:rPr>
                            <w:w w:val="126"/>
                            <w:sz w:val="16"/>
                          </w:rPr>
                          <w:t>package</w:t>
                        </w:r>
                        <w:r>
                          <w:rPr>
                            <w:spacing w:val="7"/>
                            <w:w w:val="126"/>
                            <w:sz w:val="16"/>
                          </w:rPr>
                          <w:t xml:space="preserve"> </w:t>
                        </w:r>
                        <w:r>
                          <w:rPr>
                            <w:w w:val="126"/>
                            <w:sz w:val="16"/>
                          </w:rPr>
                          <w:t>manager</w:t>
                        </w:r>
                        <w:r>
                          <w:rPr>
                            <w:spacing w:val="7"/>
                            <w:w w:val="126"/>
                            <w:sz w:val="16"/>
                          </w:rPr>
                          <w:t xml:space="preserve"> </w:t>
                        </w:r>
                        <w:r>
                          <w:rPr>
                            <w:w w:val="126"/>
                            <w:sz w:val="16"/>
                          </w:rPr>
                          <w:t>is</w:t>
                        </w:r>
                        <w:r>
                          <w:rPr>
                            <w:spacing w:val="7"/>
                            <w:w w:val="126"/>
                            <w:sz w:val="16"/>
                          </w:rPr>
                          <w:t xml:space="preserve"> </w:t>
                        </w:r>
                        <w:r>
                          <w:rPr>
                            <w:w w:val="126"/>
                            <w:sz w:val="16"/>
                          </w:rPr>
                          <w:t>a</w:t>
                        </w:r>
                        <w:r>
                          <w:rPr>
                            <w:spacing w:val="7"/>
                            <w:w w:val="126"/>
                            <w:sz w:val="16"/>
                          </w:rPr>
                          <w:t xml:space="preserve"> </w:t>
                        </w:r>
                        <w:r>
                          <w:rPr>
                            <w:w w:val="126"/>
                            <w:sz w:val="16"/>
                          </w:rPr>
                          <w:t>plus.</w:t>
                        </w:r>
                      </w:p>
                    </w:txbxContent>
                  </v:textbox>
                </v:rect>
                <v:rect id="Rectangle 1810" o:spid="_x0000_s1104" style="position:absolute;left:1352;top:10136;width:624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" filled="f" stroked="f">
                  <v:textbox inset="0,0,0,0">
                    <w:txbxContent>
                      <w:p w14:paraId="554C3682" w14:textId="77777777" w:rsidR="00294FC8" w:rsidRDefault="00106299">
                        <w:pPr>
                          <w:spacing w:after="160" w:line="259" w:lineRule="auto"/>
                          <w:ind w:left="0" w:firstLine="0"/>
                        </w:pPr>
                        <w:r>
                          <w:rPr>
                            <w:w w:val="120"/>
                            <w:sz w:val="16"/>
                          </w:rPr>
                          <w:t>Windows</w:t>
                        </w:r>
                      </w:p>
                    </w:txbxContent>
                  </v:textbox>
                </v:rect>
                <v:rect id="Rectangle 1811" o:spid="_x0000_s1105" style="position:absolute;left:11449;top:10136;width:6788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" filled="f" stroked="f">
                  <v:textbox inset="0,0,0,0">
                    <w:txbxContent>
                      <w:p w14:paraId="47B0B567" w14:textId="77777777" w:rsidR="00294FC8" w:rsidRDefault="00106299">
                        <w:pPr>
                          <w:spacing w:after="160" w:line="259" w:lineRule="auto"/>
                          <w:ind w:left="0" w:firstLine="0"/>
                        </w:pPr>
                        <w:r>
                          <w:rPr>
                            <w:w w:val="124"/>
                            <w:sz w:val="16"/>
                          </w:rPr>
                          <w:t>Latest</w:t>
                        </w:r>
                        <w:r>
                          <w:rPr>
                            <w:spacing w:val="7"/>
                            <w:w w:val="124"/>
                            <w:sz w:val="16"/>
                          </w:rPr>
                          <w:t xml:space="preserve"> </w:t>
                        </w:r>
                        <w:r>
                          <w:rPr>
                            <w:w w:val="124"/>
                            <w:sz w:val="16"/>
                          </w:rPr>
                          <w:t>version</w:t>
                        </w:r>
                        <w:r>
                          <w:rPr>
                            <w:spacing w:val="7"/>
                            <w:w w:val="124"/>
                            <w:sz w:val="16"/>
                          </w:rPr>
                          <w:t xml:space="preserve"> </w:t>
                        </w:r>
                        <w:r>
                          <w:rPr>
                            <w:w w:val="124"/>
                            <w:sz w:val="16"/>
                          </w:rPr>
                          <w:t>of</w:t>
                        </w:r>
                        <w:r>
                          <w:rPr>
                            <w:spacing w:val="7"/>
                            <w:w w:val="124"/>
                            <w:sz w:val="16"/>
                          </w:rPr>
                          <w:t xml:space="preserve"> </w:t>
                        </w:r>
                        <w:r>
                          <w:rPr>
                            <w:w w:val="124"/>
                            <w:sz w:val="16"/>
                          </w:rPr>
                          <w:t>Python</w:t>
                        </w:r>
                        <w:r>
                          <w:rPr>
                            <w:spacing w:val="7"/>
                            <w:w w:val="124"/>
                            <w:sz w:val="16"/>
                          </w:rPr>
                          <w:t xml:space="preserve"> </w:t>
                        </w:r>
                        <w:r>
                          <w:rPr>
                            <w:w w:val="124"/>
                            <w:sz w:val="16"/>
                          </w:rPr>
                          <w:t>are</w:t>
                        </w:r>
                        <w:r>
                          <w:rPr>
                            <w:spacing w:val="7"/>
                            <w:w w:val="124"/>
                            <w:sz w:val="16"/>
                          </w:rPr>
                          <w:t xml:space="preserve"> </w:t>
                        </w:r>
                        <w:r>
                          <w:rPr>
                            <w:w w:val="124"/>
                            <w:sz w:val="16"/>
                          </w:rPr>
                          <w:t>now</w:t>
                        </w:r>
                        <w:r>
                          <w:rPr>
                            <w:spacing w:val="7"/>
                            <w:w w:val="124"/>
                            <w:sz w:val="16"/>
                          </w:rPr>
                          <w:t xml:space="preserve"> </w:t>
                        </w:r>
                        <w:r>
                          <w:rPr>
                            <w:w w:val="124"/>
                            <w:sz w:val="16"/>
                          </w:rPr>
                          <w:t>available</w:t>
                        </w:r>
                        <w:r>
                          <w:rPr>
                            <w:spacing w:val="7"/>
                            <w:w w:val="124"/>
                            <w:sz w:val="16"/>
                          </w:rPr>
                          <w:t xml:space="preserve"> </w:t>
                        </w:r>
                        <w:r>
                          <w:rPr>
                            <w:w w:val="124"/>
                            <w:sz w:val="16"/>
                          </w:rPr>
                          <w:t>on</w:t>
                        </w:r>
                        <w:r>
                          <w:rPr>
                            <w:spacing w:val="7"/>
                            <w:w w:val="124"/>
                            <w:sz w:val="16"/>
                          </w:rPr>
                          <w:t xml:space="preserve"> </w:t>
                        </w:r>
                        <w:r>
                          <w:rPr>
                            <w:w w:val="124"/>
                            <w:sz w:val="16"/>
                          </w:rPr>
                          <w:t>the</w:t>
                        </w:r>
                        <w:r>
                          <w:rPr>
                            <w:spacing w:val="7"/>
                            <w:w w:val="124"/>
                            <w:sz w:val="16"/>
                          </w:rPr>
                          <w:t xml:space="preserve"> </w:t>
                        </w:r>
                        <w:r>
                          <w:rPr>
                            <w:w w:val="124"/>
                            <w:sz w:val="16"/>
                          </w:rPr>
                          <w:t>Windows</w:t>
                        </w:r>
                        <w:r>
                          <w:rPr>
                            <w:spacing w:val="7"/>
                            <w:w w:val="124"/>
                            <w:sz w:val="16"/>
                          </w:rPr>
                          <w:t xml:space="preserve"> </w:t>
                        </w:r>
                        <w:r>
                          <w:rPr>
                            <w:w w:val="124"/>
                            <w:sz w:val="16"/>
                          </w:rPr>
                          <w:t>Store.</w:t>
                        </w:r>
                        <w:r>
                          <w:rPr>
                            <w:spacing w:val="7"/>
                            <w:w w:val="124"/>
                            <w:sz w:val="16"/>
                          </w:rPr>
                          <w:t xml:space="preserve"> </w:t>
                        </w:r>
                        <w:r>
                          <w:rPr>
                            <w:w w:val="124"/>
                            <w:sz w:val="16"/>
                          </w:rPr>
                          <w:t>Anaconda3</w:t>
                        </w:r>
                        <w:r>
                          <w:rPr>
                            <w:spacing w:val="7"/>
                            <w:w w:val="124"/>
                            <w:sz w:val="16"/>
                          </w:rPr>
                          <w:t xml:space="preserve"> </w:t>
                        </w:r>
                        <w:r>
                          <w:rPr>
                            <w:w w:val="124"/>
                            <w:sz w:val="16"/>
                          </w:rPr>
                          <w:t>is</w:t>
                        </w:r>
                        <w:r>
                          <w:rPr>
                            <w:spacing w:val="7"/>
                            <w:w w:val="124"/>
                            <w:sz w:val="16"/>
                          </w:rPr>
                          <w:t xml:space="preserve"> </w:t>
                        </w:r>
                        <w:r>
                          <w:rPr>
                            <w:w w:val="124"/>
                            <w:sz w:val="16"/>
                          </w:rPr>
                          <w:t>an</w:t>
                        </w:r>
                        <w:r>
                          <w:rPr>
                            <w:spacing w:val="7"/>
                            <w:w w:val="124"/>
                            <w:sz w:val="16"/>
                          </w:rPr>
                          <w:t xml:space="preserve"> </w:t>
                        </w:r>
                        <w:r>
                          <w:rPr>
                            <w:w w:val="124"/>
                            <w:sz w:val="16"/>
                          </w:rPr>
                          <w:t>especially</w:t>
                        </w:r>
                        <w:r>
                          <w:rPr>
                            <w:spacing w:val="7"/>
                            <w:w w:val="124"/>
                            <w:sz w:val="16"/>
                          </w:rPr>
                          <w:t xml:space="preserve"> </w:t>
                        </w:r>
                        <w:r>
                          <w:rPr>
                            <w:w w:val="124"/>
                            <w:sz w:val="16"/>
                          </w:rPr>
                          <w:t>good</w:t>
                        </w:r>
                      </w:p>
                    </w:txbxContent>
                  </v:textbox>
                </v:rect>
                <v:rect id="Rectangle 1812" o:spid="_x0000_s1106" style="position:absolute;left:11449;top:11798;width:1139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" filled="f" stroked="f">
                  <v:textbox inset="0,0,0,0">
                    <w:txbxContent>
                      <w:p w14:paraId="701128FA" w14:textId="77777777" w:rsidR="00294FC8" w:rsidRDefault="00106299">
                        <w:pPr>
                          <w:spacing w:after="160" w:line="259" w:lineRule="auto"/>
                          <w:ind w:left="0" w:firstLine="0"/>
                        </w:pPr>
                        <w:r>
                          <w:rPr>
                            <w:w w:val="120"/>
                            <w:sz w:val="16"/>
                          </w:rPr>
                          <w:t>option</w:t>
                        </w:r>
                        <w:r>
                          <w:rPr>
                            <w:spacing w:val="7"/>
                            <w:w w:val="120"/>
                            <w:sz w:val="16"/>
                          </w:rPr>
                          <w:t xml:space="preserve"> </w:t>
                        </w:r>
                        <w:r>
                          <w:rPr>
                            <w:w w:val="120"/>
                            <w:sz w:val="16"/>
                          </w:rPr>
                          <w:t>in</w:t>
                        </w:r>
                        <w:r>
                          <w:rPr>
                            <w:spacing w:val="7"/>
                            <w:w w:val="120"/>
                            <w:sz w:val="16"/>
                          </w:rPr>
                          <w:t xml:space="preserve"> </w:t>
                        </w:r>
                        <w:r>
                          <w:rPr>
                            <w:w w:val="120"/>
                            <w:sz w:val="16"/>
                          </w:rPr>
                          <w:t>this</w:t>
                        </w:r>
                        <w:r>
                          <w:rPr>
                            <w:spacing w:val="7"/>
                            <w:w w:val="120"/>
                            <w:sz w:val="16"/>
                          </w:rPr>
                          <w:t xml:space="preserve"> </w:t>
                        </w:r>
                        <w:r>
                          <w:rPr>
                            <w:w w:val="120"/>
                            <w:sz w:val="16"/>
                          </w:rPr>
                          <w:t>OS.</w:t>
                        </w:r>
                      </w:p>
                    </w:txbxContent>
                  </v:textbox>
                </v:rect>
                <w10:anchorlock/>
              </v:group>
            </w:pict>
          </mc:Fallback>
        </mc:AlternateContent>
      </w:r>
      <w:commentRangeEnd w:id="150"/>
      <w:r w:rsidR="001C3EDD">
        <w:rPr>
          <w:rStyle w:val="CommentReference"/>
        </w:rPr>
        <w:commentReference w:id="150"/>
      </w:r>
      <w:commentRangeEnd w:id="151"/>
      <w:r w:rsidR="00E418B1">
        <w:rPr>
          <w:rStyle w:val="CommentReference"/>
        </w:rPr>
        <w:commentReference w:id="151"/>
      </w:r>
    </w:p>
    <w:p w14:paraId="7A1CE91C" w14:textId="77777777" w:rsidR="00294FC8" w:rsidRDefault="00106299">
      <w:pPr>
        <w:spacing w:after="277" w:line="259" w:lineRule="auto"/>
        <w:ind w:left="0" w:right="-7" w:firstLine="0"/>
      </w:pPr>
      <w:r>
        <w:rPr>
          <w:noProof/>
          <w:sz w:val="22"/>
        </w:rPr>
        <mc:AlternateContent>
          <mc:Choice Requires="wpg">
            <w:drawing>
              <wp:inline distT="0" distB="0" distL="0" distR="0" wp14:anchorId="7684211E" wp14:editId="45F77907">
                <wp:extent cx="6422181" cy="2335907"/>
                <wp:effectExtent l="0" t="0" r="0" b="0"/>
                <wp:docPr id="30641" name="Group 30641"/>
                <wp:cNvGraphicFramePr/>
                <a:graphic xmlns:a="http://schemas.openxmlformats.org/drawingml/2006/main">
                  <a:graphicData uri="http://schemas.microsoft.com/office/word/2010/wordprocessingGroup">
                    <wpg:wgp>
                      <wpg:cNvGrpSpPr/>
                      <wpg:grpSpPr>
                        <a:xfrm>
                          <a:off x="0" y="0"/>
                          <a:ext cx="6422181" cy="2335907"/>
                          <a:chOff x="0" y="0"/>
                          <a:chExt cx="6422181" cy="2335907"/>
                        </a:xfrm>
                      </wpg:grpSpPr>
                      <wps:wsp>
                        <wps:cNvPr id="35642" name="Shape 35642"/>
                        <wps:cNvSpPr/>
                        <wps:spPr>
                          <a:xfrm>
                            <a:off x="5407" y="366366"/>
                            <a:ext cx="1009749" cy="9144"/>
                          </a:xfrm>
                          <a:custGeom>
                            <a:avLst/>
                            <a:gdLst/>
                            <a:ahLst/>
                            <a:cxnLst/>
                            <a:rect l="0" t="0" r="0" b="0"/>
                            <a:pathLst>
                              <a:path w="1009749" h="9144">
                                <a:moveTo>
                                  <a:pt x="0" y="0"/>
                                </a:moveTo>
                                <a:lnTo>
                                  <a:pt x="1009749" y="0"/>
                                </a:lnTo>
                                <a:lnTo>
                                  <a:pt x="100974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643" name="Shape 35643"/>
                        <wps:cNvSpPr/>
                        <wps:spPr>
                          <a:xfrm>
                            <a:off x="1015156" y="366366"/>
                            <a:ext cx="5401667" cy="9144"/>
                          </a:xfrm>
                          <a:custGeom>
                            <a:avLst/>
                            <a:gdLst/>
                            <a:ahLst/>
                            <a:cxnLst/>
                            <a:rect l="0" t="0" r="0" b="0"/>
                            <a:pathLst>
                              <a:path w="5401667" h="9144">
                                <a:moveTo>
                                  <a:pt x="0" y="0"/>
                                </a:moveTo>
                                <a:lnTo>
                                  <a:pt x="5401667" y="0"/>
                                </a:lnTo>
                                <a:lnTo>
                                  <a:pt x="540166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644" name="Shape 35644"/>
                        <wps:cNvSpPr/>
                        <wps:spPr>
                          <a:xfrm>
                            <a:off x="5407" y="898972"/>
                            <a:ext cx="1009749" cy="9144"/>
                          </a:xfrm>
                          <a:custGeom>
                            <a:avLst/>
                            <a:gdLst/>
                            <a:ahLst/>
                            <a:cxnLst/>
                            <a:rect l="0" t="0" r="0" b="0"/>
                            <a:pathLst>
                              <a:path w="1009749" h="9144">
                                <a:moveTo>
                                  <a:pt x="0" y="0"/>
                                </a:moveTo>
                                <a:lnTo>
                                  <a:pt x="1009749" y="0"/>
                                </a:lnTo>
                                <a:lnTo>
                                  <a:pt x="100974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645" name="Shape 35645"/>
                        <wps:cNvSpPr/>
                        <wps:spPr>
                          <a:xfrm>
                            <a:off x="1015156" y="898972"/>
                            <a:ext cx="5401667" cy="9144"/>
                          </a:xfrm>
                          <a:custGeom>
                            <a:avLst/>
                            <a:gdLst/>
                            <a:ahLst/>
                            <a:cxnLst/>
                            <a:rect l="0" t="0" r="0" b="0"/>
                            <a:pathLst>
                              <a:path w="5401667" h="9144">
                                <a:moveTo>
                                  <a:pt x="0" y="0"/>
                                </a:moveTo>
                                <a:lnTo>
                                  <a:pt x="5401667" y="0"/>
                                </a:lnTo>
                                <a:lnTo>
                                  <a:pt x="540166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646" name="Shape 35646"/>
                        <wps:cNvSpPr/>
                        <wps:spPr>
                          <a:xfrm>
                            <a:off x="5407" y="1265337"/>
                            <a:ext cx="1009749" cy="9144"/>
                          </a:xfrm>
                          <a:custGeom>
                            <a:avLst/>
                            <a:gdLst/>
                            <a:ahLst/>
                            <a:cxnLst/>
                            <a:rect l="0" t="0" r="0" b="0"/>
                            <a:pathLst>
                              <a:path w="1009749" h="9144">
                                <a:moveTo>
                                  <a:pt x="0" y="0"/>
                                </a:moveTo>
                                <a:lnTo>
                                  <a:pt x="1009749" y="0"/>
                                </a:lnTo>
                                <a:lnTo>
                                  <a:pt x="100974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647" name="Shape 35647"/>
                        <wps:cNvSpPr/>
                        <wps:spPr>
                          <a:xfrm>
                            <a:off x="1015156" y="1265337"/>
                            <a:ext cx="5401667" cy="9144"/>
                          </a:xfrm>
                          <a:custGeom>
                            <a:avLst/>
                            <a:gdLst/>
                            <a:ahLst/>
                            <a:cxnLst/>
                            <a:rect l="0" t="0" r="0" b="0"/>
                            <a:pathLst>
                              <a:path w="5401667" h="9144">
                                <a:moveTo>
                                  <a:pt x="0" y="0"/>
                                </a:moveTo>
                                <a:lnTo>
                                  <a:pt x="5401667" y="0"/>
                                </a:lnTo>
                                <a:lnTo>
                                  <a:pt x="540166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648" name="Shape 35648"/>
                        <wps:cNvSpPr/>
                        <wps:spPr>
                          <a:xfrm>
                            <a:off x="5407" y="1797943"/>
                            <a:ext cx="1009749" cy="9144"/>
                          </a:xfrm>
                          <a:custGeom>
                            <a:avLst/>
                            <a:gdLst/>
                            <a:ahLst/>
                            <a:cxnLst/>
                            <a:rect l="0" t="0" r="0" b="0"/>
                            <a:pathLst>
                              <a:path w="1009749" h="9144">
                                <a:moveTo>
                                  <a:pt x="0" y="0"/>
                                </a:moveTo>
                                <a:lnTo>
                                  <a:pt x="1009749" y="0"/>
                                </a:lnTo>
                                <a:lnTo>
                                  <a:pt x="100974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649" name="Shape 35649"/>
                        <wps:cNvSpPr/>
                        <wps:spPr>
                          <a:xfrm>
                            <a:off x="1015156" y="1797943"/>
                            <a:ext cx="5401667" cy="9144"/>
                          </a:xfrm>
                          <a:custGeom>
                            <a:avLst/>
                            <a:gdLst/>
                            <a:ahLst/>
                            <a:cxnLst/>
                            <a:rect l="0" t="0" r="0" b="0"/>
                            <a:pathLst>
                              <a:path w="5401667" h="9144">
                                <a:moveTo>
                                  <a:pt x="0" y="0"/>
                                </a:moveTo>
                                <a:lnTo>
                                  <a:pt x="5401667" y="0"/>
                                </a:lnTo>
                                <a:lnTo>
                                  <a:pt x="540166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1844" name="Shape 1844"/>
                        <wps:cNvSpPr/>
                        <wps:spPr>
                          <a:xfrm>
                            <a:off x="0" y="0"/>
                            <a:ext cx="6422181" cy="2335907"/>
                          </a:xfrm>
                          <a:custGeom>
                            <a:avLst/>
                            <a:gdLst/>
                            <a:ahLst/>
                            <a:cxnLst/>
                            <a:rect l="0" t="0" r="0" b="0"/>
                            <a:pathLst>
                              <a:path w="6422181" h="2335907">
                                <a:moveTo>
                                  <a:pt x="0" y="0"/>
                                </a:moveTo>
                                <a:lnTo>
                                  <a:pt x="5407" y="0"/>
                                </a:lnTo>
                                <a:lnTo>
                                  <a:pt x="5407" y="2319686"/>
                                </a:lnTo>
                                <a:cubicBezTo>
                                  <a:pt x="5407" y="2325688"/>
                                  <a:pt x="10269" y="2330501"/>
                                  <a:pt x="16222" y="2330501"/>
                                </a:cubicBezTo>
                                <a:lnTo>
                                  <a:pt x="6405960" y="2330501"/>
                                </a:lnTo>
                                <a:cubicBezTo>
                                  <a:pt x="6411963" y="2330501"/>
                                  <a:pt x="6416775" y="2325688"/>
                                  <a:pt x="6416775" y="2319686"/>
                                </a:cubicBezTo>
                                <a:lnTo>
                                  <a:pt x="6416775" y="0"/>
                                </a:lnTo>
                                <a:lnTo>
                                  <a:pt x="6422181" y="0"/>
                                </a:lnTo>
                                <a:lnTo>
                                  <a:pt x="6422181" y="2319686"/>
                                </a:lnTo>
                                <a:cubicBezTo>
                                  <a:pt x="6422181" y="2328665"/>
                                  <a:pt x="6414938" y="2335907"/>
                                  <a:pt x="6405960" y="2335907"/>
                                </a:cubicBezTo>
                                <a:lnTo>
                                  <a:pt x="16222" y="2335907"/>
                                </a:lnTo>
                                <a:cubicBezTo>
                                  <a:pt x="7293" y="2335907"/>
                                  <a:pt x="0" y="2328665"/>
                                  <a:pt x="0" y="2319686"/>
                                </a:cubicBez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1845" name="Rectangle 1845"/>
                        <wps:cNvSpPr/>
                        <wps:spPr>
                          <a:xfrm>
                            <a:off x="135248" y="114628"/>
                            <a:ext cx="193608" cy="193401"/>
                          </a:xfrm>
                          <a:prstGeom prst="rect">
                            <a:avLst/>
                          </a:prstGeom>
                          <a:ln>
                            <a:noFill/>
                          </a:ln>
                        </wps:spPr>
                        <wps:txbx>
                          <w:txbxContent>
                            <w:p w14:paraId="768103CA" w14:textId="77777777" w:rsidR="00294FC8" w:rsidRDefault="00106299">
                              <w:pPr>
                                <w:spacing w:after="160" w:line="259" w:lineRule="auto"/>
                                <w:ind w:left="0" w:firstLine="0"/>
                              </w:pPr>
                              <w:r>
                                <w:rPr>
                                  <w:b/>
                                  <w:w w:val="126"/>
                                  <w:sz w:val="16"/>
                                </w:rPr>
                                <w:t>OS</w:t>
                              </w:r>
                            </w:p>
                          </w:txbxContent>
                        </wps:txbx>
                        <wps:bodyPr horzOverflow="overflow" vert="horz" lIns="0" tIns="0" rIns="0" bIns="0" rtlCol="0">
                          <a:noAutofit/>
                        </wps:bodyPr>
                      </wps:wsp>
                      <wps:wsp>
                        <wps:cNvPr id="1846" name="Rectangle 1846"/>
                        <wps:cNvSpPr/>
                        <wps:spPr>
                          <a:xfrm>
                            <a:off x="1144979" y="114628"/>
                            <a:ext cx="1091487" cy="193401"/>
                          </a:xfrm>
                          <a:prstGeom prst="rect">
                            <a:avLst/>
                          </a:prstGeom>
                          <a:ln>
                            <a:noFill/>
                          </a:ln>
                        </wps:spPr>
                        <wps:txbx>
                          <w:txbxContent>
                            <w:p w14:paraId="6E4550AE" w14:textId="77777777" w:rsidR="00294FC8" w:rsidRDefault="00106299">
                              <w:pPr>
                                <w:spacing w:after="160" w:line="259" w:lineRule="auto"/>
                                <w:ind w:left="0" w:firstLine="0"/>
                              </w:pPr>
                              <w:r>
                                <w:rPr>
                                  <w:b/>
                                  <w:w w:val="131"/>
                                  <w:sz w:val="16"/>
                                </w:rPr>
                                <w:t>Considerations</w:t>
                              </w:r>
                            </w:p>
                          </w:txbxContent>
                        </wps:txbx>
                        <wps:bodyPr horzOverflow="overflow" vert="horz" lIns="0" tIns="0" rIns="0" bIns="0" rtlCol="0">
                          <a:noAutofit/>
                        </wps:bodyPr>
                      </wps:wsp>
                      <wps:wsp>
                        <wps:cNvPr id="1847" name="Rectangle 1847"/>
                        <wps:cNvSpPr/>
                        <wps:spPr>
                          <a:xfrm>
                            <a:off x="135248" y="481004"/>
                            <a:ext cx="624630" cy="193401"/>
                          </a:xfrm>
                          <a:prstGeom prst="rect">
                            <a:avLst/>
                          </a:prstGeom>
                          <a:ln>
                            <a:noFill/>
                          </a:ln>
                        </wps:spPr>
                        <wps:txbx>
                          <w:txbxContent>
                            <w:p w14:paraId="35B08A6D" w14:textId="77777777" w:rsidR="00294FC8" w:rsidRDefault="00106299">
                              <w:pPr>
                                <w:spacing w:after="160" w:line="259" w:lineRule="auto"/>
                                <w:ind w:left="0" w:firstLine="0"/>
                              </w:pPr>
                              <w:r>
                                <w:rPr>
                                  <w:w w:val="120"/>
                                  <w:sz w:val="16"/>
                                </w:rPr>
                                <w:t>Windows</w:t>
                              </w:r>
                            </w:p>
                          </w:txbxContent>
                        </wps:txbx>
                        <wps:bodyPr horzOverflow="overflow" vert="horz" lIns="0" tIns="0" rIns="0" bIns="0" rtlCol="0">
                          <a:noAutofit/>
                        </wps:bodyPr>
                      </wps:wsp>
                      <wps:wsp>
                        <wps:cNvPr id="1848" name="Rectangle 1848"/>
                        <wps:cNvSpPr/>
                        <wps:spPr>
                          <a:xfrm>
                            <a:off x="135248" y="647218"/>
                            <a:ext cx="534271" cy="193401"/>
                          </a:xfrm>
                          <a:prstGeom prst="rect">
                            <a:avLst/>
                          </a:prstGeom>
                          <a:ln>
                            <a:noFill/>
                          </a:ln>
                        </wps:spPr>
                        <wps:txbx>
                          <w:txbxContent>
                            <w:p w14:paraId="3AE5A1BE" w14:textId="77777777" w:rsidR="00294FC8" w:rsidRDefault="00106299">
                              <w:pPr>
                                <w:spacing w:after="160" w:line="259" w:lineRule="auto"/>
                                <w:ind w:left="0" w:firstLine="0"/>
                              </w:pPr>
                              <w:r>
                                <w:rPr>
                                  <w:w w:val="116"/>
                                  <w:sz w:val="16"/>
                                </w:rPr>
                                <w:t>w/WSL2</w:t>
                              </w:r>
                            </w:p>
                          </w:txbxContent>
                        </wps:txbx>
                        <wps:bodyPr horzOverflow="overflow" vert="horz" lIns="0" tIns="0" rIns="0" bIns="0" rtlCol="0">
                          <a:noAutofit/>
                        </wps:bodyPr>
                      </wps:wsp>
                      <wps:wsp>
                        <wps:cNvPr id="1849" name="Rectangle 1849"/>
                        <wps:cNvSpPr/>
                        <wps:spPr>
                          <a:xfrm>
                            <a:off x="1144979" y="481004"/>
                            <a:ext cx="5847400" cy="193401"/>
                          </a:xfrm>
                          <a:prstGeom prst="rect">
                            <a:avLst/>
                          </a:prstGeom>
                          <a:ln>
                            <a:noFill/>
                          </a:ln>
                        </wps:spPr>
                        <wps:txbx>
                          <w:txbxContent>
                            <w:p w14:paraId="7FF5696B" w14:textId="77777777" w:rsidR="00294FC8" w:rsidRDefault="00106299">
                              <w:pPr>
                                <w:spacing w:after="160" w:line="259" w:lineRule="auto"/>
                                <w:ind w:left="0" w:firstLine="0"/>
                              </w:pPr>
                              <w:r>
                                <w:rPr>
                                  <w:w w:val="122"/>
                                  <w:sz w:val="16"/>
                                </w:rPr>
                                <w:t>Great</w:t>
                              </w:r>
                              <w:r>
                                <w:rPr>
                                  <w:spacing w:val="7"/>
                                  <w:w w:val="122"/>
                                  <w:sz w:val="16"/>
                                </w:rPr>
                                <w:t xml:space="preserve"> </w:t>
                              </w:r>
                              <w:r>
                                <w:rPr>
                                  <w:w w:val="122"/>
                                  <w:sz w:val="16"/>
                                </w:rPr>
                                <w:t>implementation</w:t>
                              </w:r>
                              <w:r>
                                <w:rPr>
                                  <w:spacing w:val="7"/>
                                  <w:w w:val="122"/>
                                  <w:sz w:val="16"/>
                                </w:rPr>
                                <w:t xml:space="preserve"> </w:t>
                              </w:r>
                              <w:r>
                                <w:rPr>
                                  <w:w w:val="122"/>
                                  <w:sz w:val="16"/>
                                </w:rPr>
                                <w:t>of</w:t>
                              </w:r>
                              <w:r>
                                <w:rPr>
                                  <w:spacing w:val="7"/>
                                  <w:w w:val="122"/>
                                  <w:sz w:val="16"/>
                                </w:rPr>
                                <w:t xml:space="preserve"> </w:t>
                              </w:r>
                              <w:r>
                                <w:rPr>
                                  <w:w w:val="122"/>
                                  <w:sz w:val="16"/>
                                </w:rPr>
                                <w:t>Ubuntu</w:t>
                              </w:r>
                              <w:r>
                                <w:rPr>
                                  <w:spacing w:val="7"/>
                                  <w:w w:val="122"/>
                                  <w:sz w:val="16"/>
                                </w:rPr>
                                <w:t xml:space="preserve"> </w:t>
                              </w:r>
                              <w:r>
                                <w:rPr>
                                  <w:w w:val="122"/>
                                  <w:sz w:val="16"/>
                                </w:rPr>
                                <w:t>on</w:t>
                              </w:r>
                              <w:r>
                                <w:rPr>
                                  <w:spacing w:val="7"/>
                                  <w:w w:val="122"/>
                                  <w:sz w:val="16"/>
                                </w:rPr>
                                <w:t xml:space="preserve"> </w:t>
                              </w:r>
                              <w:r>
                                <w:rPr>
                                  <w:w w:val="122"/>
                                  <w:sz w:val="16"/>
                                </w:rPr>
                                <w:t>Windows</w:t>
                              </w:r>
                              <w:r>
                                <w:rPr>
                                  <w:spacing w:val="7"/>
                                  <w:w w:val="122"/>
                                  <w:sz w:val="16"/>
                                </w:rPr>
                                <w:t xml:space="preserve"> </w:t>
                              </w:r>
                              <w:r>
                                <w:rPr>
                                  <w:w w:val="122"/>
                                  <w:sz w:val="16"/>
                                </w:rPr>
                                <w:t>is</w:t>
                              </w:r>
                              <w:r>
                                <w:rPr>
                                  <w:spacing w:val="7"/>
                                  <w:w w:val="122"/>
                                  <w:sz w:val="16"/>
                                </w:rPr>
                                <w:t xml:space="preserve"> </w:t>
                              </w:r>
                              <w:r>
                                <w:rPr>
                                  <w:w w:val="122"/>
                                  <w:sz w:val="16"/>
                                </w:rPr>
                                <w:t>truly</w:t>
                              </w:r>
                              <w:r>
                                <w:rPr>
                                  <w:spacing w:val="7"/>
                                  <w:w w:val="122"/>
                                  <w:sz w:val="16"/>
                                </w:rPr>
                                <w:t xml:space="preserve"> </w:t>
                              </w:r>
                              <w:r>
                                <w:rPr>
                                  <w:w w:val="122"/>
                                  <w:sz w:val="16"/>
                                </w:rPr>
                                <w:t>impressive.</w:t>
                              </w:r>
                              <w:r>
                                <w:rPr>
                                  <w:spacing w:val="7"/>
                                  <w:w w:val="122"/>
                                  <w:sz w:val="16"/>
                                </w:rPr>
                                <w:t xml:space="preserve"> </w:t>
                              </w:r>
                              <w:r>
                                <w:rPr>
                                  <w:w w:val="122"/>
                                  <w:sz w:val="16"/>
                                </w:rPr>
                                <w:t>Integration</w:t>
                              </w:r>
                              <w:r>
                                <w:rPr>
                                  <w:spacing w:val="7"/>
                                  <w:w w:val="122"/>
                                  <w:sz w:val="16"/>
                                </w:rPr>
                                <w:t xml:space="preserve"> </w:t>
                              </w:r>
                              <w:r>
                                <w:rPr>
                                  <w:w w:val="122"/>
                                  <w:sz w:val="16"/>
                                </w:rPr>
                                <w:t>of</w:t>
                              </w:r>
                              <w:r>
                                <w:rPr>
                                  <w:spacing w:val="7"/>
                                  <w:w w:val="122"/>
                                  <w:sz w:val="16"/>
                                </w:rPr>
                                <w:t xml:space="preserve"> </w:t>
                              </w:r>
                              <w:r>
                                <w:rPr>
                                  <w:w w:val="122"/>
                                  <w:sz w:val="16"/>
                                </w:rPr>
                                <w:t>virtual</w:t>
                              </w:r>
                            </w:p>
                          </w:txbxContent>
                        </wps:txbx>
                        <wps:bodyPr horzOverflow="overflow" vert="horz" lIns="0" tIns="0" rIns="0" bIns="0" rtlCol="0">
                          <a:noAutofit/>
                        </wps:bodyPr>
                      </wps:wsp>
                      <wps:wsp>
                        <wps:cNvPr id="1850" name="Rectangle 1850"/>
                        <wps:cNvSpPr/>
                        <wps:spPr>
                          <a:xfrm>
                            <a:off x="1144979" y="647218"/>
                            <a:ext cx="5263108" cy="193401"/>
                          </a:xfrm>
                          <a:prstGeom prst="rect">
                            <a:avLst/>
                          </a:prstGeom>
                          <a:ln>
                            <a:noFill/>
                          </a:ln>
                        </wps:spPr>
                        <wps:txbx>
                          <w:txbxContent>
                            <w:p w14:paraId="433748DA" w14:textId="77777777" w:rsidR="00294FC8" w:rsidRDefault="00106299">
                              <w:pPr>
                                <w:spacing w:after="160" w:line="259" w:lineRule="auto"/>
                                <w:ind w:left="0" w:firstLine="0"/>
                              </w:pPr>
                              <w:r>
                                <w:rPr>
                                  <w:w w:val="124"/>
                                  <w:sz w:val="16"/>
                                </w:rPr>
                                <w:t>environments</w:t>
                              </w:r>
                              <w:r>
                                <w:rPr>
                                  <w:spacing w:val="7"/>
                                  <w:w w:val="124"/>
                                  <w:sz w:val="16"/>
                                </w:rPr>
                                <w:t xml:space="preserve"> </w:t>
                              </w:r>
                              <w:r>
                                <w:rPr>
                                  <w:w w:val="124"/>
                                  <w:sz w:val="16"/>
                                </w:rPr>
                                <w:t>and</w:t>
                              </w:r>
                              <w:r>
                                <w:rPr>
                                  <w:spacing w:val="7"/>
                                  <w:w w:val="124"/>
                                  <w:sz w:val="16"/>
                                </w:rPr>
                                <w:t xml:space="preserve"> </w:t>
                              </w:r>
                              <w:r>
                                <w:rPr>
                                  <w:w w:val="124"/>
                                  <w:sz w:val="16"/>
                                </w:rPr>
                                <w:t>Python</w:t>
                              </w:r>
                              <w:r>
                                <w:rPr>
                                  <w:spacing w:val="7"/>
                                  <w:w w:val="124"/>
                                  <w:sz w:val="16"/>
                                </w:rPr>
                                <w:t xml:space="preserve"> </w:t>
                              </w:r>
                              <w:r>
                                <w:rPr>
                                  <w:w w:val="124"/>
                                  <w:sz w:val="16"/>
                                </w:rPr>
                                <w:t>executable</w:t>
                              </w:r>
                              <w:r>
                                <w:rPr>
                                  <w:spacing w:val="7"/>
                                  <w:w w:val="124"/>
                                  <w:sz w:val="16"/>
                                </w:rPr>
                                <w:t xml:space="preserve"> </w:t>
                              </w:r>
                              <w:r>
                                <w:rPr>
                                  <w:w w:val="124"/>
                                  <w:sz w:val="16"/>
                                </w:rPr>
                                <w:t>with</w:t>
                              </w:r>
                              <w:r>
                                <w:rPr>
                                  <w:spacing w:val="7"/>
                                  <w:w w:val="124"/>
                                  <w:sz w:val="16"/>
                                </w:rPr>
                                <w:t xml:space="preserve"> </w:t>
                              </w:r>
                              <w:r>
                                <w:rPr>
                                  <w:w w:val="124"/>
                                  <w:sz w:val="16"/>
                                </w:rPr>
                                <w:t>an</w:t>
                              </w:r>
                              <w:r>
                                <w:rPr>
                                  <w:spacing w:val="7"/>
                                  <w:w w:val="124"/>
                                  <w:sz w:val="16"/>
                                </w:rPr>
                                <w:t xml:space="preserve"> </w:t>
                              </w:r>
                              <w:r>
                                <w:rPr>
                                  <w:w w:val="124"/>
                                  <w:sz w:val="16"/>
                                </w:rPr>
                                <w:t>IDE</w:t>
                              </w:r>
                              <w:r>
                                <w:rPr>
                                  <w:spacing w:val="7"/>
                                  <w:w w:val="124"/>
                                  <w:sz w:val="16"/>
                                </w:rPr>
                                <w:t xml:space="preserve"> </w:t>
                              </w:r>
                              <w:r>
                                <w:rPr>
                                  <w:w w:val="124"/>
                                  <w:sz w:val="16"/>
                                </w:rPr>
                                <w:t>like</w:t>
                              </w:r>
                              <w:r>
                                <w:rPr>
                                  <w:spacing w:val="7"/>
                                  <w:w w:val="124"/>
                                  <w:sz w:val="16"/>
                                </w:rPr>
                                <w:t xml:space="preserve"> </w:t>
                              </w:r>
                              <w:r>
                                <w:rPr>
                                  <w:w w:val="124"/>
                                  <w:sz w:val="16"/>
                                </w:rPr>
                                <w:t>VS</w:t>
                              </w:r>
                              <w:r>
                                <w:rPr>
                                  <w:spacing w:val="7"/>
                                  <w:w w:val="124"/>
                                  <w:sz w:val="16"/>
                                </w:rPr>
                                <w:t xml:space="preserve"> </w:t>
                              </w:r>
                              <w:r>
                                <w:rPr>
                                  <w:w w:val="124"/>
                                  <w:sz w:val="16"/>
                                </w:rPr>
                                <w:t>Code</w:t>
                              </w:r>
                              <w:r>
                                <w:rPr>
                                  <w:spacing w:val="7"/>
                                  <w:w w:val="124"/>
                                  <w:sz w:val="16"/>
                                </w:rPr>
                                <w:t xml:space="preserve"> </w:t>
                              </w:r>
                              <w:r>
                                <w:rPr>
                                  <w:w w:val="124"/>
                                  <w:sz w:val="16"/>
                                </w:rPr>
                                <w:t>can</w:t>
                              </w:r>
                              <w:r>
                                <w:rPr>
                                  <w:spacing w:val="7"/>
                                  <w:w w:val="124"/>
                                  <w:sz w:val="16"/>
                                </w:rPr>
                                <w:t xml:space="preserve"> </w:t>
                              </w:r>
                              <w:r>
                                <w:rPr>
                                  <w:w w:val="124"/>
                                  <w:sz w:val="16"/>
                                </w:rPr>
                                <w:t>be</w:t>
                              </w:r>
                              <w:r>
                                <w:rPr>
                                  <w:spacing w:val="7"/>
                                  <w:w w:val="124"/>
                                  <w:sz w:val="16"/>
                                </w:rPr>
                                <w:t xml:space="preserve"> </w:t>
                              </w:r>
                              <w:r>
                                <w:rPr>
                                  <w:w w:val="124"/>
                                  <w:sz w:val="16"/>
                                </w:rPr>
                                <w:t>finicky.</w:t>
                              </w:r>
                            </w:p>
                          </w:txbxContent>
                        </wps:txbx>
                        <wps:bodyPr horzOverflow="overflow" vert="horz" lIns="0" tIns="0" rIns="0" bIns="0" rtlCol="0">
                          <a:noAutofit/>
                        </wps:bodyPr>
                      </wps:wsp>
                      <wps:wsp>
                        <wps:cNvPr id="1851" name="Rectangle 1851"/>
                        <wps:cNvSpPr/>
                        <wps:spPr>
                          <a:xfrm>
                            <a:off x="135248" y="1013593"/>
                            <a:ext cx="336822" cy="193401"/>
                          </a:xfrm>
                          <a:prstGeom prst="rect">
                            <a:avLst/>
                          </a:prstGeom>
                          <a:ln>
                            <a:noFill/>
                          </a:ln>
                        </wps:spPr>
                        <wps:txbx>
                          <w:txbxContent>
                            <w:p w14:paraId="0D38092D" w14:textId="77777777" w:rsidR="00294FC8" w:rsidRDefault="00106299">
                              <w:pPr>
                                <w:spacing w:after="160" w:line="259" w:lineRule="auto"/>
                                <w:ind w:left="0" w:firstLine="0"/>
                              </w:pPr>
                              <w:r>
                                <w:rPr>
                                  <w:w w:val="116"/>
                                  <w:sz w:val="16"/>
                                </w:rPr>
                                <w:t>Linux</w:t>
                              </w:r>
                            </w:p>
                          </w:txbxContent>
                        </wps:txbx>
                        <wps:bodyPr horzOverflow="overflow" vert="horz" lIns="0" tIns="0" rIns="0" bIns="0" rtlCol="0">
                          <a:noAutofit/>
                        </wps:bodyPr>
                      </wps:wsp>
                      <wps:wsp>
                        <wps:cNvPr id="1852" name="Rectangle 1852"/>
                        <wps:cNvSpPr/>
                        <wps:spPr>
                          <a:xfrm>
                            <a:off x="1144979" y="1013593"/>
                            <a:ext cx="4894030" cy="193401"/>
                          </a:xfrm>
                          <a:prstGeom prst="rect">
                            <a:avLst/>
                          </a:prstGeom>
                          <a:ln>
                            <a:noFill/>
                          </a:ln>
                        </wps:spPr>
                        <wps:txbx>
                          <w:txbxContent>
                            <w:p w14:paraId="49397EC0" w14:textId="77777777" w:rsidR="00294FC8" w:rsidRDefault="00106299">
                              <w:pPr>
                                <w:spacing w:after="160" w:line="259" w:lineRule="auto"/>
                                <w:ind w:left="0" w:firstLine="0"/>
                              </w:pPr>
                              <w:r>
                                <w:rPr>
                                  <w:w w:val="121"/>
                                  <w:sz w:val="16"/>
                                </w:rPr>
                                <w:t>Native</w:t>
                              </w:r>
                              <w:r>
                                <w:rPr>
                                  <w:spacing w:val="7"/>
                                  <w:w w:val="121"/>
                                  <w:sz w:val="16"/>
                                </w:rPr>
                                <w:t xml:space="preserve"> </w:t>
                              </w:r>
                              <w:r>
                                <w:rPr>
                                  <w:w w:val="121"/>
                                  <w:sz w:val="16"/>
                                </w:rPr>
                                <w:t>support</w:t>
                              </w:r>
                              <w:r>
                                <w:rPr>
                                  <w:spacing w:val="7"/>
                                  <w:w w:val="121"/>
                                  <w:sz w:val="16"/>
                                </w:rPr>
                                <w:t xml:space="preserve"> </w:t>
                              </w:r>
                              <w:r>
                                <w:rPr>
                                  <w:w w:val="121"/>
                                  <w:sz w:val="16"/>
                                </w:rPr>
                                <w:t>for</w:t>
                              </w:r>
                              <w:r>
                                <w:rPr>
                                  <w:spacing w:val="7"/>
                                  <w:w w:val="121"/>
                                  <w:sz w:val="16"/>
                                </w:rPr>
                                <w:t xml:space="preserve"> </w:t>
                              </w:r>
                              <w:r>
                                <w:rPr>
                                  <w:w w:val="121"/>
                                  <w:sz w:val="16"/>
                                </w:rPr>
                                <w:t>distributed</w:t>
                              </w:r>
                              <w:r>
                                <w:rPr>
                                  <w:spacing w:val="7"/>
                                  <w:w w:val="121"/>
                                  <w:sz w:val="16"/>
                                </w:rPr>
                                <w:t xml:space="preserve"> </w:t>
                              </w:r>
                              <w:r>
                                <w:rPr>
                                  <w:w w:val="121"/>
                                  <w:sz w:val="16"/>
                                </w:rPr>
                                <w:t>technologies,</w:t>
                              </w:r>
                              <w:r>
                                <w:rPr>
                                  <w:spacing w:val="7"/>
                                  <w:w w:val="121"/>
                                  <w:sz w:val="16"/>
                                </w:rPr>
                                <w:t xml:space="preserve"> </w:t>
                              </w:r>
                              <w:r>
                                <w:rPr>
                                  <w:w w:val="121"/>
                                  <w:sz w:val="16"/>
                                </w:rPr>
                                <w:t>i.e.,</w:t>
                              </w:r>
                              <w:r>
                                <w:rPr>
                                  <w:spacing w:val="7"/>
                                  <w:w w:val="121"/>
                                  <w:sz w:val="16"/>
                                </w:rPr>
                                <w:t xml:space="preserve"> </w:t>
                              </w:r>
                              <w:r>
                                <w:rPr>
                                  <w:w w:val="121"/>
                                  <w:sz w:val="16"/>
                                </w:rPr>
                                <w:t>Kubernetes</w:t>
                              </w:r>
                              <w:r>
                                <w:rPr>
                                  <w:spacing w:val="7"/>
                                  <w:w w:val="121"/>
                                  <w:sz w:val="16"/>
                                </w:rPr>
                                <w:t xml:space="preserve"> </w:t>
                              </w:r>
                              <w:r>
                                <w:rPr>
                                  <w:w w:val="121"/>
                                  <w:sz w:val="16"/>
                                </w:rPr>
                                <w:t>and</w:t>
                              </w:r>
                              <w:r>
                                <w:rPr>
                                  <w:spacing w:val="7"/>
                                  <w:w w:val="121"/>
                                  <w:sz w:val="16"/>
                                </w:rPr>
                                <w:t xml:space="preserve"> </w:t>
                              </w:r>
                              <w:r>
                                <w:rPr>
                                  <w:w w:val="121"/>
                                  <w:sz w:val="16"/>
                                </w:rPr>
                                <w:t>Docker.</w:t>
                              </w:r>
                            </w:p>
                          </w:txbxContent>
                        </wps:txbx>
                        <wps:bodyPr horzOverflow="overflow" vert="horz" lIns="0" tIns="0" rIns="0" bIns="0" rtlCol="0">
                          <a:noAutofit/>
                        </wps:bodyPr>
                      </wps:wsp>
                      <wps:wsp>
                        <wps:cNvPr id="1853" name="Rectangle 1853"/>
                        <wps:cNvSpPr/>
                        <wps:spPr>
                          <a:xfrm>
                            <a:off x="135248" y="1379970"/>
                            <a:ext cx="789740" cy="193401"/>
                          </a:xfrm>
                          <a:prstGeom prst="rect">
                            <a:avLst/>
                          </a:prstGeom>
                          <a:ln>
                            <a:noFill/>
                          </a:ln>
                        </wps:spPr>
                        <wps:txbx>
                          <w:txbxContent>
                            <w:p w14:paraId="16E6DBF9" w14:textId="77777777" w:rsidR="00294FC8" w:rsidRDefault="00106299">
                              <w:pPr>
                                <w:spacing w:after="160" w:line="259" w:lineRule="auto"/>
                                <w:ind w:left="0" w:firstLine="0"/>
                              </w:pPr>
                              <w:r>
                                <w:rPr>
                                  <w:w w:val="126"/>
                                  <w:sz w:val="16"/>
                                </w:rPr>
                                <w:t>Chrome</w:t>
                              </w:r>
                              <w:r>
                                <w:rPr>
                                  <w:spacing w:val="7"/>
                                  <w:w w:val="126"/>
                                  <w:sz w:val="16"/>
                                </w:rPr>
                                <w:t xml:space="preserve"> </w:t>
                              </w:r>
                              <w:r>
                                <w:rPr>
                                  <w:w w:val="126"/>
                                  <w:sz w:val="16"/>
                                </w:rPr>
                                <w:t>OS</w:t>
                              </w:r>
                            </w:p>
                          </w:txbxContent>
                        </wps:txbx>
                        <wps:bodyPr horzOverflow="overflow" vert="horz" lIns="0" tIns="0" rIns="0" bIns="0" rtlCol="0">
                          <a:noAutofit/>
                        </wps:bodyPr>
                      </wps:wsp>
                      <wps:wsp>
                        <wps:cNvPr id="1854" name="Rectangle 1854"/>
                        <wps:cNvSpPr/>
                        <wps:spPr>
                          <a:xfrm>
                            <a:off x="1144979" y="1379970"/>
                            <a:ext cx="6754838" cy="193401"/>
                          </a:xfrm>
                          <a:prstGeom prst="rect">
                            <a:avLst/>
                          </a:prstGeom>
                          <a:ln>
                            <a:noFill/>
                          </a:ln>
                        </wps:spPr>
                        <wps:txbx>
                          <w:txbxContent>
                            <w:p w14:paraId="3A6AF93A" w14:textId="77777777" w:rsidR="00294FC8" w:rsidRDefault="00106299">
                              <w:pPr>
                                <w:spacing w:after="160" w:line="259" w:lineRule="auto"/>
                                <w:ind w:left="0" w:firstLine="0"/>
                              </w:pPr>
                              <w:r>
                                <w:rPr>
                                  <w:w w:val="124"/>
                                  <w:sz w:val="16"/>
                                </w:rPr>
                                <w:t>Limited</w:t>
                              </w:r>
                              <w:r>
                                <w:rPr>
                                  <w:spacing w:val="7"/>
                                  <w:w w:val="124"/>
                                  <w:sz w:val="16"/>
                                </w:rPr>
                                <w:t xml:space="preserve"> </w:t>
                              </w:r>
                              <w:r>
                                <w:rPr>
                                  <w:w w:val="124"/>
                                  <w:sz w:val="16"/>
                                </w:rPr>
                                <w:t>on-device</w:t>
                              </w:r>
                              <w:r>
                                <w:rPr>
                                  <w:spacing w:val="7"/>
                                  <w:w w:val="124"/>
                                  <w:sz w:val="16"/>
                                </w:rPr>
                                <w:t xml:space="preserve"> </w:t>
                              </w:r>
                              <w:r>
                                <w:rPr>
                                  <w:w w:val="124"/>
                                  <w:sz w:val="16"/>
                                </w:rPr>
                                <w:t>resources</w:t>
                              </w:r>
                              <w:r>
                                <w:rPr>
                                  <w:spacing w:val="7"/>
                                  <w:w w:val="124"/>
                                  <w:sz w:val="16"/>
                                </w:rPr>
                                <w:t xml:space="preserve"> </w:t>
                              </w:r>
                              <w:r>
                                <w:rPr>
                                  <w:w w:val="124"/>
                                  <w:sz w:val="16"/>
                                </w:rPr>
                                <w:t>but</w:t>
                              </w:r>
                              <w:r>
                                <w:rPr>
                                  <w:spacing w:val="7"/>
                                  <w:w w:val="124"/>
                                  <w:sz w:val="16"/>
                                </w:rPr>
                                <w:t xml:space="preserve"> </w:t>
                              </w:r>
                              <w:r>
                                <w:rPr>
                                  <w:w w:val="124"/>
                                  <w:sz w:val="16"/>
                                </w:rPr>
                                <w:t>a</w:t>
                              </w:r>
                              <w:r>
                                <w:rPr>
                                  <w:spacing w:val="7"/>
                                  <w:w w:val="124"/>
                                  <w:sz w:val="16"/>
                                </w:rPr>
                                <w:t xml:space="preserve"> </w:t>
                              </w:r>
                              <w:r>
                                <w:rPr>
                                  <w:w w:val="124"/>
                                  <w:sz w:val="16"/>
                                </w:rPr>
                                <w:t>growing</w:t>
                              </w:r>
                              <w:r>
                                <w:rPr>
                                  <w:spacing w:val="7"/>
                                  <w:w w:val="124"/>
                                  <w:sz w:val="16"/>
                                </w:rPr>
                                <w:t xml:space="preserve"> </w:t>
                              </w:r>
                              <w:r>
                                <w:rPr>
                                  <w:w w:val="124"/>
                                  <w:sz w:val="16"/>
                                </w:rPr>
                                <w:t>number</w:t>
                              </w:r>
                              <w:r>
                                <w:rPr>
                                  <w:spacing w:val="7"/>
                                  <w:w w:val="124"/>
                                  <w:sz w:val="16"/>
                                </w:rPr>
                                <w:t xml:space="preserve"> </w:t>
                              </w:r>
                              <w:r>
                                <w:rPr>
                                  <w:w w:val="124"/>
                                  <w:sz w:val="16"/>
                                </w:rPr>
                                <w:t>of</w:t>
                              </w:r>
                              <w:r>
                                <w:rPr>
                                  <w:spacing w:val="7"/>
                                  <w:w w:val="124"/>
                                  <w:sz w:val="16"/>
                                </w:rPr>
                                <w:t xml:space="preserve"> </w:t>
                              </w:r>
                              <w:r>
                                <w:rPr>
                                  <w:w w:val="124"/>
                                  <w:sz w:val="16"/>
                                </w:rPr>
                                <w:t>online</w:t>
                              </w:r>
                              <w:r>
                                <w:rPr>
                                  <w:spacing w:val="7"/>
                                  <w:w w:val="124"/>
                                  <w:sz w:val="16"/>
                                </w:rPr>
                                <w:t xml:space="preserve"> </w:t>
                              </w:r>
                              <w:r>
                                <w:rPr>
                                  <w:w w:val="124"/>
                                  <w:sz w:val="16"/>
                                </w:rPr>
                                <w:t>and</w:t>
                              </w:r>
                              <w:r>
                                <w:rPr>
                                  <w:spacing w:val="7"/>
                                  <w:w w:val="124"/>
                                  <w:sz w:val="16"/>
                                </w:rPr>
                                <w:t xml:space="preserve"> </w:t>
                              </w:r>
                              <w:r>
                                <w:rPr>
                                  <w:w w:val="124"/>
                                  <w:sz w:val="16"/>
                                </w:rPr>
                                <w:t>cloud</w:t>
                              </w:r>
                              <w:r>
                                <w:rPr>
                                  <w:spacing w:val="7"/>
                                  <w:w w:val="124"/>
                                  <w:sz w:val="16"/>
                                </w:rPr>
                                <w:t xml:space="preserve"> </w:t>
                              </w:r>
                              <w:r>
                                <w:rPr>
                                  <w:w w:val="124"/>
                                  <w:sz w:val="16"/>
                                </w:rPr>
                                <w:t>development</w:t>
                              </w:r>
                              <w:r>
                                <w:rPr>
                                  <w:spacing w:val="7"/>
                                  <w:w w:val="124"/>
                                  <w:sz w:val="16"/>
                                </w:rPr>
                                <w:t xml:space="preserve"> </w:t>
                              </w:r>
                              <w:r>
                                <w:rPr>
                                  <w:w w:val="124"/>
                                  <w:sz w:val="16"/>
                                </w:rPr>
                                <w:t>options,</w:t>
                              </w:r>
                              <w:r>
                                <w:rPr>
                                  <w:spacing w:val="7"/>
                                  <w:w w:val="124"/>
                                  <w:sz w:val="16"/>
                                </w:rPr>
                                <w:t xml:space="preserve"> </w:t>
                              </w:r>
                              <w:r>
                                <w:rPr>
                                  <w:w w:val="124"/>
                                  <w:sz w:val="16"/>
                                </w:rPr>
                                <w:t>e.g.,</w:t>
                              </w:r>
                            </w:p>
                          </w:txbxContent>
                        </wps:txbx>
                        <wps:bodyPr horzOverflow="overflow" vert="horz" lIns="0" tIns="0" rIns="0" bIns="0" rtlCol="0">
                          <a:noAutofit/>
                        </wps:bodyPr>
                      </wps:wsp>
                      <wps:wsp>
                        <wps:cNvPr id="1855" name="Rectangle 1855"/>
                        <wps:cNvSpPr/>
                        <wps:spPr>
                          <a:xfrm>
                            <a:off x="1144979" y="1546184"/>
                            <a:ext cx="3438051" cy="193401"/>
                          </a:xfrm>
                          <a:prstGeom prst="rect">
                            <a:avLst/>
                          </a:prstGeom>
                          <a:ln>
                            <a:noFill/>
                          </a:ln>
                        </wps:spPr>
                        <wps:txbx>
                          <w:txbxContent>
                            <w:p w14:paraId="4337807B" w14:textId="77777777" w:rsidR="00294FC8" w:rsidRDefault="00106299">
                              <w:pPr>
                                <w:spacing w:after="160" w:line="259" w:lineRule="auto"/>
                                <w:ind w:left="0" w:firstLine="0"/>
                              </w:pPr>
                              <w:r>
                                <w:rPr>
                                  <w:w w:val="121"/>
                                  <w:sz w:val="16"/>
                                </w:rPr>
                                <w:t>AWS,</w:t>
                              </w:r>
                              <w:r>
                                <w:rPr>
                                  <w:spacing w:val="7"/>
                                  <w:w w:val="121"/>
                                  <w:sz w:val="16"/>
                                </w:rPr>
                                <w:t xml:space="preserve"> </w:t>
                              </w:r>
                              <w:r>
                                <w:rPr>
                                  <w:w w:val="121"/>
                                  <w:sz w:val="16"/>
                                </w:rPr>
                                <w:t>Azure,</w:t>
                              </w:r>
                              <w:r>
                                <w:rPr>
                                  <w:spacing w:val="7"/>
                                  <w:w w:val="121"/>
                                  <w:sz w:val="16"/>
                                </w:rPr>
                                <w:t xml:space="preserve"> </w:t>
                              </w:r>
                              <w:r>
                                <w:rPr>
                                  <w:w w:val="121"/>
                                  <w:sz w:val="16"/>
                                </w:rPr>
                                <w:t>OpenShift,</w:t>
                              </w:r>
                              <w:r>
                                <w:rPr>
                                  <w:spacing w:val="7"/>
                                  <w:w w:val="121"/>
                                  <w:sz w:val="16"/>
                                </w:rPr>
                                <w:t xml:space="preserve"> </w:t>
                              </w:r>
                              <w:r>
                                <w:rPr>
                                  <w:w w:val="121"/>
                                  <w:sz w:val="16"/>
                                </w:rPr>
                                <w:t>JupyterLab</w:t>
                              </w:r>
                              <w:r>
                                <w:rPr>
                                  <w:spacing w:val="7"/>
                                  <w:w w:val="121"/>
                                  <w:sz w:val="16"/>
                                </w:rPr>
                                <w:t xml:space="preserve"> </w:t>
                              </w:r>
                              <w:r>
                                <w:rPr>
                                  <w:w w:val="121"/>
                                  <w:sz w:val="16"/>
                                </w:rPr>
                                <w:t>and</w:t>
                              </w:r>
                              <w:r>
                                <w:rPr>
                                  <w:spacing w:val="7"/>
                                  <w:w w:val="121"/>
                                  <w:sz w:val="16"/>
                                </w:rPr>
                                <w:t xml:space="preserve"> </w:t>
                              </w:r>
                              <w:r>
                                <w:rPr>
                                  <w:w w:val="121"/>
                                  <w:sz w:val="16"/>
                                </w:rPr>
                                <w:t>Notebooks.</w:t>
                              </w:r>
                            </w:p>
                          </w:txbxContent>
                        </wps:txbx>
                        <wps:bodyPr horzOverflow="overflow" vert="horz" lIns="0" tIns="0" rIns="0" bIns="0" rtlCol="0">
                          <a:noAutofit/>
                        </wps:bodyPr>
                      </wps:wsp>
                      <wps:wsp>
                        <wps:cNvPr id="1856" name="Rectangle 1856"/>
                        <wps:cNvSpPr/>
                        <wps:spPr>
                          <a:xfrm>
                            <a:off x="135248" y="1912561"/>
                            <a:ext cx="853327" cy="193401"/>
                          </a:xfrm>
                          <a:prstGeom prst="rect">
                            <a:avLst/>
                          </a:prstGeom>
                          <a:ln>
                            <a:noFill/>
                          </a:ln>
                        </wps:spPr>
                        <wps:txbx>
                          <w:txbxContent>
                            <w:p w14:paraId="59FF7153" w14:textId="77777777" w:rsidR="00294FC8" w:rsidRDefault="00106299">
                              <w:pPr>
                                <w:spacing w:after="160" w:line="259" w:lineRule="auto"/>
                                <w:ind w:left="0" w:firstLine="0"/>
                              </w:pPr>
                              <w:r>
                                <w:rPr>
                                  <w:w w:val="122"/>
                                  <w:sz w:val="16"/>
                                </w:rPr>
                                <w:t>Raspberry</w:t>
                              </w:r>
                              <w:r>
                                <w:rPr>
                                  <w:spacing w:val="7"/>
                                  <w:w w:val="122"/>
                                  <w:sz w:val="16"/>
                                </w:rPr>
                                <w:t xml:space="preserve"> </w:t>
                              </w:r>
                              <w:r>
                                <w:rPr>
                                  <w:w w:val="122"/>
                                  <w:sz w:val="16"/>
                                </w:rPr>
                                <w:t>PI</w:t>
                              </w:r>
                            </w:p>
                          </w:txbxContent>
                        </wps:txbx>
                        <wps:bodyPr horzOverflow="overflow" vert="horz" lIns="0" tIns="0" rIns="0" bIns="0" rtlCol="0">
                          <a:noAutofit/>
                        </wps:bodyPr>
                      </wps:wsp>
                      <wps:wsp>
                        <wps:cNvPr id="1857" name="Rectangle 1857"/>
                        <wps:cNvSpPr/>
                        <wps:spPr>
                          <a:xfrm>
                            <a:off x="1144979" y="1912561"/>
                            <a:ext cx="6488857" cy="193401"/>
                          </a:xfrm>
                          <a:prstGeom prst="rect">
                            <a:avLst/>
                          </a:prstGeom>
                          <a:ln>
                            <a:noFill/>
                          </a:ln>
                        </wps:spPr>
                        <wps:txbx>
                          <w:txbxContent>
                            <w:p w14:paraId="45D8A18E" w14:textId="75198467" w:rsidR="00294FC8" w:rsidRDefault="00106299">
                              <w:pPr>
                                <w:spacing w:after="160" w:line="259" w:lineRule="auto"/>
                                <w:ind w:left="0" w:firstLine="0"/>
                              </w:pPr>
                              <w:r>
                                <w:rPr>
                                  <w:w w:val="124"/>
                                  <w:sz w:val="16"/>
                                </w:rPr>
                                <w:t>With</w:t>
                              </w:r>
                              <w:r>
                                <w:rPr>
                                  <w:spacing w:val="7"/>
                                  <w:w w:val="124"/>
                                  <w:sz w:val="16"/>
                                </w:rPr>
                                <w:t xml:space="preserve"> </w:t>
                              </w:r>
                              <w:r>
                                <w:rPr>
                                  <w:w w:val="124"/>
                                  <w:sz w:val="16"/>
                                </w:rPr>
                                <w:t>native</w:t>
                              </w:r>
                              <w:r>
                                <w:rPr>
                                  <w:spacing w:val="7"/>
                                  <w:w w:val="124"/>
                                  <w:sz w:val="16"/>
                                </w:rPr>
                                <w:t xml:space="preserve"> </w:t>
                              </w:r>
                              <w:r>
                                <w:rPr>
                                  <w:w w:val="124"/>
                                  <w:sz w:val="16"/>
                                </w:rPr>
                                <w:t>Python</w:t>
                              </w:r>
                              <w:r>
                                <w:rPr>
                                  <w:spacing w:val="7"/>
                                  <w:w w:val="124"/>
                                  <w:sz w:val="16"/>
                                </w:rPr>
                                <w:t xml:space="preserve"> </w:t>
                              </w:r>
                              <w:r>
                                <w:rPr>
                                  <w:w w:val="124"/>
                                  <w:sz w:val="16"/>
                                </w:rPr>
                                <w:t>support,</w:t>
                              </w:r>
                              <w:r>
                                <w:rPr>
                                  <w:spacing w:val="7"/>
                                  <w:w w:val="124"/>
                                  <w:sz w:val="16"/>
                                </w:rPr>
                                <w:t xml:space="preserve"> </w:t>
                              </w:r>
                              <w:r>
                                <w:rPr>
                                  <w:w w:val="124"/>
                                  <w:sz w:val="16"/>
                                </w:rPr>
                                <w:t>Linux</w:t>
                              </w:r>
                              <w:r>
                                <w:rPr>
                                  <w:spacing w:val="7"/>
                                  <w:w w:val="124"/>
                                  <w:sz w:val="16"/>
                                </w:rPr>
                                <w:t xml:space="preserve"> </w:t>
                              </w:r>
                              <w:r>
                                <w:rPr>
                                  <w:w w:val="124"/>
                                  <w:sz w:val="16"/>
                                </w:rPr>
                                <w:t>packages,</w:t>
                              </w:r>
                              <w:r>
                                <w:rPr>
                                  <w:spacing w:val="7"/>
                                  <w:w w:val="124"/>
                                  <w:sz w:val="16"/>
                                </w:rPr>
                                <w:t xml:space="preserve"> </w:t>
                              </w:r>
                              <w:r>
                                <w:rPr>
                                  <w:w w:val="124"/>
                                  <w:sz w:val="16"/>
                                </w:rPr>
                                <w:t>and</w:t>
                              </w:r>
                              <w:r>
                                <w:rPr>
                                  <w:spacing w:val="7"/>
                                  <w:w w:val="124"/>
                                  <w:sz w:val="16"/>
                                </w:rPr>
                                <w:t xml:space="preserve"> </w:t>
                              </w:r>
                              <w:r>
                                <w:rPr>
                                  <w:w w:val="124"/>
                                  <w:sz w:val="16"/>
                                </w:rPr>
                                <w:t>cloud</w:t>
                              </w:r>
                              <w:r>
                                <w:rPr>
                                  <w:spacing w:val="7"/>
                                  <w:w w:val="124"/>
                                  <w:sz w:val="16"/>
                                </w:rPr>
                                <w:t xml:space="preserve"> </w:t>
                              </w:r>
                              <w:r>
                                <w:rPr>
                                  <w:w w:val="124"/>
                                  <w:sz w:val="16"/>
                                </w:rPr>
                                <w:t>options</w:t>
                              </w:r>
                              <w:r>
                                <w:rPr>
                                  <w:spacing w:val="7"/>
                                  <w:w w:val="124"/>
                                  <w:sz w:val="16"/>
                                </w:rPr>
                                <w:t xml:space="preserve"> </w:t>
                              </w:r>
                              <w:r>
                                <w:rPr>
                                  <w:w w:val="124"/>
                                  <w:sz w:val="16"/>
                                </w:rPr>
                                <w:t>there</w:t>
                              </w:r>
                              <w:r>
                                <w:rPr>
                                  <w:spacing w:val="7"/>
                                  <w:w w:val="124"/>
                                  <w:sz w:val="16"/>
                                </w:rPr>
                                <w:t xml:space="preserve"> </w:t>
                              </w:r>
                              <w:r>
                                <w:rPr>
                                  <w:w w:val="124"/>
                                  <w:sz w:val="16"/>
                                </w:rPr>
                                <w:t>is</w:t>
                              </w:r>
                              <w:r>
                                <w:rPr>
                                  <w:spacing w:val="7"/>
                                  <w:w w:val="124"/>
                                  <w:sz w:val="16"/>
                                </w:rPr>
                                <w:t xml:space="preserve"> </w:t>
                              </w:r>
                              <w:r>
                                <w:rPr>
                                  <w:w w:val="124"/>
                                  <w:sz w:val="16"/>
                                </w:rPr>
                                <w:t>no</w:t>
                              </w:r>
                              <w:r>
                                <w:rPr>
                                  <w:spacing w:val="7"/>
                                  <w:w w:val="124"/>
                                  <w:sz w:val="16"/>
                                </w:rPr>
                                <w:t xml:space="preserve"> </w:t>
                              </w:r>
                              <w:r>
                                <w:rPr>
                                  <w:w w:val="124"/>
                                  <w:sz w:val="16"/>
                                </w:rPr>
                                <w:t>reason</w:t>
                              </w:r>
                              <w:r>
                                <w:rPr>
                                  <w:spacing w:val="7"/>
                                  <w:w w:val="124"/>
                                  <w:sz w:val="16"/>
                                </w:rPr>
                                <w:t xml:space="preserve"> </w:t>
                              </w:r>
                              <w:r>
                                <w:rPr>
                                  <w:w w:val="124"/>
                                  <w:sz w:val="16"/>
                                </w:rPr>
                                <w:t>dev</w:t>
                              </w:r>
                              <w:ins w:id="152" w:author="Ellingworth, Chris" w:date="2022-02-23T16:09:00Z">
                                <w:r w:rsidR="00A5584D">
                                  <w:rPr>
                                    <w:w w:val="124"/>
                                    <w:sz w:val="16"/>
                                  </w:rPr>
                                  <w:t>elopment</w:t>
                                </w:r>
                              </w:ins>
                              <w:r>
                                <w:rPr>
                                  <w:spacing w:val="7"/>
                                  <w:w w:val="124"/>
                                  <w:sz w:val="16"/>
                                </w:rPr>
                                <w:t xml:space="preserve"> </w:t>
                              </w:r>
                              <w:r>
                                <w:rPr>
                                  <w:w w:val="124"/>
                                  <w:sz w:val="16"/>
                                </w:rPr>
                                <w:t>is</w:t>
                              </w:r>
                              <w:r>
                                <w:rPr>
                                  <w:spacing w:val="7"/>
                                  <w:w w:val="124"/>
                                  <w:sz w:val="16"/>
                                </w:rPr>
                                <w:t xml:space="preserve"> </w:t>
                              </w:r>
                              <w:r>
                                <w:rPr>
                                  <w:w w:val="124"/>
                                  <w:sz w:val="16"/>
                                </w:rPr>
                                <w:t>not</w:t>
                              </w:r>
                              <w:r>
                                <w:rPr>
                                  <w:spacing w:val="7"/>
                                  <w:w w:val="124"/>
                                  <w:sz w:val="16"/>
                                </w:rPr>
                                <w:t xml:space="preserve"> </w:t>
                              </w:r>
                              <w:r>
                                <w:rPr>
                                  <w:w w:val="124"/>
                                  <w:sz w:val="16"/>
                                </w:rPr>
                                <w:t>an</w:t>
                              </w:r>
                            </w:p>
                          </w:txbxContent>
                        </wps:txbx>
                        <wps:bodyPr horzOverflow="overflow" vert="horz" lIns="0" tIns="0" rIns="0" bIns="0" rtlCol="0">
                          <a:noAutofit/>
                        </wps:bodyPr>
                      </wps:wsp>
                      <wps:wsp>
                        <wps:cNvPr id="1858" name="Rectangle 1858"/>
                        <wps:cNvSpPr/>
                        <wps:spPr>
                          <a:xfrm>
                            <a:off x="1144979" y="2078774"/>
                            <a:ext cx="472120" cy="193401"/>
                          </a:xfrm>
                          <a:prstGeom prst="rect">
                            <a:avLst/>
                          </a:prstGeom>
                          <a:ln>
                            <a:noFill/>
                          </a:ln>
                        </wps:spPr>
                        <wps:txbx>
                          <w:txbxContent>
                            <w:p w14:paraId="6AE3FE35" w14:textId="77777777" w:rsidR="00294FC8" w:rsidRDefault="00106299">
                              <w:pPr>
                                <w:spacing w:after="160" w:line="259" w:lineRule="auto"/>
                                <w:ind w:left="0" w:firstLine="0"/>
                              </w:pPr>
                              <w:r>
                                <w:rPr>
                                  <w:w w:val="118"/>
                                  <w:sz w:val="16"/>
                                </w:rPr>
                                <w:t>option.</w:t>
                              </w:r>
                            </w:p>
                          </w:txbxContent>
                        </wps:txbx>
                        <wps:bodyPr horzOverflow="overflow" vert="horz" lIns="0" tIns="0" rIns="0" bIns="0" rtlCol="0">
                          <a:noAutofit/>
                        </wps:bodyPr>
                      </wps:wsp>
                    </wpg:wgp>
                  </a:graphicData>
                </a:graphic>
              </wp:inline>
            </w:drawing>
          </mc:Choice>
          <mc:Fallback>
            <w:pict>
              <v:group w14:anchorId="7684211E" id="Group 30641" o:spid="_x0000_s1107" style="width:505.7pt;height:183.95pt;mso-position-horizontal-relative:char;mso-position-vertical-relative:line" coordsize="64221,23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">
                <v:shape id="Shape 35642" o:spid="_x0000_s1108" style="position:absolute;left:54;top:3663;width:10097;height:92;visibility:visible;mso-wrap-style:square;v-text-anchor:top" coordsize="10097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" path="m,l1009749,r,9144l,9144,,e" fillcolor="black" stroked="f" strokeweight="0">
                  <v:fill opacity="7967f"/>
                  <v:stroke miterlimit="83231f" joinstyle="miter"/>
                  <v:path arrowok="t" textboxrect="0,0,1009749,9144"/>
                </v:shape>
                <v:shape id="Shape 35643" o:spid="_x0000_s1109" style="position:absolute;left:10151;top:3663;width:54017;height:92;visibility:visible;mso-wrap-style:square;v-text-anchor:top" coordsize="540166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" path="m,l5401667,r,9144l,9144,,e" fillcolor="black" stroked="f" strokeweight="0">
                  <v:fill opacity="7967f"/>
                  <v:stroke miterlimit="83231f" joinstyle="miter"/>
                  <v:path arrowok="t" textboxrect="0,0,5401667,9144"/>
                </v:shape>
                <v:shape id="Shape 35644" o:spid="_x0000_s1110" style="position:absolute;left:54;top:8989;width:10097;height:92;visibility:visible;mso-wrap-style:square;v-text-anchor:top" coordsize="10097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" path="m,l1009749,r,9144l,9144,,e" fillcolor="black" stroked="f" strokeweight="0">
                  <v:fill opacity="7967f"/>
                  <v:stroke miterlimit="83231f" joinstyle="miter"/>
                  <v:path arrowok="t" textboxrect="0,0,1009749,9144"/>
                </v:shape>
                <v:shape id="Shape 35645" o:spid="_x0000_s1111" style="position:absolute;left:10151;top:8989;width:54017;height:92;visibility:visible;mso-wrap-style:square;v-text-anchor:top" coordsize="540166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" path="m,l5401667,r,9144l,9144,,e" fillcolor="black" stroked="f" strokeweight="0">
                  <v:fill opacity="7967f"/>
                  <v:stroke miterlimit="83231f" joinstyle="miter"/>
                  <v:path arrowok="t" textboxrect="0,0,5401667,9144"/>
                </v:shape>
                <v:shape id="Shape 35646" o:spid="_x0000_s1112" style="position:absolute;left:54;top:12653;width:10097;height:91;visibility:visible;mso-wrap-style:square;v-text-anchor:top" coordsize="10097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" path="m,l1009749,r,9144l,9144,,e" fillcolor="black" stroked="f" strokeweight="0">
                  <v:fill opacity="7967f"/>
                  <v:stroke miterlimit="83231f" joinstyle="miter"/>
                  <v:path arrowok="t" textboxrect="0,0,1009749,9144"/>
                </v:shape>
                <v:shape id="Shape 35647" o:spid="_x0000_s1113" style="position:absolute;left:10151;top:12653;width:54017;height:91;visibility:visible;mso-wrap-style:square;v-text-anchor:top" coordsize="540166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" path="m,l5401667,r,9144l,9144,,e" fillcolor="black" stroked="f" strokeweight="0">
                  <v:fill opacity="7967f"/>
                  <v:stroke miterlimit="83231f" joinstyle="miter"/>
                  <v:path arrowok="t" textboxrect="0,0,5401667,9144"/>
                </v:shape>
                <v:shape id="Shape 35648" o:spid="_x0000_s1114" style="position:absolute;left:54;top:17979;width:10097;height:91;visibility:visible;mso-wrap-style:square;v-text-anchor:top" coordsize="10097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" path="m,l1009749,r,9144l,9144,,e" fillcolor="black" stroked="f" strokeweight="0">
                  <v:fill opacity="7967f"/>
                  <v:stroke miterlimit="83231f" joinstyle="miter"/>
                  <v:path arrowok="t" textboxrect="0,0,1009749,9144"/>
                </v:shape>
                <v:shape id="Shape 35649" o:spid="_x0000_s1115" style="position:absolute;left:10151;top:17979;width:54017;height:91;visibility:visible;mso-wrap-style:square;v-text-anchor:top" coordsize="540166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" path="m,l5401667,r,9144l,9144,,e" fillcolor="black" stroked="f" strokeweight="0">
                  <v:fill opacity="7967f"/>
                  <v:stroke miterlimit="83231f" joinstyle="miter"/>
                  <v:path arrowok="t" textboxrect="0,0,5401667,9144"/>
                </v:shape>
                <v:shape id="Shape 1844" o:spid="_x0000_s1116" style="position:absolute;width:64221;height:23359;visibility:visible;mso-wrap-style:square;v-text-anchor:top" coordsize="6422181,2335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" path="m,l5407,r,2319686c5407,2325688,10269,2330501,16222,2330501r6389738,c6411963,2330501,6416775,2325688,6416775,2319686l6416775,r5406,l6422181,2319686v,8979,-7243,16221,-16221,16221l16222,2335907c7293,2335907,,2328665,,2319686l,xe" fillcolor="#35454e" stroked="f" strokeweight="0">
                  <v:stroke miterlimit="83231f" joinstyle="miter"/>
                  <v:path arrowok="t" textboxrect="0,0,6422181,2335907"/>
                </v:shape>
                <v:rect id="Rectangle 1845" o:spid="_x0000_s1117" style="position:absolute;left:1352;top:1146;width:193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nixAAAAN0AAAAPAAAAZHJzL2Rvd25yZXYueG1sRE9La8JA&#10;EL4L/odlhN50U2k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Bmo6eLEAAAA3QAAAA8A&#10;AAAAAAAAAAAAAAAABwIAAGRycy9kb3ducmV2LnhtbFBLBQYAAAAAAwADALcAAAD4AgAAAAA=&#10;" filled="f" stroked="f">
                  <v:textbox inset="0,0,0,0">
                    <w:txbxContent>
                      <w:p w14:paraId="768103CA" w14:textId="77777777" w:rsidR="00294FC8" w:rsidRDefault="00106299">
                        <w:pPr>
                          <w:spacing w:after="160" w:line="259" w:lineRule="auto"/>
                          <w:ind w:left="0" w:firstLine="0"/>
                        </w:pPr>
                        <w:r>
                          <w:rPr>
                            <w:b/>
                            <w:w w:val="126"/>
                            <w:sz w:val="16"/>
                          </w:rPr>
                          <w:t>OS</w:t>
                        </w:r>
                      </w:p>
                    </w:txbxContent>
                  </v:textbox>
                </v:rect>
                <v:rect id="Rectangle 1846" o:spid="_x0000_s1118" style="position:absolute;left:11449;top:1146;width:1091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eVwwAAAN0AAAAPAAAAZHJzL2Rvd25yZXYueG1sRE9Li8Iw&#10;EL4L+x/CLHjTVB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6Xp3lcMAAADdAAAADwAA&#10;AAAAAAAAAAAAAAAHAgAAZHJzL2Rvd25yZXYueG1sUEsFBgAAAAADAAMAtwAAAPcCAAAAAA==&#10;" filled="f" stroked="f">
                  <v:textbox inset="0,0,0,0">
                    <w:txbxContent>
                      <w:p w14:paraId="6E4550AE" w14:textId="77777777" w:rsidR="00294FC8" w:rsidRDefault="00106299">
                        <w:pPr>
                          <w:spacing w:after="160" w:line="259" w:lineRule="auto"/>
                          <w:ind w:left="0" w:firstLine="0"/>
                        </w:pPr>
                        <w:r>
                          <w:rPr>
                            <w:b/>
                            <w:w w:val="131"/>
                            <w:sz w:val="16"/>
                          </w:rPr>
                          <w:t>Considerations</w:t>
                        </w:r>
                      </w:p>
                    </w:txbxContent>
                  </v:textbox>
                </v:rect>
                <v:rect id="Rectangle 1847" o:spid="_x0000_s1119" style="position:absolute;left:1352;top:4810;width:624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35B08A6D" w14:textId="77777777" w:rsidR="00294FC8" w:rsidRDefault="00106299">
                        <w:pPr>
                          <w:spacing w:after="160" w:line="259" w:lineRule="auto"/>
                          <w:ind w:left="0" w:firstLine="0"/>
                        </w:pPr>
                        <w:r>
                          <w:rPr>
                            <w:w w:val="120"/>
                            <w:sz w:val="16"/>
                          </w:rPr>
                          <w:t>Windows</w:t>
                        </w:r>
                      </w:p>
                    </w:txbxContent>
                  </v:textbox>
                </v:rect>
                <v:rect id="Rectangle 1848" o:spid="_x0000_s1120" style="position:absolute;left:1352;top:6472;width:534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3AE5A1BE" w14:textId="77777777" w:rsidR="00294FC8" w:rsidRDefault="00106299">
                        <w:pPr>
                          <w:spacing w:after="160" w:line="259" w:lineRule="auto"/>
                          <w:ind w:left="0" w:firstLine="0"/>
                        </w:pPr>
                        <w:r>
                          <w:rPr>
                            <w:w w:val="116"/>
                            <w:sz w:val="16"/>
                          </w:rPr>
                          <w:t>w/WSL2</w:t>
                        </w:r>
                      </w:p>
                    </w:txbxContent>
                  </v:textbox>
                </v:rect>
                <v:rect id="Rectangle 1849" o:spid="_x0000_s1121" style="position:absolute;left:11449;top:4810;width:5847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ePnwwAAAN0AAAAPAAAAZHJzL2Rvd25yZXYueG1sRE9La8JA&#10;EL4L/odlBG+6UaQ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mOXj58MAAADdAAAADwAA&#10;AAAAAAAAAAAAAAAHAgAAZHJzL2Rvd25yZXYueG1sUEsFBgAAAAADAAMAtwAAAPcCAAAAAA==&#10;" filled="f" stroked="f">
                  <v:textbox inset="0,0,0,0">
                    <w:txbxContent>
                      <w:p w14:paraId="7FF5696B" w14:textId="77777777" w:rsidR="00294FC8" w:rsidRDefault="00106299">
                        <w:pPr>
                          <w:spacing w:after="160" w:line="259" w:lineRule="auto"/>
                          <w:ind w:left="0" w:firstLine="0"/>
                        </w:pPr>
                        <w:r>
                          <w:rPr>
                            <w:w w:val="122"/>
                            <w:sz w:val="16"/>
                          </w:rPr>
                          <w:t>Great</w:t>
                        </w:r>
                        <w:r>
                          <w:rPr>
                            <w:spacing w:val="7"/>
                            <w:w w:val="122"/>
                            <w:sz w:val="16"/>
                          </w:rPr>
                          <w:t xml:space="preserve"> </w:t>
                        </w:r>
                        <w:r>
                          <w:rPr>
                            <w:w w:val="122"/>
                            <w:sz w:val="16"/>
                          </w:rPr>
                          <w:t>implementation</w:t>
                        </w:r>
                        <w:r>
                          <w:rPr>
                            <w:spacing w:val="7"/>
                            <w:w w:val="122"/>
                            <w:sz w:val="16"/>
                          </w:rPr>
                          <w:t xml:space="preserve"> </w:t>
                        </w:r>
                        <w:r>
                          <w:rPr>
                            <w:w w:val="122"/>
                            <w:sz w:val="16"/>
                          </w:rPr>
                          <w:t>of</w:t>
                        </w:r>
                        <w:r>
                          <w:rPr>
                            <w:spacing w:val="7"/>
                            <w:w w:val="122"/>
                            <w:sz w:val="16"/>
                          </w:rPr>
                          <w:t xml:space="preserve"> </w:t>
                        </w:r>
                        <w:r>
                          <w:rPr>
                            <w:w w:val="122"/>
                            <w:sz w:val="16"/>
                          </w:rPr>
                          <w:t>Ubuntu</w:t>
                        </w:r>
                        <w:r>
                          <w:rPr>
                            <w:spacing w:val="7"/>
                            <w:w w:val="122"/>
                            <w:sz w:val="16"/>
                          </w:rPr>
                          <w:t xml:space="preserve"> </w:t>
                        </w:r>
                        <w:r>
                          <w:rPr>
                            <w:w w:val="122"/>
                            <w:sz w:val="16"/>
                          </w:rPr>
                          <w:t>on</w:t>
                        </w:r>
                        <w:r>
                          <w:rPr>
                            <w:spacing w:val="7"/>
                            <w:w w:val="122"/>
                            <w:sz w:val="16"/>
                          </w:rPr>
                          <w:t xml:space="preserve"> </w:t>
                        </w:r>
                        <w:r>
                          <w:rPr>
                            <w:w w:val="122"/>
                            <w:sz w:val="16"/>
                          </w:rPr>
                          <w:t>Windows</w:t>
                        </w:r>
                        <w:r>
                          <w:rPr>
                            <w:spacing w:val="7"/>
                            <w:w w:val="122"/>
                            <w:sz w:val="16"/>
                          </w:rPr>
                          <w:t xml:space="preserve"> </w:t>
                        </w:r>
                        <w:r>
                          <w:rPr>
                            <w:w w:val="122"/>
                            <w:sz w:val="16"/>
                          </w:rPr>
                          <w:t>is</w:t>
                        </w:r>
                        <w:r>
                          <w:rPr>
                            <w:spacing w:val="7"/>
                            <w:w w:val="122"/>
                            <w:sz w:val="16"/>
                          </w:rPr>
                          <w:t xml:space="preserve"> </w:t>
                        </w:r>
                        <w:r>
                          <w:rPr>
                            <w:w w:val="122"/>
                            <w:sz w:val="16"/>
                          </w:rPr>
                          <w:t>truly</w:t>
                        </w:r>
                        <w:r>
                          <w:rPr>
                            <w:spacing w:val="7"/>
                            <w:w w:val="122"/>
                            <w:sz w:val="16"/>
                          </w:rPr>
                          <w:t xml:space="preserve"> </w:t>
                        </w:r>
                        <w:r>
                          <w:rPr>
                            <w:w w:val="122"/>
                            <w:sz w:val="16"/>
                          </w:rPr>
                          <w:t>impressive.</w:t>
                        </w:r>
                        <w:r>
                          <w:rPr>
                            <w:spacing w:val="7"/>
                            <w:w w:val="122"/>
                            <w:sz w:val="16"/>
                          </w:rPr>
                          <w:t xml:space="preserve"> </w:t>
                        </w:r>
                        <w:r>
                          <w:rPr>
                            <w:w w:val="122"/>
                            <w:sz w:val="16"/>
                          </w:rPr>
                          <w:t>Integration</w:t>
                        </w:r>
                        <w:r>
                          <w:rPr>
                            <w:spacing w:val="7"/>
                            <w:w w:val="122"/>
                            <w:sz w:val="16"/>
                          </w:rPr>
                          <w:t xml:space="preserve"> </w:t>
                        </w:r>
                        <w:r>
                          <w:rPr>
                            <w:w w:val="122"/>
                            <w:sz w:val="16"/>
                          </w:rPr>
                          <w:t>of</w:t>
                        </w:r>
                        <w:r>
                          <w:rPr>
                            <w:spacing w:val="7"/>
                            <w:w w:val="122"/>
                            <w:sz w:val="16"/>
                          </w:rPr>
                          <w:t xml:space="preserve"> </w:t>
                        </w:r>
                        <w:r>
                          <w:rPr>
                            <w:w w:val="122"/>
                            <w:sz w:val="16"/>
                          </w:rPr>
                          <w:t>virtual</w:t>
                        </w:r>
                      </w:p>
                    </w:txbxContent>
                  </v:textbox>
                </v:rect>
                <v:rect id="Rectangle 1850" o:spid="_x0000_s1122" style="position:absolute;left:11449;top:6472;width:52631;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ynxgAAAN0AAAAPAAAAZHJzL2Rvd25yZXYueG1sRI9Ba8JA&#10;EIXvgv9hmYI33bRQ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jAbcp8YAAADdAAAA&#10;DwAAAAAAAAAAAAAAAAAHAgAAZHJzL2Rvd25yZXYueG1sUEsFBgAAAAADAAMAtwAAAPoCAAAAAA==&#10;" filled="f" stroked="f">
                  <v:textbox inset="0,0,0,0">
                    <w:txbxContent>
                      <w:p w14:paraId="433748DA" w14:textId="77777777" w:rsidR="00294FC8" w:rsidRDefault="00106299">
                        <w:pPr>
                          <w:spacing w:after="160" w:line="259" w:lineRule="auto"/>
                          <w:ind w:left="0" w:firstLine="0"/>
                        </w:pPr>
                        <w:r>
                          <w:rPr>
                            <w:w w:val="124"/>
                            <w:sz w:val="16"/>
                          </w:rPr>
                          <w:t>environments</w:t>
                        </w:r>
                        <w:r>
                          <w:rPr>
                            <w:spacing w:val="7"/>
                            <w:w w:val="124"/>
                            <w:sz w:val="16"/>
                          </w:rPr>
                          <w:t xml:space="preserve"> </w:t>
                        </w:r>
                        <w:r>
                          <w:rPr>
                            <w:w w:val="124"/>
                            <w:sz w:val="16"/>
                          </w:rPr>
                          <w:t>and</w:t>
                        </w:r>
                        <w:r>
                          <w:rPr>
                            <w:spacing w:val="7"/>
                            <w:w w:val="124"/>
                            <w:sz w:val="16"/>
                          </w:rPr>
                          <w:t xml:space="preserve"> </w:t>
                        </w:r>
                        <w:r>
                          <w:rPr>
                            <w:w w:val="124"/>
                            <w:sz w:val="16"/>
                          </w:rPr>
                          <w:t>Python</w:t>
                        </w:r>
                        <w:r>
                          <w:rPr>
                            <w:spacing w:val="7"/>
                            <w:w w:val="124"/>
                            <w:sz w:val="16"/>
                          </w:rPr>
                          <w:t xml:space="preserve"> </w:t>
                        </w:r>
                        <w:r>
                          <w:rPr>
                            <w:w w:val="124"/>
                            <w:sz w:val="16"/>
                          </w:rPr>
                          <w:t>executable</w:t>
                        </w:r>
                        <w:r>
                          <w:rPr>
                            <w:spacing w:val="7"/>
                            <w:w w:val="124"/>
                            <w:sz w:val="16"/>
                          </w:rPr>
                          <w:t xml:space="preserve"> </w:t>
                        </w:r>
                        <w:r>
                          <w:rPr>
                            <w:w w:val="124"/>
                            <w:sz w:val="16"/>
                          </w:rPr>
                          <w:t>with</w:t>
                        </w:r>
                        <w:r>
                          <w:rPr>
                            <w:spacing w:val="7"/>
                            <w:w w:val="124"/>
                            <w:sz w:val="16"/>
                          </w:rPr>
                          <w:t xml:space="preserve"> </w:t>
                        </w:r>
                        <w:r>
                          <w:rPr>
                            <w:w w:val="124"/>
                            <w:sz w:val="16"/>
                          </w:rPr>
                          <w:t>an</w:t>
                        </w:r>
                        <w:r>
                          <w:rPr>
                            <w:spacing w:val="7"/>
                            <w:w w:val="124"/>
                            <w:sz w:val="16"/>
                          </w:rPr>
                          <w:t xml:space="preserve"> </w:t>
                        </w:r>
                        <w:r>
                          <w:rPr>
                            <w:w w:val="124"/>
                            <w:sz w:val="16"/>
                          </w:rPr>
                          <w:t>IDE</w:t>
                        </w:r>
                        <w:r>
                          <w:rPr>
                            <w:spacing w:val="7"/>
                            <w:w w:val="124"/>
                            <w:sz w:val="16"/>
                          </w:rPr>
                          <w:t xml:space="preserve"> </w:t>
                        </w:r>
                        <w:r>
                          <w:rPr>
                            <w:w w:val="124"/>
                            <w:sz w:val="16"/>
                          </w:rPr>
                          <w:t>like</w:t>
                        </w:r>
                        <w:r>
                          <w:rPr>
                            <w:spacing w:val="7"/>
                            <w:w w:val="124"/>
                            <w:sz w:val="16"/>
                          </w:rPr>
                          <w:t xml:space="preserve"> </w:t>
                        </w:r>
                        <w:r>
                          <w:rPr>
                            <w:w w:val="124"/>
                            <w:sz w:val="16"/>
                          </w:rPr>
                          <w:t>VS</w:t>
                        </w:r>
                        <w:r>
                          <w:rPr>
                            <w:spacing w:val="7"/>
                            <w:w w:val="124"/>
                            <w:sz w:val="16"/>
                          </w:rPr>
                          <w:t xml:space="preserve"> </w:t>
                        </w:r>
                        <w:r>
                          <w:rPr>
                            <w:w w:val="124"/>
                            <w:sz w:val="16"/>
                          </w:rPr>
                          <w:t>Code</w:t>
                        </w:r>
                        <w:r>
                          <w:rPr>
                            <w:spacing w:val="7"/>
                            <w:w w:val="124"/>
                            <w:sz w:val="16"/>
                          </w:rPr>
                          <w:t xml:space="preserve"> </w:t>
                        </w:r>
                        <w:r>
                          <w:rPr>
                            <w:w w:val="124"/>
                            <w:sz w:val="16"/>
                          </w:rPr>
                          <w:t>can</w:t>
                        </w:r>
                        <w:r>
                          <w:rPr>
                            <w:spacing w:val="7"/>
                            <w:w w:val="124"/>
                            <w:sz w:val="16"/>
                          </w:rPr>
                          <w:t xml:space="preserve"> </w:t>
                        </w:r>
                        <w:r>
                          <w:rPr>
                            <w:w w:val="124"/>
                            <w:sz w:val="16"/>
                          </w:rPr>
                          <w:t>be</w:t>
                        </w:r>
                        <w:r>
                          <w:rPr>
                            <w:spacing w:val="7"/>
                            <w:w w:val="124"/>
                            <w:sz w:val="16"/>
                          </w:rPr>
                          <w:t xml:space="preserve"> </w:t>
                        </w:r>
                        <w:r>
                          <w:rPr>
                            <w:w w:val="124"/>
                            <w:sz w:val="16"/>
                          </w:rPr>
                          <w:t>finicky.</w:t>
                        </w:r>
                      </w:p>
                    </w:txbxContent>
                  </v:textbox>
                </v:rect>
                <v:rect id="Rectangle 1851" o:spid="_x0000_s1123" style="position:absolute;left:1352;top:10135;width:336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D38092D" w14:textId="77777777" w:rsidR="00294FC8" w:rsidRDefault="00106299">
                        <w:pPr>
                          <w:spacing w:after="160" w:line="259" w:lineRule="auto"/>
                          <w:ind w:left="0" w:firstLine="0"/>
                        </w:pPr>
                        <w:r>
                          <w:rPr>
                            <w:w w:val="116"/>
                            <w:sz w:val="16"/>
                          </w:rPr>
                          <w:t>Linux</w:t>
                        </w:r>
                      </w:p>
                    </w:txbxContent>
                  </v:textbox>
                </v:rect>
                <v:rect id="Rectangle 1852" o:spid="_x0000_s1124" style="position:absolute;left:11449;top:10135;width:48941;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49397EC0" w14:textId="77777777" w:rsidR="00294FC8" w:rsidRDefault="00106299">
                        <w:pPr>
                          <w:spacing w:after="160" w:line="259" w:lineRule="auto"/>
                          <w:ind w:left="0" w:firstLine="0"/>
                        </w:pPr>
                        <w:r>
                          <w:rPr>
                            <w:w w:val="121"/>
                            <w:sz w:val="16"/>
                          </w:rPr>
                          <w:t>Native</w:t>
                        </w:r>
                        <w:r>
                          <w:rPr>
                            <w:spacing w:val="7"/>
                            <w:w w:val="121"/>
                            <w:sz w:val="16"/>
                          </w:rPr>
                          <w:t xml:space="preserve"> </w:t>
                        </w:r>
                        <w:r>
                          <w:rPr>
                            <w:w w:val="121"/>
                            <w:sz w:val="16"/>
                          </w:rPr>
                          <w:t>support</w:t>
                        </w:r>
                        <w:r>
                          <w:rPr>
                            <w:spacing w:val="7"/>
                            <w:w w:val="121"/>
                            <w:sz w:val="16"/>
                          </w:rPr>
                          <w:t xml:space="preserve"> </w:t>
                        </w:r>
                        <w:r>
                          <w:rPr>
                            <w:w w:val="121"/>
                            <w:sz w:val="16"/>
                          </w:rPr>
                          <w:t>for</w:t>
                        </w:r>
                        <w:r>
                          <w:rPr>
                            <w:spacing w:val="7"/>
                            <w:w w:val="121"/>
                            <w:sz w:val="16"/>
                          </w:rPr>
                          <w:t xml:space="preserve"> </w:t>
                        </w:r>
                        <w:r>
                          <w:rPr>
                            <w:w w:val="121"/>
                            <w:sz w:val="16"/>
                          </w:rPr>
                          <w:t>distributed</w:t>
                        </w:r>
                        <w:r>
                          <w:rPr>
                            <w:spacing w:val="7"/>
                            <w:w w:val="121"/>
                            <w:sz w:val="16"/>
                          </w:rPr>
                          <w:t xml:space="preserve"> </w:t>
                        </w:r>
                        <w:r>
                          <w:rPr>
                            <w:w w:val="121"/>
                            <w:sz w:val="16"/>
                          </w:rPr>
                          <w:t>technologies,</w:t>
                        </w:r>
                        <w:r>
                          <w:rPr>
                            <w:spacing w:val="7"/>
                            <w:w w:val="121"/>
                            <w:sz w:val="16"/>
                          </w:rPr>
                          <w:t xml:space="preserve"> </w:t>
                        </w:r>
                        <w:r>
                          <w:rPr>
                            <w:w w:val="121"/>
                            <w:sz w:val="16"/>
                          </w:rPr>
                          <w:t>i.e.,</w:t>
                        </w:r>
                        <w:r>
                          <w:rPr>
                            <w:spacing w:val="7"/>
                            <w:w w:val="121"/>
                            <w:sz w:val="16"/>
                          </w:rPr>
                          <w:t xml:space="preserve"> </w:t>
                        </w:r>
                        <w:r>
                          <w:rPr>
                            <w:w w:val="121"/>
                            <w:sz w:val="16"/>
                          </w:rPr>
                          <w:t>Kubernetes</w:t>
                        </w:r>
                        <w:r>
                          <w:rPr>
                            <w:spacing w:val="7"/>
                            <w:w w:val="121"/>
                            <w:sz w:val="16"/>
                          </w:rPr>
                          <w:t xml:space="preserve"> </w:t>
                        </w:r>
                        <w:r>
                          <w:rPr>
                            <w:w w:val="121"/>
                            <w:sz w:val="16"/>
                          </w:rPr>
                          <w:t>and</w:t>
                        </w:r>
                        <w:r>
                          <w:rPr>
                            <w:spacing w:val="7"/>
                            <w:w w:val="121"/>
                            <w:sz w:val="16"/>
                          </w:rPr>
                          <w:t xml:space="preserve"> </w:t>
                        </w:r>
                        <w:r>
                          <w:rPr>
                            <w:w w:val="121"/>
                            <w:sz w:val="16"/>
                          </w:rPr>
                          <w:t>Docker.</w:t>
                        </w:r>
                      </w:p>
                    </w:txbxContent>
                  </v:textbox>
                </v:rect>
                <v:rect id="Rectangle 1853" o:spid="_x0000_s1125" style="position:absolute;left:1352;top:13799;width:789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ELQxAAAAN0AAAAPAAAAZHJzL2Rvd25yZXYueG1sRE9La8JA&#10;EL4L/odlhN50U0s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HzUQtDEAAAA3QAAAA8A&#10;AAAAAAAAAAAAAAAABwIAAGRycy9kb3ducmV2LnhtbFBLBQYAAAAAAwADALcAAAD4AgAAAAA=&#10;" filled="f" stroked="f">
                  <v:textbox inset="0,0,0,0">
                    <w:txbxContent>
                      <w:p w14:paraId="16E6DBF9" w14:textId="77777777" w:rsidR="00294FC8" w:rsidRDefault="00106299">
                        <w:pPr>
                          <w:spacing w:after="160" w:line="259" w:lineRule="auto"/>
                          <w:ind w:left="0" w:firstLine="0"/>
                        </w:pPr>
                        <w:r>
                          <w:rPr>
                            <w:w w:val="126"/>
                            <w:sz w:val="16"/>
                          </w:rPr>
                          <w:t>Chrome</w:t>
                        </w:r>
                        <w:r>
                          <w:rPr>
                            <w:spacing w:val="7"/>
                            <w:w w:val="126"/>
                            <w:sz w:val="16"/>
                          </w:rPr>
                          <w:t xml:space="preserve"> </w:t>
                        </w:r>
                        <w:r>
                          <w:rPr>
                            <w:w w:val="126"/>
                            <w:sz w:val="16"/>
                          </w:rPr>
                          <w:t>OS</w:t>
                        </w:r>
                      </w:p>
                    </w:txbxContent>
                  </v:textbox>
                </v:rect>
                <v:rect id="Rectangle 1854" o:spid="_x0000_s1126" style="position:absolute;left:11449;top:13799;width:6754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dqkxAAAAN0AAAAPAAAAZHJzL2Rvd25yZXYueG1sRE9La8JA&#10;EL4L/odlhN50U2k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M92qTEAAAA3QAAAA8A&#10;AAAAAAAAAAAAAAAABwIAAGRycy9kb3ducmV2LnhtbFBLBQYAAAAAAwADALcAAAD4AgAAAAA=&#10;" filled="f" stroked="f">
                  <v:textbox inset="0,0,0,0">
                    <w:txbxContent>
                      <w:p w14:paraId="3A6AF93A" w14:textId="77777777" w:rsidR="00294FC8" w:rsidRDefault="00106299">
                        <w:pPr>
                          <w:spacing w:after="160" w:line="259" w:lineRule="auto"/>
                          <w:ind w:left="0" w:firstLine="0"/>
                        </w:pPr>
                        <w:r>
                          <w:rPr>
                            <w:w w:val="124"/>
                            <w:sz w:val="16"/>
                          </w:rPr>
                          <w:t>Limited</w:t>
                        </w:r>
                        <w:r>
                          <w:rPr>
                            <w:spacing w:val="7"/>
                            <w:w w:val="124"/>
                            <w:sz w:val="16"/>
                          </w:rPr>
                          <w:t xml:space="preserve"> </w:t>
                        </w:r>
                        <w:r>
                          <w:rPr>
                            <w:w w:val="124"/>
                            <w:sz w:val="16"/>
                          </w:rPr>
                          <w:t>on-device</w:t>
                        </w:r>
                        <w:r>
                          <w:rPr>
                            <w:spacing w:val="7"/>
                            <w:w w:val="124"/>
                            <w:sz w:val="16"/>
                          </w:rPr>
                          <w:t xml:space="preserve"> </w:t>
                        </w:r>
                        <w:r>
                          <w:rPr>
                            <w:w w:val="124"/>
                            <w:sz w:val="16"/>
                          </w:rPr>
                          <w:t>resources</w:t>
                        </w:r>
                        <w:r>
                          <w:rPr>
                            <w:spacing w:val="7"/>
                            <w:w w:val="124"/>
                            <w:sz w:val="16"/>
                          </w:rPr>
                          <w:t xml:space="preserve"> </w:t>
                        </w:r>
                        <w:r>
                          <w:rPr>
                            <w:w w:val="124"/>
                            <w:sz w:val="16"/>
                          </w:rPr>
                          <w:t>but</w:t>
                        </w:r>
                        <w:r>
                          <w:rPr>
                            <w:spacing w:val="7"/>
                            <w:w w:val="124"/>
                            <w:sz w:val="16"/>
                          </w:rPr>
                          <w:t xml:space="preserve"> </w:t>
                        </w:r>
                        <w:r>
                          <w:rPr>
                            <w:w w:val="124"/>
                            <w:sz w:val="16"/>
                          </w:rPr>
                          <w:t>a</w:t>
                        </w:r>
                        <w:r>
                          <w:rPr>
                            <w:spacing w:val="7"/>
                            <w:w w:val="124"/>
                            <w:sz w:val="16"/>
                          </w:rPr>
                          <w:t xml:space="preserve"> </w:t>
                        </w:r>
                        <w:r>
                          <w:rPr>
                            <w:w w:val="124"/>
                            <w:sz w:val="16"/>
                          </w:rPr>
                          <w:t>growing</w:t>
                        </w:r>
                        <w:r>
                          <w:rPr>
                            <w:spacing w:val="7"/>
                            <w:w w:val="124"/>
                            <w:sz w:val="16"/>
                          </w:rPr>
                          <w:t xml:space="preserve"> </w:t>
                        </w:r>
                        <w:r>
                          <w:rPr>
                            <w:w w:val="124"/>
                            <w:sz w:val="16"/>
                          </w:rPr>
                          <w:t>number</w:t>
                        </w:r>
                        <w:r>
                          <w:rPr>
                            <w:spacing w:val="7"/>
                            <w:w w:val="124"/>
                            <w:sz w:val="16"/>
                          </w:rPr>
                          <w:t xml:space="preserve"> </w:t>
                        </w:r>
                        <w:r>
                          <w:rPr>
                            <w:w w:val="124"/>
                            <w:sz w:val="16"/>
                          </w:rPr>
                          <w:t>of</w:t>
                        </w:r>
                        <w:r>
                          <w:rPr>
                            <w:spacing w:val="7"/>
                            <w:w w:val="124"/>
                            <w:sz w:val="16"/>
                          </w:rPr>
                          <w:t xml:space="preserve"> </w:t>
                        </w:r>
                        <w:r>
                          <w:rPr>
                            <w:w w:val="124"/>
                            <w:sz w:val="16"/>
                          </w:rPr>
                          <w:t>online</w:t>
                        </w:r>
                        <w:r>
                          <w:rPr>
                            <w:spacing w:val="7"/>
                            <w:w w:val="124"/>
                            <w:sz w:val="16"/>
                          </w:rPr>
                          <w:t xml:space="preserve"> </w:t>
                        </w:r>
                        <w:r>
                          <w:rPr>
                            <w:w w:val="124"/>
                            <w:sz w:val="16"/>
                          </w:rPr>
                          <w:t>and</w:t>
                        </w:r>
                        <w:r>
                          <w:rPr>
                            <w:spacing w:val="7"/>
                            <w:w w:val="124"/>
                            <w:sz w:val="16"/>
                          </w:rPr>
                          <w:t xml:space="preserve"> </w:t>
                        </w:r>
                        <w:r>
                          <w:rPr>
                            <w:w w:val="124"/>
                            <w:sz w:val="16"/>
                          </w:rPr>
                          <w:t>cloud</w:t>
                        </w:r>
                        <w:r>
                          <w:rPr>
                            <w:spacing w:val="7"/>
                            <w:w w:val="124"/>
                            <w:sz w:val="16"/>
                          </w:rPr>
                          <w:t xml:space="preserve"> </w:t>
                        </w:r>
                        <w:r>
                          <w:rPr>
                            <w:w w:val="124"/>
                            <w:sz w:val="16"/>
                          </w:rPr>
                          <w:t>development</w:t>
                        </w:r>
                        <w:r>
                          <w:rPr>
                            <w:spacing w:val="7"/>
                            <w:w w:val="124"/>
                            <w:sz w:val="16"/>
                          </w:rPr>
                          <w:t xml:space="preserve"> </w:t>
                        </w:r>
                        <w:r>
                          <w:rPr>
                            <w:w w:val="124"/>
                            <w:sz w:val="16"/>
                          </w:rPr>
                          <w:t>options,</w:t>
                        </w:r>
                        <w:r>
                          <w:rPr>
                            <w:spacing w:val="7"/>
                            <w:w w:val="124"/>
                            <w:sz w:val="16"/>
                          </w:rPr>
                          <w:t xml:space="preserve"> </w:t>
                        </w:r>
                        <w:r>
                          <w:rPr>
                            <w:w w:val="124"/>
                            <w:sz w:val="16"/>
                          </w:rPr>
                          <w:t>e.g.,</w:t>
                        </w:r>
                      </w:p>
                    </w:txbxContent>
                  </v:textbox>
                </v:rect>
                <v:rect id="Rectangle 1855" o:spid="_x0000_s1127" style="position:absolute;left:11449;top:15461;width:34381;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4337807B" w14:textId="77777777" w:rsidR="00294FC8" w:rsidRDefault="00106299">
                        <w:pPr>
                          <w:spacing w:after="160" w:line="259" w:lineRule="auto"/>
                          <w:ind w:left="0" w:firstLine="0"/>
                        </w:pPr>
                        <w:r>
                          <w:rPr>
                            <w:w w:val="121"/>
                            <w:sz w:val="16"/>
                          </w:rPr>
                          <w:t>AWS,</w:t>
                        </w:r>
                        <w:r>
                          <w:rPr>
                            <w:spacing w:val="7"/>
                            <w:w w:val="121"/>
                            <w:sz w:val="16"/>
                          </w:rPr>
                          <w:t xml:space="preserve"> </w:t>
                        </w:r>
                        <w:r>
                          <w:rPr>
                            <w:w w:val="121"/>
                            <w:sz w:val="16"/>
                          </w:rPr>
                          <w:t>Azure,</w:t>
                        </w:r>
                        <w:r>
                          <w:rPr>
                            <w:spacing w:val="7"/>
                            <w:w w:val="121"/>
                            <w:sz w:val="16"/>
                          </w:rPr>
                          <w:t xml:space="preserve"> </w:t>
                        </w:r>
                        <w:r>
                          <w:rPr>
                            <w:w w:val="121"/>
                            <w:sz w:val="16"/>
                          </w:rPr>
                          <w:t>OpenShift,</w:t>
                        </w:r>
                        <w:r>
                          <w:rPr>
                            <w:spacing w:val="7"/>
                            <w:w w:val="121"/>
                            <w:sz w:val="16"/>
                          </w:rPr>
                          <w:t xml:space="preserve"> </w:t>
                        </w:r>
                        <w:r>
                          <w:rPr>
                            <w:w w:val="121"/>
                            <w:sz w:val="16"/>
                          </w:rPr>
                          <w:t>JupyterLab</w:t>
                        </w:r>
                        <w:r>
                          <w:rPr>
                            <w:spacing w:val="7"/>
                            <w:w w:val="121"/>
                            <w:sz w:val="16"/>
                          </w:rPr>
                          <w:t xml:space="preserve"> </w:t>
                        </w:r>
                        <w:r>
                          <w:rPr>
                            <w:w w:val="121"/>
                            <w:sz w:val="16"/>
                          </w:rPr>
                          <w:t>and</w:t>
                        </w:r>
                        <w:r>
                          <w:rPr>
                            <w:spacing w:val="7"/>
                            <w:w w:val="121"/>
                            <w:sz w:val="16"/>
                          </w:rPr>
                          <w:t xml:space="preserve"> </w:t>
                        </w:r>
                        <w:r>
                          <w:rPr>
                            <w:w w:val="121"/>
                            <w:sz w:val="16"/>
                          </w:rPr>
                          <w:t>Notebooks.</w:t>
                        </w:r>
                      </w:p>
                    </w:txbxContent>
                  </v:textbox>
                </v:rect>
                <v:rect id="Rectangle 1856" o:spid="_x0000_s1128" style="position:absolute;left:1352;top:19125;width:853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59FF7153" w14:textId="77777777" w:rsidR="00294FC8" w:rsidRDefault="00106299">
                        <w:pPr>
                          <w:spacing w:after="160" w:line="259" w:lineRule="auto"/>
                          <w:ind w:left="0" w:firstLine="0"/>
                        </w:pPr>
                        <w:r>
                          <w:rPr>
                            <w:w w:val="122"/>
                            <w:sz w:val="16"/>
                          </w:rPr>
                          <w:t>Raspberry</w:t>
                        </w:r>
                        <w:r>
                          <w:rPr>
                            <w:spacing w:val="7"/>
                            <w:w w:val="122"/>
                            <w:sz w:val="16"/>
                          </w:rPr>
                          <w:t xml:space="preserve"> </w:t>
                        </w:r>
                        <w:r>
                          <w:rPr>
                            <w:w w:val="122"/>
                            <w:sz w:val="16"/>
                          </w:rPr>
                          <w:t>PI</w:t>
                        </w:r>
                      </w:p>
                    </w:txbxContent>
                  </v:textbox>
                </v:rect>
                <v:rect id="Rectangle 1857" o:spid="_x0000_s1129" style="position:absolute;left:11449;top:19125;width:6488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0TTxAAAAN0AAAAPAAAAZHJzL2Rvd25yZXYueG1sRE9La8JA&#10;EL4L/odlhN50U6E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APvRNPEAAAA3QAAAA8A&#10;AAAAAAAAAAAAAAAABwIAAGRycy9kb3ducmV2LnhtbFBLBQYAAAAAAwADALcAAAD4AgAAAAA=&#10;" filled="f" stroked="f">
                  <v:textbox inset="0,0,0,0">
                    <w:txbxContent>
                      <w:p w14:paraId="45D8A18E" w14:textId="75198467" w:rsidR="00294FC8" w:rsidRDefault="00106299">
                        <w:pPr>
                          <w:spacing w:after="160" w:line="259" w:lineRule="auto"/>
                          <w:ind w:left="0" w:firstLine="0"/>
                        </w:pPr>
                        <w:r>
                          <w:rPr>
                            <w:w w:val="124"/>
                            <w:sz w:val="16"/>
                          </w:rPr>
                          <w:t>With</w:t>
                        </w:r>
                        <w:r>
                          <w:rPr>
                            <w:spacing w:val="7"/>
                            <w:w w:val="124"/>
                            <w:sz w:val="16"/>
                          </w:rPr>
                          <w:t xml:space="preserve"> </w:t>
                        </w:r>
                        <w:r>
                          <w:rPr>
                            <w:w w:val="124"/>
                            <w:sz w:val="16"/>
                          </w:rPr>
                          <w:t>native</w:t>
                        </w:r>
                        <w:r>
                          <w:rPr>
                            <w:spacing w:val="7"/>
                            <w:w w:val="124"/>
                            <w:sz w:val="16"/>
                          </w:rPr>
                          <w:t xml:space="preserve"> </w:t>
                        </w:r>
                        <w:r>
                          <w:rPr>
                            <w:w w:val="124"/>
                            <w:sz w:val="16"/>
                          </w:rPr>
                          <w:t>Python</w:t>
                        </w:r>
                        <w:r>
                          <w:rPr>
                            <w:spacing w:val="7"/>
                            <w:w w:val="124"/>
                            <w:sz w:val="16"/>
                          </w:rPr>
                          <w:t xml:space="preserve"> </w:t>
                        </w:r>
                        <w:r>
                          <w:rPr>
                            <w:w w:val="124"/>
                            <w:sz w:val="16"/>
                          </w:rPr>
                          <w:t>support,</w:t>
                        </w:r>
                        <w:r>
                          <w:rPr>
                            <w:spacing w:val="7"/>
                            <w:w w:val="124"/>
                            <w:sz w:val="16"/>
                          </w:rPr>
                          <w:t xml:space="preserve"> </w:t>
                        </w:r>
                        <w:r>
                          <w:rPr>
                            <w:w w:val="124"/>
                            <w:sz w:val="16"/>
                          </w:rPr>
                          <w:t>Linux</w:t>
                        </w:r>
                        <w:r>
                          <w:rPr>
                            <w:spacing w:val="7"/>
                            <w:w w:val="124"/>
                            <w:sz w:val="16"/>
                          </w:rPr>
                          <w:t xml:space="preserve"> </w:t>
                        </w:r>
                        <w:r>
                          <w:rPr>
                            <w:w w:val="124"/>
                            <w:sz w:val="16"/>
                          </w:rPr>
                          <w:t>packages,</w:t>
                        </w:r>
                        <w:r>
                          <w:rPr>
                            <w:spacing w:val="7"/>
                            <w:w w:val="124"/>
                            <w:sz w:val="16"/>
                          </w:rPr>
                          <w:t xml:space="preserve"> </w:t>
                        </w:r>
                        <w:r>
                          <w:rPr>
                            <w:w w:val="124"/>
                            <w:sz w:val="16"/>
                          </w:rPr>
                          <w:t>and</w:t>
                        </w:r>
                        <w:r>
                          <w:rPr>
                            <w:spacing w:val="7"/>
                            <w:w w:val="124"/>
                            <w:sz w:val="16"/>
                          </w:rPr>
                          <w:t xml:space="preserve"> </w:t>
                        </w:r>
                        <w:r>
                          <w:rPr>
                            <w:w w:val="124"/>
                            <w:sz w:val="16"/>
                          </w:rPr>
                          <w:t>cloud</w:t>
                        </w:r>
                        <w:r>
                          <w:rPr>
                            <w:spacing w:val="7"/>
                            <w:w w:val="124"/>
                            <w:sz w:val="16"/>
                          </w:rPr>
                          <w:t xml:space="preserve"> </w:t>
                        </w:r>
                        <w:r>
                          <w:rPr>
                            <w:w w:val="124"/>
                            <w:sz w:val="16"/>
                          </w:rPr>
                          <w:t>options</w:t>
                        </w:r>
                        <w:r>
                          <w:rPr>
                            <w:spacing w:val="7"/>
                            <w:w w:val="124"/>
                            <w:sz w:val="16"/>
                          </w:rPr>
                          <w:t xml:space="preserve"> </w:t>
                        </w:r>
                        <w:r>
                          <w:rPr>
                            <w:w w:val="124"/>
                            <w:sz w:val="16"/>
                          </w:rPr>
                          <w:t>there</w:t>
                        </w:r>
                        <w:r>
                          <w:rPr>
                            <w:spacing w:val="7"/>
                            <w:w w:val="124"/>
                            <w:sz w:val="16"/>
                          </w:rPr>
                          <w:t xml:space="preserve"> </w:t>
                        </w:r>
                        <w:r>
                          <w:rPr>
                            <w:w w:val="124"/>
                            <w:sz w:val="16"/>
                          </w:rPr>
                          <w:t>is</w:t>
                        </w:r>
                        <w:r>
                          <w:rPr>
                            <w:spacing w:val="7"/>
                            <w:w w:val="124"/>
                            <w:sz w:val="16"/>
                          </w:rPr>
                          <w:t xml:space="preserve"> </w:t>
                        </w:r>
                        <w:r>
                          <w:rPr>
                            <w:w w:val="124"/>
                            <w:sz w:val="16"/>
                          </w:rPr>
                          <w:t>no</w:t>
                        </w:r>
                        <w:r>
                          <w:rPr>
                            <w:spacing w:val="7"/>
                            <w:w w:val="124"/>
                            <w:sz w:val="16"/>
                          </w:rPr>
                          <w:t xml:space="preserve"> </w:t>
                        </w:r>
                        <w:r>
                          <w:rPr>
                            <w:w w:val="124"/>
                            <w:sz w:val="16"/>
                          </w:rPr>
                          <w:t>reason</w:t>
                        </w:r>
                        <w:r>
                          <w:rPr>
                            <w:spacing w:val="7"/>
                            <w:w w:val="124"/>
                            <w:sz w:val="16"/>
                          </w:rPr>
                          <w:t xml:space="preserve"> </w:t>
                        </w:r>
                        <w:r>
                          <w:rPr>
                            <w:w w:val="124"/>
                            <w:sz w:val="16"/>
                          </w:rPr>
                          <w:t>dev</w:t>
                        </w:r>
                        <w:ins w:id="154" w:author="Ellingworth, Chris" w:date="2022-02-23T16:09:00Z">
                          <w:r w:rsidR="00A5584D">
                            <w:rPr>
                              <w:w w:val="124"/>
                              <w:sz w:val="16"/>
                            </w:rPr>
                            <w:t>elopment</w:t>
                          </w:r>
                        </w:ins>
                        <w:r>
                          <w:rPr>
                            <w:spacing w:val="7"/>
                            <w:w w:val="124"/>
                            <w:sz w:val="16"/>
                          </w:rPr>
                          <w:t xml:space="preserve"> </w:t>
                        </w:r>
                        <w:r>
                          <w:rPr>
                            <w:w w:val="124"/>
                            <w:sz w:val="16"/>
                          </w:rPr>
                          <w:t>is</w:t>
                        </w:r>
                        <w:r>
                          <w:rPr>
                            <w:spacing w:val="7"/>
                            <w:w w:val="124"/>
                            <w:sz w:val="16"/>
                          </w:rPr>
                          <w:t xml:space="preserve"> </w:t>
                        </w:r>
                        <w:r>
                          <w:rPr>
                            <w:w w:val="124"/>
                            <w:sz w:val="16"/>
                          </w:rPr>
                          <w:t>not</w:t>
                        </w:r>
                        <w:r>
                          <w:rPr>
                            <w:spacing w:val="7"/>
                            <w:w w:val="124"/>
                            <w:sz w:val="16"/>
                          </w:rPr>
                          <w:t xml:space="preserve"> </w:t>
                        </w:r>
                        <w:r>
                          <w:rPr>
                            <w:w w:val="124"/>
                            <w:sz w:val="16"/>
                          </w:rPr>
                          <w:t>an</w:t>
                        </w:r>
                      </w:p>
                    </w:txbxContent>
                  </v:textbox>
                </v:rect>
                <v:rect id="Rectangle 1858" o:spid="_x0000_s1130" style="position:absolute;left:11449;top:20787;width:4721;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ChxgAAAN0AAAAPAAAAZHJzL2Rvd25yZXYueG1sRI9Ba8JA&#10;EIXvgv9hmYI33bRQ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cnDQocYAAADdAAAA&#10;DwAAAAAAAAAAAAAAAAAHAgAAZHJzL2Rvd25yZXYueG1sUEsFBgAAAAADAAMAtwAAAPoCAAAAAA==&#10;" filled="f" stroked="f">
                  <v:textbox inset="0,0,0,0">
                    <w:txbxContent>
                      <w:p w14:paraId="6AE3FE35" w14:textId="77777777" w:rsidR="00294FC8" w:rsidRDefault="00106299">
                        <w:pPr>
                          <w:spacing w:after="160" w:line="259" w:lineRule="auto"/>
                          <w:ind w:left="0" w:firstLine="0"/>
                        </w:pPr>
                        <w:r>
                          <w:rPr>
                            <w:w w:val="118"/>
                            <w:sz w:val="16"/>
                          </w:rPr>
                          <w:t>option.</w:t>
                        </w:r>
                      </w:p>
                    </w:txbxContent>
                  </v:textbox>
                </v:rect>
                <w10:anchorlock/>
              </v:group>
            </w:pict>
          </mc:Fallback>
        </mc:AlternateContent>
      </w:r>
    </w:p>
    <w:p w14:paraId="4227E0F7" w14:textId="096A9250" w:rsidR="00294FC8" w:rsidRDefault="00106299">
      <w:pPr>
        <w:ind w:right="6"/>
      </w:pPr>
      <w:commentRangeStart w:id="153"/>
      <w:commentRangeStart w:id="154"/>
      <w:r>
        <w:t>These options show that there is nothing proprietary, exclusive, or given preference other than resource availability and personal preference.</w:t>
      </w:r>
      <w:commentRangeEnd w:id="153"/>
      <w:r w:rsidR="00BA304E">
        <w:rPr>
          <w:rStyle w:val="CommentReference"/>
        </w:rPr>
        <w:commentReference w:id="153"/>
      </w:r>
      <w:commentRangeEnd w:id="154"/>
      <w:r w:rsidR="00A73396">
        <w:rPr>
          <w:rStyle w:val="CommentReference"/>
        </w:rPr>
        <w:commentReference w:id="154"/>
      </w:r>
    </w:p>
    <w:p w14:paraId="0EEE3F12" w14:textId="77777777" w:rsidR="00294FC8" w:rsidRDefault="00106299">
      <w:pPr>
        <w:spacing w:after="217"/>
        <w:ind w:left="-5"/>
      </w:pPr>
      <w:r>
        <w:rPr>
          <w:b/>
        </w:rPr>
        <w:t>5.0.4.1 Additional Configuration and Environment Considerations</w:t>
      </w:r>
    </w:p>
    <w:p w14:paraId="64F6591F" w14:textId="77777777" w:rsidR="00294FC8" w:rsidRDefault="00106299">
      <w:pPr>
        <w:spacing w:after="173"/>
        <w:ind w:right="6"/>
      </w:pPr>
      <w:r>
        <w:t>Future looking consideration for implementation of additional Python enabling technology in support of scalability, portability, and resiliency includes:</w:t>
      </w:r>
    </w:p>
    <w:p w14:paraId="59C5F452" w14:textId="77777777" w:rsidR="00294FC8" w:rsidRDefault="00106299">
      <w:pPr>
        <w:spacing w:after="249" w:line="259" w:lineRule="auto"/>
        <w:ind w:left="-5"/>
      </w:pPr>
      <w:r>
        <w:rPr>
          <w:b/>
          <w:sz w:val="14"/>
        </w:rPr>
        <w:t>5.0.4.1.1 FRAMEWORKS:</w:t>
      </w:r>
    </w:p>
    <w:p w14:paraId="1A3AC382" w14:textId="77777777" w:rsidR="00294FC8" w:rsidRDefault="00106299">
      <w:pPr>
        <w:spacing w:after="1" w:line="449" w:lineRule="auto"/>
        <w:ind w:right="8671"/>
      </w:pPr>
      <w:r>
        <w:t>!"Django !"Flask</w:t>
      </w:r>
    </w:p>
    <w:p w14:paraId="5B6B2446" w14:textId="77777777" w:rsidR="00294FC8" w:rsidRDefault="00106299">
      <w:pPr>
        <w:spacing w:after="160"/>
        <w:ind w:right="6"/>
      </w:pPr>
      <w:r>
        <w:t>!"FastAPI</w:t>
      </w:r>
    </w:p>
    <w:p w14:paraId="385B674C" w14:textId="77777777" w:rsidR="00294FC8" w:rsidRDefault="00106299">
      <w:pPr>
        <w:spacing w:after="192"/>
        <w:ind w:right="6"/>
      </w:pPr>
      <w:r>
        <w:t>!"OpenAPI</w:t>
      </w:r>
    </w:p>
    <w:p w14:paraId="2596AE98" w14:textId="77777777" w:rsidR="00294FC8" w:rsidRDefault="00106299">
      <w:pPr>
        <w:spacing w:after="249" w:line="259" w:lineRule="auto"/>
        <w:ind w:left="-5"/>
      </w:pPr>
      <w:r>
        <w:rPr>
          <w:b/>
          <w:sz w:val="14"/>
        </w:rPr>
        <w:t>5.0.4.1.2 CONTAINERIZATION AND CLOUD SERVICES:</w:t>
      </w:r>
    </w:p>
    <w:p w14:paraId="20B4CAD9" w14:textId="77777777" w:rsidR="00294FC8" w:rsidRDefault="00106299">
      <w:pPr>
        <w:ind w:right="6"/>
      </w:pPr>
      <w:r>
        <w:t>!"Docker</w:t>
      </w:r>
    </w:p>
    <w:p w14:paraId="52D6A133" w14:textId="6A4A3D98" w:rsidR="00294FC8" w:rsidRDefault="00106299">
      <w:pPr>
        <w:ind w:right="6"/>
      </w:pPr>
      <w:r>
        <w:lastRenderedPageBreak/>
        <w:t>Local testing of Docker containerization may be done on a desktop</w:t>
      </w:r>
      <w:ins w:id="155" w:author="Ellingworth, Chris" w:date="2022-02-23T16:13:00Z">
        <w:r w:rsidR="001C65EE">
          <w:t xml:space="preserve">.  </w:t>
        </w:r>
      </w:ins>
      <w:del w:id="156" w:author="Ellingworth, Chris" w:date="2022-02-23T16:13:00Z">
        <w:r w:rsidDel="001C65EE">
          <w:delText>, h</w:delText>
        </w:r>
      </w:del>
      <w:ins w:id="157" w:author="Ellingworth, Chris" w:date="2022-02-23T16:13:00Z">
        <w:r w:rsidR="001C65EE">
          <w:t>H</w:t>
        </w:r>
      </w:ins>
      <w:r>
        <w:t>owever</w:t>
      </w:r>
      <w:ins w:id="158" w:author="Ellingworth, Chris" w:date="2022-02-23T16:13:00Z">
        <w:r w:rsidR="001C65EE">
          <w:t>,</w:t>
        </w:r>
      </w:ins>
      <w:r>
        <w:t xml:space="preserve"> a cloud implementation is the typical endpoint for a container deployment.</w:t>
      </w:r>
    </w:p>
    <w:p w14:paraId="0EF30E7A" w14:textId="77777777" w:rsidR="00294FC8" w:rsidRDefault="00106299">
      <w:pPr>
        <w:ind w:right="6"/>
      </w:pPr>
      <w:r>
        <w:t>Cloud services such as:</w:t>
      </w:r>
    </w:p>
    <w:p w14:paraId="1D7F15D8" w14:textId="77777777" w:rsidR="00294FC8" w:rsidRDefault="00106299">
      <w:pPr>
        <w:spacing w:after="147"/>
        <w:ind w:right="6"/>
      </w:pPr>
      <w:r>
        <w:t>!"Amazon Web Services (AWS) including lambdas and Route53 DNS</w:t>
      </w:r>
    </w:p>
    <w:p w14:paraId="2F75C9CD" w14:textId="77777777" w:rsidR="00294FC8" w:rsidRDefault="00106299">
      <w:pPr>
        <w:spacing w:after="150"/>
        <w:ind w:right="6"/>
      </w:pPr>
      <w:r>
        <w:t>!"Microsoft Azure</w:t>
      </w:r>
    </w:p>
    <w:p w14:paraId="54CB7824" w14:textId="77777777" w:rsidR="00294FC8" w:rsidRDefault="00106299">
      <w:pPr>
        <w:ind w:right="6"/>
      </w:pPr>
      <w:r>
        <w:t>!"RedHat OpenShift</w:t>
      </w:r>
    </w:p>
    <w:p w14:paraId="1CCCDF89" w14:textId="77777777" w:rsidR="00294FC8" w:rsidRDefault="00106299">
      <w:pPr>
        <w:ind w:right="6"/>
      </w:pPr>
      <w:r>
        <w:t>Additional infrastructure components may be implemented by the Project for testing or prototyping utilization of cloud services.</w:t>
      </w:r>
    </w:p>
    <w:p w14:paraId="7AA8582B" w14:textId="77777777" w:rsidR="00294FC8" w:rsidRDefault="00106299">
      <w:pPr>
        <w:ind w:right="6"/>
      </w:pPr>
      <w:commentRangeStart w:id="159"/>
      <w:r>
        <w:t>The implementation of a cloud service and choice of provider is entirely the responsibility of the implementer of the code. Code artifacts included here which implement cloud services are examples for research and educational purposes only. No preference or endorsement is given to any provider.</w:t>
      </w:r>
      <w:commentRangeEnd w:id="159"/>
      <w:r w:rsidR="00D9213B">
        <w:rPr>
          <w:rStyle w:val="CommentReference"/>
        </w:rPr>
        <w:commentReference w:id="159"/>
      </w:r>
    </w:p>
    <w:p w14:paraId="274B5BD0" w14:textId="77777777" w:rsidR="00294FC8" w:rsidRDefault="00106299">
      <w:pPr>
        <w:spacing w:after="217"/>
        <w:ind w:left="-5"/>
      </w:pPr>
      <w:r>
        <w:rPr>
          <w:b/>
        </w:rPr>
        <w:t>5.0.4.2 Python Programming Methodologies, Standards, and Tools:</w:t>
      </w:r>
    </w:p>
    <w:p w14:paraId="110E0D83" w14:textId="77777777" w:rsidR="00294FC8" w:rsidRDefault="00106299">
      <w:pPr>
        <w:spacing w:after="238"/>
        <w:ind w:right="6"/>
      </w:pPr>
      <w:commentRangeStart w:id="160"/>
      <w:commentRangeStart w:id="161"/>
      <w:r>
        <w:t>Some standards</w:t>
      </w:r>
      <w:commentRangeEnd w:id="160"/>
      <w:r w:rsidR="00BF5D27">
        <w:rPr>
          <w:rStyle w:val="CommentReference"/>
        </w:rPr>
        <w:commentReference w:id="160"/>
      </w:r>
      <w:commentRangeEnd w:id="161"/>
      <w:r w:rsidR="005934B4">
        <w:rPr>
          <w:rStyle w:val="CommentReference"/>
        </w:rPr>
        <w:commentReference w:id="161"/>
      </w:r>
      <w:r>
        <w:t>:</w:t>
      </w:r>
    </w:p>
    <w:p w14:paraId="632910FC" w14:textId="77777777" w:rsidR="00294FC8" w:rsidRDefault="00106299">
      <w:pPr>
        <w:spacing w:after="97"/>
        <w:ind w:left="45"/>
      </w:pPr>
      <w:r>
        <w:t>!"</w:t>
      </w:r>
      <w:hyperlink r:id="rId222">
        <w:r>
          <w:rPr>
            <w:color w:val="546D78"/>
          </w:rPr>
          <w:t>PEP20</w:t>
        </w:r>
      </w:hyperlink>
    </w:p>
    <w:p w14:paraId="397D8ECE" w14:textId="77777777" w:rsidR="00294FC8" w:rsidRDefault="00106299">
      <w:pPr>
        <w:spacing w:after="157"/>
        <w:ind w:left="45"/>
      </w:pPr>
      <w:r>
        <w:t>!"</w:t>
      </w:r>
      <w:hyperlink r:id="rId223">
        <w:r>
          <w:rPr>
            <w:color w:val="546D78"/>
          </w:rPr>
          <w:t>PEP8</w:t>
        </w:r>
      </w:hyperlink>
    </w:p>
    <w:p w14:paraId="20DC46F6" w14:textId="77777777" w:rsidR="00294FC8" w:rsidRDefault="00106299">
      <w:pPr>
        <w:spacing w:after="143"/>
        <w:ind w:left="45"/>
      </w:pPr>
      <w:r>
        <w:t>!"</w:t>
      </w:r>
      <w:hyperlink r:id="rId224">
        <w:r>
          <w:rPr>
            <w:color w:val="546D78"/>
          </w:rPr>
          <w:t>Guiding Design Principles</w:t>
        </w:r>
      </w:hyperlink>
      <w:r>
        <w:t xml:space="preserve"> from the </w:t>
      </w:r>
      <w:hyperlink r:id="rId225">
        <w:r>
          <w:rPr>
            <w:color w:val="546D78"/>
          </w:rPr>
          <w:t>Scientific Python Cookiecutter</w:t>
        </w:r>
      </w:hyperlink>
      <w:r>
        <w:t>.</w:t>
      </w:r>
    </w:p>
    <w:p w14:paraId="3D9B01D7" w14:textId="77777777" w:rsidR="00294FC8" w:rsidRDefault="00106299">
      <w:pPr>
        <w:spacing w:after="142"/>
        <w:ind w:right="6"/>
      </w:pPr>
      <w:r>
        <w:t>!"</w:t>
      </w:r>
      <w:hyperlink r:id="rId226">
        <w:r>
          <w:rPr>
            <w:color w:val="546D78"/>
          </w:rPr>
          <w:t>Python Doc</w:t>
        </w:r>
      </w:hyperlink>
      <w:r>
        <w:t xml:space="preserve"> the official Python web site page of references to more documentation.</w:t>
      </w:r>
    </w:p>
    <w:p w14:paraId="7EA270F7" w14:textId="77777777" w:rsidR="00294FC8" w:rsidRDefault="00106299">
      <w:pPr>
        <w:spacing w:after="224" w:line="259" w:lineRule="auto"/>
        <w:ind w:left="60"/>
      </w:pPr>
      <w:r>
        <w:t>!"</w:t>
      </w:r>
      <w:r>
        <w:rPr>
          <w:i/>
        </w:rPr>
        <w:t>See the list of books below for additional guidance on standards and best practices in Python development</w:t>
      </w:r>
      <w:r>
        <w:t>.</w:t>
      </w:r>
    </w:p>
    <w:p w14:paraId="38D4A818" w14:textId="1BC3ADAE" w:rsidR="00294FC8" w:rsidRDefault="00106299">
      <w:pPr>
        <w:spacing w:after="237"/>
        <w:ind w:right="6"/>
      </w:pPr>
      <w:r>
        <w:t>Tools to implement the standards(</w:t>
      </w:r>
      <w:commentRangeStart w:id="162"/>
      <w:commentRangeStart w:id="163"/>
      <w:r>
        <w:t>preferred</w:t>
      </w:r>
      <w:commentRangeEnd w:id="162"/>
      <w:r w:rsidR="00BF7821">
        <w:rPr>
          <w:rStyle w:val="CommentReference"/>
        </w:rPr>
        <w:commentReference w:id="162"/>
      </w:r>
      <w:commentRangeEnd w:id="163"/>
      <w:r w:rsidR="00770E98">
        <w:rPr>
          <w:rStyle w:val="CommentReference"/>
        </w:rPr>
        <w:commentReference w:id="163"/>
      </w:r>
      <w:r>
        <w:t xml:space="preserve"> ones in </w:t>
      </w:r>
      <w:r>
        <w:rPr>
          <w:b/>
        </w:rPr>
        <w:t>bold</w:t>
      </w:r>
      <w:r>
        <w:t>) .</w:t>
      </w:r>
    </w:p>
    <w:p w14:paraId="51417E01" w14:textId="77777777" w:rsidR="00294FC8" w:rsidRDefault="00106299">
      <w:pPr>
        <w:spacing w:after="160"/>
        <w:ind w:left="-5"/>
      </w:pPr>
      <w:r>
        <w:t>!"</w:t>
      </w:r>
      <w:r>
        <w:rPr>
          <w:b/>
        </w:rPr>
        <w:t>flake8</w:t>
      </w:r>
    </w:p>
    <w:p w14:paraId="588BCBAC" w14:textId="77777777" w:rsidR="00294FC8" w:rsidRDefault="00106299">
      <w:pPr>
        <w:spacing w:after="159"/>
        <w:ind w:right="6"/>
      </w:pPr>
      <w:r>
        <w:t>!"autopep8</w:t>
      </w:r>
    </w:p>
    <w:p w14:paraId="06116120" w14:textId="77777777" w:rsidR="00294FC8" w:rsidRDefault="00106299">
      <w:pPr>
        <w:spacing w:after="163"/>
        <w:ind w:left="-5"/>
      </w:pPr>
      <w:r>
        <w:t>!"</w:t>
      </w:r>
      <w:r>
        <w:rPr>
          <w:b/>
        </w:rPr>
        <w:t>pylint</w:t>
      </w:r>
    </w:p>
    <w:p w14:paraId="63C7C1B8" w14:textId="77777777" w:rsidR="00294FC8" w:rsidRDefault="00106299">
      <w:pPr>
        <w:spacing w:after="161"/>
        <w:ind w:left="-5"/>
      </w:pPr>
      <w:r>
        <w:t>!"</w:t>
      </w:r>
      <w:r>
        <w:rPr>
          <w:b/>
        </w:rPr>
        <w:t>pytest</w:t>
      </w:r>
    </w:p>
    <w:p w14:paraId="015F996C" w14:textId="77777777" w:rsidR="00294FC8" w:rsidRDefault="00106299">
      <w:pPr>
        <w:spacing w:after="152"/>
        <w:ind w:right="6"/>
      </w:pPr>
      <w:r>
        <w:t>!"unittest</w:t>
      </w:r>
    </w:p>
    <w:p w14:paraId="4B8D7516" w14:textId="335674CB" w:rsidR="00294FC8" w:rsidRDefault="00106299">
      <w:pPr>
        <w:spacing w:after="151"/>
        <w:ind w:right="6"/>
      </w:pPr>
      <w:r>
        <w:t xml:space="preserve">!"black (Careful! - Handles most formatting well but line character length may not be handed as </w:t>
      </w:r>
      <w:commentRangeStart w:id="164"/>
      <w:commentRangeStart w:id="165"/>
      <w:commentRangeStart w:id="166"/>
      <w:r>
        <w:t>desired</w:t>
      </w:r>
      <w:commentRangeEnd w:id="164"/>
      <w:r w:rsidR="007F2405">
        <w:rPr>
          <w:rStyle w:val="CommentReference"/>
        </w:rPr>
        <w:commentReference w:id="164"/>
      </w:r>
      <w:commentRangeEnd w:id="165"/>
      <w:r w:rsidR="00AF106C">
        <w:rPr>
          <w:rStyle w:val="CommentReference"/>
        </w:rPr>
        <w:commentReference w:id="165"/>
      </w:r>
      <w:commentRangeEnd w:id="166"/>
      <w:r w:rsidR="00940AA0">
        <w:rPr>
          <w:rStyle w:val="CommentReference"/>
        </w:rPr>
        <w:commentReference w:id="166"/>
      </w:r>
      <w:r>
        <w:t>.)</w:t>
      </w:r>
    </w:p>
    <w:p w14:paraId="0CD1B752" w14:textId="77777777" w:rsidR="00294FC8" w:rsidRDefault="00106299">
      <w:pPr>
        <w:spacing w:after="163"/>
        <w:ind w:right="6"/>
      </w:pPr>
      <w:r>
        <w:t>!"bandit</w:t>
      </w:r>
    </w:p>
    <w:p w14:paraId="64727A10" w14:textId="77777777" w:rsidR="00294FC8" w:rsidRDefault="00106299">
      <w:pPr>
        <w:spacing w:after="159"/>
        <w:ind w:left="-5"/>
      </w:pPr>
      <w:r>
        <w:t>!"</w:t>
      </w:r>
      <w:r>
        <w:rPr>
          <w:b/>
        </w:rPr>
        <w:t>mypy</w:t>
      </w:r>
    </w:p>
    <w:p w14:paraId="16C19746" w14:textId="77777777" w:rsidR="00294FC8" w:rsidRDefault="00106299">
      <w:pPr>
        <w:spacing w:after="153"/>
        <w:ind w:left="-5"/>
      </w:pPr>
      <w:r>
        <w:t>!"</w:t>
      </w:r>
      <w:r>
        <w:rPr>
          <w:b/>
        </w:rPr>
        <w:t>pycodestyle</w:t>
      </w:r>
    </w:p>
    <w:p w14:paraId="1BD51BA5" w14:textId="77777777" w:rsidR="00294FC8" w:rsidRDefault="00106299">
      <w:pPr>
        <w:spacing w:after="217"/>
        <w:ind w:left="-5"/>
      </w:pPr>
      <w:r>
        <w:t>!"</w:t>
      </w:r>
      <w:r>
        <w:rPr>
          <w:b/>
        </w:rPr>
        <w:t>pydocstyle</w:t>
      </w:r>
    </w:p>
    <w:p w14:paraId="599239CB" w14:textId="1BE393FF" w:rsidR="00294FC8" w:rsidRDefault="00106299">
      <w:pPr>
        <w:ind w:right="6"/>
      </w:pPr>
      <w:r>
        <w:t xml:space="preserve">Development methodologies * Documentation and use </w:t>
      </w:r>
      <w:commentRangeStart w:id="167"/>
      <w:r>
        <w:t>of</w:t>
      </w:r>
      <w:commentRangeEnd w:id="167"/>
      <w:r w:rsidR="000D70AC">
        <w:rPr>
          <w:rStyle w:val="CommentReference"/>
        </w:rPr>
        <w:commentReference w:id="167"/>
      </w:r>
      <w:r>
        <w:t xml:space="preserve"> </w:t>
      </w:r>
      <w:r>
        <w:rPr>
          <w:noProof/>
        </w:rPr>
        <w:drawing>
          <wp:inline distT="0" distB="0" distL="0" distR="0" wp14:anchorId="41EAE892" wp14:editId="6BE8F982">
            <wp:extent cx="649224" cy="131064"/>
            <wp:effectExtent l="0" t="0" r="0" b="0"/>
            <wp:docPr id="33911" name="Picture 33911"/>
            <wp:cNvGraphicFramePr/>
            <a:graphic xmlns:a="http://schemas.openxmlformats.org/drawingml/2006/main">
              <a:graphicData uri="http://schemas.openxmlformats.org/drawingml/2006/picture">
                <pic:pic xmlns:pic="http://schemas.openxmlformats.org/drawingml/2006/picture">
                  <pic:nvPicPr>
                    <pic:cNvPr id="33911" name="Picture 33911"/>
                    <pic:cNvPicPr/>
                  </pic:nvPicPr>
                  <pic:blipFill>
                    <a:blip r:embed="rId227"/>
                    <a:stretch>
                      <a:fillRect/>
                    </a:stretch>
                  </pic:blipFill>
                  <pic:spPr>
                    <a:xfrm>
                      <a:off x="0" y="0"/>
                      <a:ext cx="649224" cy="131064"/>
                    </a:xfrm>
                    <a:prstGeom prst="rect">
                      <a:avLst/>
                    </a:prstGeom>
                  </pic:spPr>
                </pic:pic>
              </a:graphicData>
            </a:graphic>
          </wp:inline>
        </w:drawing>
      </w:r>
      <w:r>
        <w:t xml:space="preserve"> * Domain Driven Design * Test Driven Development * Agile principles applied appropriate to the </w:t>
      </w:r>
      <w:del w:id="168" w:author="Ellingworth, Chris" w:date="2022-02-23T16:34:00Z">
        <w:r w:rsidDel="000D70AC">
          <w:delText xml:space="preserve">the </w:delText>
        </w:r>
      </w:del>
      <w:r>
        <w:t>size and state of the project.</w:t>
      </w:r>
    </w:p>
    <w:p w14:paraId="59C00B11" w14:textId="77777777" w:rsidR="00294FC8" w:rsidRDefault="00106299">
      <w:pPr>
        <w:spacing w:after="217"/>
        <w:ind w:left="-5"/>
      </w:pPr>
      <w:r>
        <w:rPr>
          <w:b/>
        </w:rPr>
        <w:t>5.0.4.3 Books</w:t>
      </w:r>
    </w:p>
    <w:p w14:paraId="377581B7" w14:textId="77777777" w:rsidR="00294FC8" w:rsidRDefault="00106299">
      <w:pPr>
        <w:ind w:right="6"/>
      </w:pPr>
      <w:r>
        <w:t>There are many great reference materials in print and on the Internet about Python development.</w:t>
      </w:r>
    </w:p>
    <w:p w14:paraId="31FE0A98" w14:textId="1F01827F" w:rsidR="00294FC8" w:rsidRDefault="00106299">
      <w:pPr>
        <w:ind w:right="6"/>
      </w:pPr>
      <w:del w:id="169" w:author="Ellingworth, Chris" w:date="2022-02-23T16:36:00Z">
        <w:r w:rsidDel="00377A30">
          <w:delText>The list b</w:delText>
        </w:r>
      </w:del>
      <w:ins w:id="170" w:author="Ellingworth, Chris" w:date="2022-02-23T16:36:00Z">
        <w:r w:rsidR="00377A30">
          <w:t>B</w:t>
        </w:r>
      </w:ins>
      <w:r>
        <w:t xml:space="preserve">elow </w:t>
      </w:r>
      <w:ins w:id="171" w:author="Ellingworth, Chris" w:date="2022-02-23T16:36:00Z">
        <w:r w:rsidR="00377A30">
          <w:t>are references that may be helpful</w:t>
        </w:r>
        <w:r w:rsidR="00871ED8">
          <w:t xml:space="preserve"> </w:t>
        </w:r>
      </w:ins>
      <w:del w:id="172" w:author="Ellingworth, Chris" w:date="2022-02-23T16:36:00Z">
        <w:r w:rsidDel="00871ED8">
          <w:delText xml:space="preserve">contains some of the titles the developers consider the most helpful and authoritative, regardless of level of expertise </w:delText>
        </w:r>
      </w:del>
      <w:r>
        <w:t xml:space="preserve">with Python. </w:t>
      </w:r>
      <w:del w:id="173" w:author="Ellingworth, Chris" w:date="2022-02-23T16:37:00Z">
        <w:r w:rsidDel="00871ED8">
          <w:delText>(Titles and author only, no affiliate links.)</w:delText>
        </w:r>
      </w:del>
    </w:p>
    <w:p w14:paraId="79E93D23" w14:textId="77777777" w:rsidR="00294FC8" w:rsidRDefault="00106299">
      <w:pPr>
        <w:spacing w:after="143"/>
        <w:ind w:right="6"/>
      </w:pPr>
      <w:r>
        <w:t>!"</w:t>
      </w:r>
      <w:r>
        <w:rPr>
          <w:u w:val="single" w:color="000000"/>
        </w:rPr>
        <w:t>The Hitchhiker's Guide to P</w:t>
      </w:r>
      <w:r>
        <w:t>y</w:t>
      </w:r>
      <w:r>
        <w:rPr>
          <w:u w:val="single" w:color="000000"/>
        </w:rPr>
        <w:t>thon</w:t>
      </w:r>
      <w:r>
        <w:t xml:space="preserve"> by Kenneth Reitz and Tanya Schlusser. On-line for free at </w:t>
      </w:r>
      <w:hyperlink r:id="rId228">
        <w:r>
          <w:rPr>
            <w:color w:val="546D78"/>
          </w:rPr>
          <w:t>docs.python-guide.org</w:t>
        </w:r>
      </w:hyperlink>
      <w:r>
        <w:t>.</w:t>
      </w:r>
    </w:p>
    <w:p w14:paraId="03DB5258" w14:textId="77777777" w:rsidR="00294FC8" w:rsidRDefault="00106299">
      <w:pPr>
        <w:spacing w:after="145"/>
        <w:ind w:right="6"/>
      </w:pPr>
      <w:r>
        <w:t>!"</w:t>
      </w:r>
      <w:r>
        <w:rPr>
          <w:u w:val="single" w:color="000000"/>
        </w:rPr>
        <w:t>Serious P</w:t>
      </w:r>
      <w:r>
        <w:t>y</w:t>
      </w:r>
      <w:r>
        <w:rPr>
          <w:u w:val="single" w:color="000000"/>
        </w:rPr>
        <w:t>thon</w:t>
      </w:r>
      <w:r>
        <w:t xml:space="preserve"> by Julien Danjou</w:t>
      </w:r>
    </w:p>
    <w:p w14:paraId="0FF2995E" w14:textId="77777777" w:rsidR="00294FC8" w:rsidRDefault="00106299">
      <w:pPr>
        <w:spacing w:after="147" w:line="259" w:lineRule="auto"/>
        <w:ind w:left="45"/>
      </w:pPr>
      <w:r>
        <w:t>!"</w:t>
      </w:r>
      <w:r>
        <w:rPr>
          <w:u w:val="single" w:color="000000"/>
        </w:rPr>
        <w:t>Domain-Driven Desi</w:t>
      </w:r>
      <w:r>
        <w:t>g</w:t>
      </w:r>
      <w:r>
        <w:rPr>
          <w:u w:val="single" w:color="000000"/>
        </w:rPr>
        <w:t>n Distilled</w:t>
      </w:r>
      <w:r>
        <w:t xml:space="preserve"> by Vaughn Vernon</w:t>
      </w:r>
    </w:p>
    <w:p w14:paraId="68F262BE" w14:textId="77777777" w:rsidR="00294FC8" w:rsidRDefault="00106299">
      <w:pPr>
        <w:spacing w:after="147" w:line="259" w:lineRule="auto"/>
        <w:ind w:left="45"/>
      </w:pPr>
      <w:r>
        <w:lastRenderedPageBreak/>
        <w:t>!"</w:t>
      </w:r>
      <w:r>
        <w:rPr>
          <w:u w:val="single" w:color="000000"/>
        </w:rPr>
        <w:t>Domain Driven Desi</w:t>
      </w:r>
      <w:r>
        <w:t>g</w:t>
      </w:r>
      <w:r>
        <w:rPr>
          <w:u w:val="single" w:color="000000"/>
        </w:rPr>
        <w:t>n: Tacklin</w:t>
      </w:r>
      <w:r>
        <w:t>g</w:t>
      </w:r>
      <w:r>
        <w:rPr>
          <w:u w:val="single" w:color="000000"/>
        </w:rPr>
        <w:t xml:space="preserve"> Complexit</w:t>
      </w:r>
      <w:r>
        <w:t>y</w:t>
      </w:r>
      <w:r>
        <w:rPr>
          <w:u w:val="single" w:color="000000"/>
        </w:rPr>
        <w:t xml:space="preserve"> in the Heart of Software</w:t>
      </w:r>
      <w:r>
        <w:t xml:space="preserve"> by Eric Evans</w:t>
      </w:r>
    </w:p>
    <w:p w14:paraId="35C30AAF" w14:textId="56E054EC" w:rsidR="00294FC8" w:rsidRDefault="00106299">
      <w:pPr>
        <w:spacing w:after="132"/>
        <w:ind w:left="167" w:right="6" w:hanging="167"/>
      </w:pPr>
      <w:r>
        <w:t>!"</w:t>
      </w:r>
      <w:r>
        <w:rPr>
          <w:u w:val="single" w:color="000000"/>
        </w:rPr>
        <w:t>Test Driven Development with P</w:t>
      </w:r>
      <w:r>
        <w:t>y</w:t>
      </w:r>
      <w:r>
        <w:rPr>
          <w:u w:val="single" w:color="000000"/>
        </w:rPr>
        <w:t>thon: Obe</w:t>
      </w:r>
      <w:r>
        <w:t>y</w:t>
      </w:r>
      <w:r>
        <w:rPr>
          <w:u w:val="single" w:color="000000"/>
        </w:rPr>
        <w:t xml:space="preserve"> the Testin</w:t>
      </w:r>
      <w:r>
        <w:t>g</w:t>
      </w:r>
      <w:r>
        <w:rPr>
          <w:u w:val="single" w:color="000000"/>
        </w:rPr>
        <w:t xml:space="preserve"> Goat</w:t>
      </w:r>
      <w:r>
        <w:t>,</w:t>
      </w:r>
      <w:r>
        <w:rPr>
          <w:u w:val="single" w:color="000000"/>
        </w:rPr>
        <w:t xml:space="preserve"> etc.</w:t>
      </w:r>
      <w:r>
        <w:t xml:space="preserve"> by Harry J.W. Percival. Also </w:t>
      </w:r>
      <w:hyperlink r:id="rId229">
        <w:r>
          <w:rPr>
            <w:color w:val="546D78"/>
          </w:rPr>
          <w:t xml:space="preserve">available online for </w:t>
        </w:r>
      </w:hyperlink>
      <w:hyperlink r:id="rId230">
        <w:r>
          <w:rPr>
            <w:color w:val="546D78"/>
          </w:rPr>
          <w:t>free</w:t>
        </w:r>
      </w:hyperlink>
      <w:ins w:id="174" w:author="Ellingworth, Chris" w:date="2022-02-23T16:37:00Z">
        <w:r w:rsidR="00CA656B">
          <w:rPr>
            <w:color w:val="546D78"/>
          </w:rPr>
          <w:t>.</w:t>
        </w:r>
      </w:ins>
      <w:del w:id="175" w:author="Ellingworth, Chris" w:date="2022-02-23T16:37:00Z">
        <w:r w:rsidDel="00CA656B">
          <w:delText>, which works for a quick reference in a pinch.</w:delText>
        </w:r>
      </w:del>
    </w:p>
    <w:p w14:paraId="167DB87D" w14:textId="77777777" w:rsidR="00294FC8" w:rsidRDefault="00106299">
      <w:pPr>
        <w:spacing w:after="142"/>
        <w:ind w:right="6"/>
      </w:pPr>
      <w:r>
        <w:t>!"</w:t>
      </w:r>
      <w:r>
        <w:rPr>
          <w:u w:val="single" w:color="000000"/>
        </w:rPr>
        <w:t>Architecture Patterns with P</w:t>
      </w:r>
      <w:r>
        <w:t>y</w:t>
      </w:r>
      <w:r>
        <w:rPr>
          <w:u w:val="single" w:color="000000"/>
        </w:rPr>
        <w:t>thon</w:t>
      </w:r>
      <w:r>
        <w:t xml:space="preserve"> by Harry J.W. Percival and Bob Gregory</w:t>
      </w:r>
    </w:p>
    <w:p w14:paraId="701B4FE0" w14:textId="77777777" w:rsidR="00294FC8" w:rsidRDefault="00106299">
      <w:pPr>
        <w:spacing w:after="1549"/>
        <w:ind w:right="6"/>
      </w:pPr>
      <w:r>
        <w:t>!"</w:t>
      </w:r>
      <w:r>
        <w:rPr>
          <w:u w:val="single" w:color="000000"/>
        </w:rPr>
        <w:t>Pro Git</w:t>
      </w:r>
      <w:r>
        <w:t xml:space="preserve"> by Scott Chacon and Ben Straub. </w:t>
      </w:r>
      <w:hyperlink r:id="rId231">
        <w:r>
          <w:rPr>
            <w:color w:val="546D78"/>
          </w:rPr>
          <w:t>Available as a free download</w:t>
        </w:r>
      </w:hyperlink>
      <w:r>
        <w:t xml:space="preserve"> under an open source license.</w:t>
      </w:r>
    </w:p>
    <w:p w14:paraId="62D4349E" w14:textId="77777777" w:rsidR="00294FC8" w:rsidRDefault="00106299">
      <w:pPr>
        <w:pStyle w:val="Heading3"/>
        <w:ind w:left="212"/>
      </w:pPr>
      <w:r>
        <w:t>5.0.4.4 No Representations or Warranties</w:t>
      </w:r>
    </w:p>
    <w:p w14:paraId="01F36F23" w14:textId="77777777" w:rsidR="00294FC8" w:rsidRDefault="00106299">
      <w:pPr>
        <w:spacing w:after="8" w:line="315" w:lineRule="auto"/>
        <w:ind w:left="212" w:right="72"/>
      </w:pPr>
      <w:r>
        <w:rPr>
          <w:sz w:val="15"/>
        </w:rPr>
        <w:t>THE SOFTWARE IS PROVIDED "AS IS", WITHOUT WARRANTY OF ANY KIND, EXPRESS OR IMPLIED, INCLUDING BUT NOT LIMITED TO THE</w:t>
      </w:r>
    </w:p>
    <w:p w14:paraId="72FB4E1B" w14:textId="77777777" w:rsidR="00294FC8" w:rsidRDefault="00106299">
      <w:pPr>
        <w:spacing w:after="8" w:line="315" w:lineRule="auto"/>
        <w:ind w:left="212" w:right="72"/>
      </w:pPr>
      <w:r>
        <w:rPr>
          <w:noProof/>
          <w:sz w:val="22"/>
        </w:rPr>
        <mc:AlternateContent>
          <mc:Choice Requires="wpg">
            <w:drawing>
              <wp:anchor distT="0" distB="0" distL="114300" distR="114300" simplePos="0" relativeHeight="251658253" behindDoc="1" locked="0" layoutInCell="1" allowOverlap="1" wp14:anchorId="63B8F393" wp14:editId="49653847">
                <wp:simplePos x="0" y="0"/>
                <wp:positionH relativeFrom="column">
                  <wp:posOffset>-3</wp:posOffset>
                </wp:positionH>
                <wp:positionV relativeFrom="paragraph">
                  <wp:posOffset>-483642</wp:posOffset>
                </wp:positionV>
                <wp:extent cx="6422181" cy="1080889"/>
                <wp:effectExtent l="0" t="0" r="0" b="0"/>
                <wp:wrapNone/>
                <wp:docPr id="31626" name="Group 31626"/>
                <wp:cNvGraphicFramePr/>
                <a:graphic xmlns:a="http://schemas.openxmlformats.org/drawingml/2006/main">
                  <a:graphicData uri="http://schemas.microsoft.com/office/word/2010/wordprocessingGroup">
                    <wpg:wgp>
                      <wpg:cNvGrpSpPr/>
                      <wpg:grpSpPr>
                        <a:xfrm>
                          <a:off x="0" y="0"/>
                          <a:ext cx="6422181" cy="1080889"/>
                          <a:chOff x="0" y="0"/>
                          <a:chExt cx="6422181" cy="1080889"/>
                        </a:xfrm>
                      </wpg:grpSpPr>
                      <wps:wsp>
                        <wps:cNvPr id="1953" name="Shape 1953"/>
                        <wps:cNvSpPr/>
                        <wps:spPr>
                          <a:xfrm>
                            <a:off x="0" y="0"/>
                            <a:ext cx="3211091" cy="1080889"/>
                          </a:xfrm>
                          <a:custGeom>
                            <a:avLst/>
                            <a:gdLst/>
                            <a:ahLst/>
                            <a:cxnLst/>
                            <a:rect l="0" t="0" r="0" b="0"/>
                            <a:pathLst>
                              <a:path w="3211091" h="1080889">
                                <a:moveTo>
                                  <a:pt x="81161" y="0"/>
                                </a:moveTo>
                                <a:lnTo>
                                  <a:pt x="3211091" y="0"/>
                                </a:lnTo>
                                <a:lnTo>
                                  <a:pt x="3211091" y="16222"/>
                                </a:lnTo>
                                <a:lnTo>
                                  <a:pt x="81161" y="16222"/>
                                </a:lnTo>
                                <a:cubicBezTo>
                                  <a:pt x="45343" y="16222"/>
                                  <a:pt x="16222" y="45343"/>
                                  <a:pt x="16222" y="81161"/>
                                </a:cubicBezTo>
                                <a:lnTo>
                                  <a:pt x="16222" y="999728"/>
                                </a:lnTo>
                                <a:cubicBezTo>
                                  <a:pt x="16222" y="1035546"/>
                                  <a:pt x="45343" y="1064667"/>
                                  <a:pt x="81161" y="1064667"/>
                                </a:cubicBezTo>
                                <a:lnTo>
                                  <a:pt x="3211091" y="1064667"/>
                                </a:lnTo>
                                <a:lnTo>
                                  <a:pt x="3211091" y="1080889"/>
                                </a:lnTo>
                                <a:lnTo>
                                  <a:pt x="81161" y="1080889"/>
                                </a:lnTo>
                                <a:cubicBezTo>
                                  <a:pt x="36364" y="1080889"/>
                                  <a:pt x="0" y="1044525"/>
                                  <a:pt x="0" y="999728"/>
                                </a:cubicBezTo>
                                <a:lnTo>
                                  <a:pt x="0" y="81161"/>
                                </a:lnTo>
                                <a:cubicBezTo>
                                  <a:pt x="0" y="36364"/>
                                  <a:pt x="36364" y="0"/>
                                  <a:pt x="81161" y="0"/>
                                </a:cubicBez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1954" name="Shape 1954"/>
                        <wps:cNvSpPr/>
                        <wps:spPr>
                          <a:xfrm>
                            <a:off x="3211091" y="0"/>
                            <a:ext cx="3211090" cy="1080889"/>
                          </a:xfrm>
                          <a:custGeom>
                            <a:avLst/>
                            <a:gdLst/>
                            <a:ahLst/>
                            <a:cxnLst/>
                            <a:rect l="0" t="0" r="0" b="0"/>
                            <a:pathLst>
                              <a:path w="3211090" h="1080889">
                                <a:moveTo>
                                  <a:pt x="0" y="0"/>
                                </a:moveTo>
                                <a:lnTo>
                                  <a:pt x="3129980" y="0"/>
                                </a:lnTo>
                                <a:cubicBezTo>
                                  <a:pt x="3174728" y="0"/>
                                  <a:pt x="3211090" y="36364"/>
                                  <a:pt x="3211090" y="81161"/>
                                </a:cubicBezTo>
                                <a:lnTo>
                                  <a:pt x="3211090" y="999728"/>
                                </a:lnTo>
                                <a:cubicBezTo>
                                  <a:pt x="3211090" y="1044525"/>
                                  <a:pt x="3174728" y="1080889"/>
                                  <a:pt x="3129980" y="1080889"/>
                                </a:cubicBezTo>
                                <a:lnTo>
                                  <a:pt x="0" y="1080889"/>
                                </a:lnTo>
                                <a:lnTo>
                                  <a:pt x="0" y="1064667"/>
                                </a:lnTo>
                                <a:lnTo>
                                  <a:pt x="3129980" y="1064667"/>
                                </a:lnTo>
                                <a:cubicBezTo>
                                  <a:pt x="3165797" y="1064667"/>
                                  <a:pt x="3194869" y="1035546"/>
                                  <a:pt x="3194869" y="999728"/>
                                </a:cubicBezTo>
                                <a:lnTo>
                                  <a:pt x="3194869" y="81161"/>
                                </a:lnTo>
                                <a:cubicBezTo>
                                  <a:pt x="3194869" y="45343"/>
                                  <a:pt x="3165797" y="16222"/>
                                  <a:pt x="3129980" y="16222"/>
                                </a:cubicBezTo>
                                <a:lnTo>
                                  <a:pt x="0" y="16222"/>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5233E0FD" id="Group 31626" o:spid="_x0000_s1026" style="position:absolute;margin-left:0;margin-top:-38.1pt;width:505.7pt;height:85.1pt;z-index:-251658227" coordsize="64221,1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">
                <v:shape id="Shape 1953" o:spid="_x0000_s1027" style="position:absolute;width:32110;height:10808;visibility:visible;mso-wrap-style:square;v-text-anchor:top" coordsize="3211091,1080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" path="m81161,l3211091,r,16222l81161,16222v-35818,,-64939,29121,-64939,64939l16222,999728v,35818,29121,64939,64939,64939l3211091,1064667r,16222l81161,1080889c36364,1080889,,1044525,,999728l,81161c,36364,36364,,81161,xe" fillcolor="#d3d3d3" stroked="f" strokeweight="0">
                  <v:stroke miterlimit="83231f" joinstyle="miter"/>
                  <v:path arrowok="t" textboxrect="0,0,3211091,1080889"/>
                </v:shape>
                <v:shape id="Shape 1954" o:spid="_x0000_s1028" style="position:absolute;left:32110;width:32111;height:10808;visibility:visible;mso-wrap-style:square;v-text-anchor:top" coordsize="3211090,1080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" path="m,l3129980,v44748,,81110,36364,81110,81161l3211090,999728v,44797,-36362,81161,-81110,81161l,1080889r,-16222l3129980,1064667v35817,,64889,-29121,64889,-64939l3194869,81161v,-35818,-29072,-64939,-64889,-64939l,16222,,xe" fillcolor="#d3d3d3" stroked="f" strokeweight="0">
                  <v:stroke miterlimit="83231f" joinstyle="miter"/>
                  <v:path arrowok="t" textboxrect="0,0,3211090,1080889"/>
                </v:shape>
              </v:group>
            </w:pict>
          </mc:Fallback>
        </mc:AlternateContent>
      </w:r>
      <w:r>
        <w:rPr>
          <w:sz w:val="15"/>
        </w:rPr>
        <w:t>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2DF04B16" w14:textId="77777777" w:rsidR="00294FC8" w:rsidRDefault="00106299">
      <w:pPr>
        <w:pStyle w:val="Heading1"/>
        <w:ind w:left="-5"/>
      </w:pPr>
      <w:r>
        <w:t>6 Configure a Python Dev Environment</w:t>
      </w:r>
    </w:p>
    <w:p w14:paraId="767D5D56" w14:textId="2E7D30B4" w:rsidR="00294FC8" w:rsidRDefault="00106299">
      <w:pPr>
        <w:spacing w:after="555"/>
        <w:ind w:right="6"/>
      </w:pPr>
      <w:r>
        <w:t xml:space="preserve">Respecting individual preferences and work style </w:t>
      </w:r>
      <w:del w:id="176" w:author="Ellingworth, Chris" w:date="2022-02-23T16:38:00Z">
        <w:r w:rsidDel="00DD0685">
          <w:delText xml:space="preserve">these </w:delText>
        </w:r>
      </w:del>
      <w:ins w:id="177" w:author="Ellingworth, Chris" w:date="2022-02-23T16:38:00Z">
        <w:r w:rsidR="00DD0685">
          <w:t xml:space="preserve">below </w:t>
        </w:r>
      </w:ins>
      <w:r>
        <w:t>are some suggested guidelines for creation of a Python development environment. These are consistent with Python standards and best practices and appropriate as a starting point for professional software development in Python.</w:t>
      </w:r>
    </w:p>
    <w:p w14:paraId="42729DFC" w14:textId="77777777" w:rsidR="00294FC8" w:rsidRDefault="00106299">
      <w:pPr>
        <w:pStyle w:val="Heading2"/>
        <w:ind w:left="-5"/>
      </w:pPr>
      <w:r>
        <w:t>6.1 Installing Python</w:t>
      </w:r>
    </w:p>
    <w:p w14:paraId="42239C32" w14:textId="77777777" w:rsidR="00294FC8" w:rsidRDefault="00106299">
      <w:pPr>
        <w:spacing w:after="363"/>
        <w:ind w:right="6"/>
      </w:pPr>
      <w:r>
        <w:t>The correct method of installing Python varies depending on the OS. Here are some considerations based on popular OS.</w:t>
      </w:r>
    </w:p>
    <w:p w14:paraId="6B2C0739" w14:textId="77777777" w:rsidR="00294FC8" w:rsidRDefault="00106299">
      <w:pPr>
        <w:pStyle w:val="Heading3"/>
        <w:tabs>
          <w:tab w:val="center" w:pos="328"/>
          <w:tab w:val="center" w:pos="2269"/>
        </w:tabs>
        <w:spacing w:after="358" w:line="265" w:lineRule="auto"/>
        <w:ind w:left="0" w:firstLine="0"/>
      </w:pPr>
      <w:r>
        <w:rPr>
          <w:b w:val="0"/>
          <w:sz w:val="22"/>
        </w:rPr>
        <w:tab/>
      </w:r>
      <w:r>
        <w:rPr>
          <w:sz w:val="16"/>
        </w:rPr>
        <w:t>OS</w:t>
      </w:r>
      <w:r>
        <w:rPr>
          <w:sz w:val="16"/>
        </w:rPr>
        <w:tab/>
        <w:t>Considerations</w:t>
      </w:r>
    </w:p>
    <w:p w14:paraId="131E067A" w14:textId="18A4BB32" w:rsidR="00294FC8" w:rsidRDefault="00106299">
      <w:pPr>
        <w:tabs>
          <w:tab w:val="center" w:pos="501"/>
          <w:tab w:val="center" w:pos="5613"/>
        </w:tabs>
        <w:spacing w:after="8" w:line="315" w:lineRule="auto"/>
        <w:ind w:left="0" w:firstLine="0"/>
      </w:pPr>
      <w:r>
        <w:rPr>
          <w:sz w:val="22"/>
        </w:rPr>
        <w:tab/>
      </w:r>
      <w:r>
        <w:rPr>
          <w:sz w:val="16"/>
        </w:rPr>
        <w:t>MacOS</w:t>
      </w:r>
      <w:r>
        <w:rPr>
          <w:sz w:val="16"/>
        </w:rPr>
        <w:tab/>
        <w:t xml:space="preserve">Mac OS comes configured with Python 2.x. Don't attempt to remove it or replace it . </w:t>
      </w:r>
      <w:hyperlink r:id="rId232">
        <w:r>
          <w:rPr>
            <w:color w:val="546D78"/>
            <w:sz w:val="16"/>
          </w:rPr>
          <w:t>Homebrew</w:t>
        </w:r>
      </w:hyperlink>
      <w:r>
        <w:rPr>
          <w:sz w:val="16"/>
        </w:rPr>
        <w:t xml:space="preserve"> is </w:t>
      </w:r>
      <w:commentRangeStart w:id="178"/>
      <w:commentRangeStart w:id="179"/>
      <w:r>
        <w:rPr>
          <w:sz w:val="16"/>
        </w:rPr>
        <w:t>a</w:t>
      </w:r>
      <w:commentRangeEnd w:id="178"/>
      <w:r w:rsidR="00577D2F">
        <w:rPr>
          <w:rStyle w:val="CommentReference"/>
        </w:rPr>
        <w:commentReference w:id="178"/>
      </w:r>
      <w:commentRangeEnd w:id="179"/>
      <w:r w:rsidR="00D84B8B">
        <w:rPr>
          <w:rStyle w:val="CommentReference"/>
        </w:rPr>
        <w:commentReference w:id="179"/>
      </w:r>
    </w:p>
    <w:p w14:paraId="01EB3809" w14:textId="77777777" w:rsidR="00294FC8" w:rsidRDefault="00106299">
      <w:pPr>
        <w:spacing w:after="0" w:line="315" w:lineRule="auto"/>
        <w:ind w:left="1633" w:right="166"/>
      </w:pPr>
      <w:r>
        <w:rPr>
          <w:noProof/>
          <w:sz w:val="22"/>
        </w:rPr>
        <mc:AlternateContent>
          <mc:Choice Requires="wpg">
            <w:drawing>
              <wp:anchor distT="0" distB="0" distL="114300" distR="114300" simplePos="0" relativeHeight="251658254" behindDoc="1" locked="0" layoutInCell="1" allowOverlap="1" wp14:anchorId="4B2CC885" wp14:editId="10157029">
                <wp:simplePos x="0" y="0"/>
                <wp:positionH relativeFrom="column">
                  <wp:posOffset>-3</wp:posOffset>
                </wp:positionH>
                <wp:positionV relativeFrom="paragraph">
                  <wp:posOffset>-647218</wp:posOffset>
                </wp:positionV>
                <wp:extent cx="6422181" cy="6079331"/>
                <wp:effectExtent l="0" t="0" r="0" b="0"/>
                <wp:wrapNone/>
                <wp:docPr id="31371" name="Group 31371"/>
                <wp:cNvGraphicFramePr/>
                <a:graphic xmlns:a="http://schemas.openxmlformats.org/drawingml/2006/main">
                  <a:graphicData uri="http://schemas.microsoft.com/office/word/2010/wordprocessingGroup">
                    <wpg:wgp>
                      <wpg:cNvGrpSpPr/>
                      <wpg:grpSpPr>
                        <a:xfrm>
                          <a:off x="0" y="0"/>
                          <a:ext cx="6422181" cy="6079331"/>
                          <a:chOff x="0" y="0"/>
                          <a:chExt cx="6422181" cy="6079331"/>
                        </a:xfrm>
                      </wpg:grpSpPr>
                      <wps:wsp>
                        <wps:cNvPr id="35982" name="Shape 35982"/>
                        <wps:cNvSpPr/>
                        <wps:spPr>
                          <a:xfrm>
                            <a:off x="5407" y="366364"/>
                            <a:ext cx="895201" cy="9144"/>
                          </a:xfrm>
                          <a:custGeom>
                            <a:avLst/>
                            <a:gdLst/>
                            <a:ahLst/>
                            <a:cxnLst/>
                            <a:rect l="0" t="0" r="0" b="0"/>
                            <a:pathLst>
                              <a:path w="895201" h="9144">
                                <a:moveTo>
                                  <a:pt x="0" y="0"/>
                                </a:moveTo>
                                <a:lnTo>
                                  <a:pt x="895201" y="0"/>
                                </a:lnTo>
                                <a:lnTo>
                                  <a:pt x="89520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983" name="Shape 35983"/>
                        <wps:cNvSpPr/>
                        <wps:spPr>
                          <a:xfrm>
                            <a:off x="900609" y="366364"/>
                            <a:ext cx="5516215" cy="9144"/>
                          </a:xfrm>
                          <a:custGeom>
                            <a:avLst/>
                            <a:gdLst/>
                            <a:ahLst/>
                            <a:cxnLst/>
                            <a:rect l="0" t="0" r="0" b="0"/>
                            <a:pathLst>
                              <a:path w="5516215" h="9144">
                                <a:moveTo>
                                  <a:pt x="0" y="0"/>
                                </a:moveTo>
                                <a:lnTo>
                                  <a:pt x="5516215" y="0"/>
                                </a:lnTo>
                                <a:lnTo>
                                  <a:pt x="5516215"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984" name="Shape 35984"/>
                        <wps:cNvSpPr/>
                        <wps:spPr>
                          <a:xfrm>
                            <a:off x="5407" y="1563836"/>
                            <a:ext cx="895201" cy="9144"/>
                          </a:xfrm>
                          <a:custGeom>
                            <a:avLst/>
                            <a:gdLst/>
                            <a:ahLst/>
                            <a:cxnLst/>
                            <a:rect l="0" t="0" r="0" b="0"/>
                            <a:pathLst>
                              <a:path w="895201" h="9144">
                                <a:moveTo>
                                  <a:pt x="0" y="0"/>
                                </a:moveTo>
                                <a:lnTo>
                                  <a:pt x="895201" y="0"/>
                                </a:lnTo>
                                <a:lnTo>
                                  <a:pt x="89520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985" name="Shape 35985"/>
                        <wps:cNvSpPr/>
                        <wps:spPr>
                          <a:xfrm>
                            <a:off x="900609" y="1563836"/>
                            <a:ext cx="5516215" cy="9144"/>
                          </a:xfrm>
                          <a:custGeom>
                            <a:avLst/>
                            <a:gdLst/>
                            <a:ahLst/>
                            <a:cxnLst/>
                            <a:rect l="0" t="0" r="0" b="0"/>
                            <a:pathLst>
                              <a:path w="5516215" h="9144">
                                <a:moveTo>
                                  <a:pt x="0" y="0"/>
                                </a:moveTo>
                                <a:lnTo>
                                  <a:pt x="5516215" y="0"/>
                                </a:lnTo>
                                <a:lnTo>
                                  <a:pt x="5516215"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986" name="Shape 35986"/>
                        <wps:cNvSpPr/>
                        <wps:spPr>
                          <a:xfrm>
                            <a:off x="5407" y="2262634"/>
                            <a:ext cx="895201" cy="9144"/>
                          </a:xfrm>
                          <a:custGeom>
                            <a:avLst/>
                            <a:gdLst/>
                            <a:ahLst/>
                            <a:cxnLst/>
                            <a:rect l="0" t="0" r="0" b="0"/>
                            <a:pathLst>
                              <a:path w="895201" h="9144">
                                <a:moveTo>
                                  <a:pt x="0" y="0"/>
                                </a:moveTo>
                                <a:lnTo>
                                  <a:pt x="895201" y="0"/>
                                </a:lnTo>
                                <a:lnTo>
                                  <a:pt x="89520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987" name="Shape 35987"/>
                        <wps:cNvSpPr/>
                        <wps:spPr>
                          <a:xfrm>
                            <a:off x="900609" y="2262634"/>
                            <a:ext cx="5516215" cy="9144"/>
                          </a:xfrm>
                          <a:custGeom>
                            <a:avLst/>
                            <a:gdLst/>
                            <a:ahLst/>
                            <a:cxnLst/>
                            <a:rect l="0" t="0" r="0" b="0"/>
                            <a:pathLst>
                              <a:path w="5516215" h="9144">
                                <a:moveTo>
                                  <a:pt x="0" y="0"/>
                                </a:moveTo>
                                <a:lnTo>
                                  <a:pt x="5516215" y="0"/>
                                </a:lnTo>
                                <a:lnTo>
                                  <a:pt x="5516215"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988" name="Shape 35988"/>
                        <wps:cNvSpPr/>
                        <wps:spPr>
                          <a:xfrm>
                            <a:off x="5407" y="3127672"/>
                            <a:ext cx="895201" cy="9144"/>
                          </a:xfrm>
                          <a:custGeom>
                            <a:avLst/>
                            <a:gdLst/>
                            <a:ahLst/>
                            <a:cxnLst/>
                            <a:rect l="0" t="0" r="0" b="0"/>
                            <a:pathLst>
                              <a:path w="895201" h="9144">
                                <a:moveTo>
                                  <a:pt x="0" y="0"/>
                                </a:moveTo>
                                <a:lnTo>
                                  <a:pt x="895201" y="0"/>
                                </a:lnTo>
                                <a:lnTo>
                                  <a:pt x="89520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989" name="Shape 35989"/>
                        <wps:cNvSpPr/>
                        <wps:spPr>
                          <a:xfrm>
                            <a:off x="900609" y="3127672"/>
                            <a:ext cx="5516215" cy="9144"/>
                          </a:xfrm>
                          <a:custGeom>
                            <a:avLst/>
                            <a:gdLst/>
                            <a:ahLst/>
                            <a:cxnLst/>
                            <a:rect l="0" t="0" r="0" b="0"/>
                            <a:pathLst>
                              <a:path w="5516215" h="9144">
                                <a:moveTo>
                                  <a:pt x="0" y="0"/>
                                </a:moveTo>
                                <a:lnTo>
                                  <a:pt x="5516215" y="0"/>
                                </a:lnTo>
                                <a:lnTo>
                                  <a:pt x="5516215"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2172" name="Shape 2172"/>
                        <wps:cNvSpPr/>
                        <wps:spPr>
                          <a:xfrm>
                            <a:off x="0" y="0"/>
                            <a:ext cx="3211091" cy="3831878"/>
                          </a:xfrm>
                          <a:custGeom>
                            <a:avLst/>
                            <a:gdLst/>
                            <a:ahLst/>
                            <a:cxnLst/>
                            <a:rect l="0" t="0" r="0" b="0"/>
                            <a:pathLst>
                              <a:path w="3211091" h="3831878">
                                <a:moveTo>
                                  <a:pt x="16222" y="0"/>
                                </a:moveTo>
                                <a:lnTo>
                                  <a:pt x="3211091" y="0"/>
                                </a:lnTo>
                                <a:lnTo>
                                  <a:pt x="3211091" y="5407"/>
                                </a:lnTo>
                                <a:lnTo>
                                  <a:pt x="16222" y="5407"/>
                                </a:lnTo>
                                <a:cubicBezTo>
                                  <a:pt x="10269" y="5407"/>
                                  <a:pt x="5407" y="10269"/>
                                  <a:pt x="5407" y="16221"/>
                                </a:cubicBezTo>
                                <a:lnTo>
                                  <a:pt x="5407" y="3815656"/>
                                </a:lnTo>
                                <a:cubicBezTo>
                                  <a:pt x="5407" y="3821609"/>
                                  <a:pt x="10269" y="3826470"/>
                                  <a:pt x="16222" y="3826470"/>
                                </a:cubicBezTo>
                                <a:lnTo>
                                  <a:pt x="3211091" y="3826470"/>
                                </a:lnTo>
                                <a:lnTo>
                                  <a:pt x="3211091" y="3831878"/>
                                </a:lnTo>
                                <a:lnTo>
                                  <a:pt x="16222" y="3831878"/>
                                </a:lnTo>
                                <a:cubicBezTo>
                                  <a:pt x="7293" y="3831878"/>
                                  <a:pt x="0" y="3824585"/>
                                  <a:pt x="0" y="3815656"/>
                                </a:cubicBezTo>
                                <a:lnTo>
                                  <a:pt x="0" y="16221"/>
                                </a:lnTo>
                                <a:cubicBezTo>
                                  <a:pt x="0" y="7293"/>
                                  <a:pt x="7293" y="0"/>
                                  <a:pt x="16222" y="0"/>
                                </a:cubicBez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2173" name="Shape 2173"/>
                        <wps:cNvSpPr/>
                        <wps:spPr>
                          <a:xfrm>
                            <a:off x="3211091" y="0"/>
                            <a:ext cx="3211090" cy="3831878"/>
                          </a:xfrm>
                          <a:custGeom>
                            <a:avLst/>
                            <a:gdLst/>
                            <a:ahLst/>
                            <a:cxnLst/>
                            <a:rect l="0" t="0" r="0" b="0"/>
                            <a:pathLst>
                              <a:path w="3211090" h="3831878">
                                <a:moveTo>
                                  <a:pt x="0" y="0"/>
                                </a:moveTo>
                                <a:lnTo>
                                  <a:pt x="3194868" y="0"/>
                                </a:lnTo>
                                <a:cubicBezTo>
                                  <a:pt x="3203847" y="0"/>
                                  <a:pt x="3211090" y="7293"/>
                                  <a:pt x="3211090" y="16221"/>
                                </a:cubicBezTo>
                                <a:lnTo>
                                  <a:pt x="3211090" y="3815656"/>
                                </a:lnTo>
                                <a:cubicBezTo>
                                  <a:pt x="3211090" y="3824585"/>
                                  <a:pt x="3203847" y="3831878"/>
                                  <a:pt x="3194868" y="3831878"/>
                                </a:cubicBezTo>
                                <a:lnTo>
                                  <a:pt x="0" y="3831878"/>
                                </a:lnTo>
                                <a:lnTo>
                                  <a:pt x="0" y="3826470"/>
                                </a:lnTo>
                                <a:lnTo>
                                  <a:pt x="3194868" y="3826470"/>
                                </a:lnTo>
                                <a:cubicBezTo>
                                  <a:pt x="3200872" y="3826470"/>
                                  <a:pt x="3205684" y="3821609"/>
                                  <a:pt x="3205684" y="3815656"/>
                                </a:cubicBezTo>
                                <a:lnTo>
                                  <a:pt x="3205684" y="16221"/>
                                </a:lnTo>
                                <a:cubicBezTo>
                                  <a:pt x="3205684" y="10269"/>
                                  <a:pt x="3200872" y="5407"/>
                                  <a:pt x="3194868" y="5407"/>
                                </a:cubicBezTo>
                                <a:lnTo>
                                  <a:pt x="0" y="5407"/>
                                </a:ln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2176" name="Shape 2176"/>
                        <wps:cNvSpPr/>
                        <wps:spPr>
                          <a:xfrm>
                            <a:off x="32445" y="4049316"/>
                            <a:ext cx="6389737" cy="2030016"/>
                          </a:xfrm>
                          <a:custGeom>
                            <a:avLst/>
                            <a:gdLst/>
                            <a:ahLst/>
                            <a:cxnLst/>
                            <a:rect l="0" t="0" r="0" b="0"/>
                            <a:pathLst>
                              <a:path w="6389737" h="2030016">
                                <a:moveTo>
                                  <a:pt x="0" y="0"/>
                                </a:moveTo>
                                <a:lnTo>
                                  <a:pt x="6373515" y="0"/>
                                </a:lnTo>
                                <a:cubicBezTo>
                                  <a:pt x="6378005" y="0"/>
                                  <a:pt x="6382060" y="1823"/>
                                  <a:pt x="6384993" y="4769"/>
                                </a:cubicBezTo>
                                <a:cubicBezTo>
                                  <a:pt x="6387926" y="7714"/>
                                  <a:pt x="6389737" y="11782"/>
                                  <a:pt x="6389737" y="16272"/>
                                </a:cubicBezTo>
                                <a:lnTo>
                                  <a:pt x="6389737" y="2013793"/>
                                </a:lnTo>
                                <a:cubicBezTo>
                                  <a:pt x="6389737" y="2022773"/>
                                  <a:pt x="6382494" y="2030016"/>
                                  <a:pt x="6373515" y="2030016"/>
                                </a:cubicBezTo>
                                <a:lnTo>
                                  <a:pt x="0" y="2030016"/>
                                </a:lnTo>
                                <a:close/>
                              </a:path>
                            </a:pathLst>
                          </a:custGeom>
                          <a:ln w="0" cap="flat">
                            <a:miter lim="127000"/>
                          </a:ln>
                        </wps:spPr>
                        <wps:style>
                          <a:lnRef idx="0">
                            <a:srgbClr val="000000">
                              <a:alpha val="0"/>
                            </a:srgbClr>
                          </a:lnRef>
                          <a:fillRef idx="1">
                            <a:srgbClr val="00B7D4"/>
                          </a:fillRef>
                          <a:effectRef idx="0">
                            <a:scrgbClr r="0" g="0" b="0"/>
                          </a:effectRef>
                          <a:fontRef idx="none"/>
                        </wps:style>
                        <wps:bodyPr/>
                      </wps:wsp>
                      <wps:wsp>
                        <wps:cNvPr id="2177" name="Shape 2177"/>
                        <wps:cNvSpPr/>
                        <wps:spPr>
                          <a:xfrm>
                            <a:off x="0" y="4049316"/>
                            <a:ext cx="32445" cy="2030016"/>
                          </a:xfrm>
                          <a:custGeom>
                            <a:avLst/>
                            <a:gdLst/>
                            <a:ahLst/>
                            <a:cxnLst/>
                            <a:rect l="0" t="0" r="0" b="0"/>
                            <a:pathLst>
                              <a:path w="32445" h="2030016">
                                <a:moveTo>
                                  <a:pt x="16222" y="0"/>
                                </a:moveTo>
                                <a:lnTo>
                                  <a:pt x="32445" y="0"/>
                                </a:lnTo>
                                <a:lnTo>
                                  <a:pt x="32445" y="2030016"/>
                                </a:lnTo>
                                <a:lnTo>
                                  <a:pt x="16222" y="2030016"/>
                                </a:lnTo>
                                <a:cubicBezTo>
                                  <a:pt x="7293" y="2030016"/>
                                  <a:pt x="0" y="2022773"/>
                                  <a:pt x="0" y="2013793"/>
                                </a:cubicBezTo>
                                <a:lnTo>
                                  <a:pt x="0" y="16272"/>
                                </a:lnTo>
                                <a:cubicBezTo>
                                  <a:pt x="0" y="7293"/>
                                  <a:pt x="7293" y="0"/>
                                  <a:pt x="16222" y="0"/>
                                </a:cubicBezTo>
                                <a:close/>
                              </a:path>
                            </a:pathLst>
                          </a:custGeom>
                          <a:ln w="0" cap="flat">
                            <a:miter lim="127000"/>
                          </a:ln>
                        </wps:spPr>
                        <wps:style>
                          <a:lnRef idx="0">
                            <a:srgbClr val="000000">
                              <a:alpha val="0"/>
                            </a:srgbClr>
                          </a:lnRef>
                          <a:fillRef idx="1">
                            <a:srgbClr val="00B7D4"/>
                          </a:fillRef>
                          <a:effectRef idx="0">
                            <a:scrgbClr r="0" g="0" b="0"/>
                          </a:effectRef>
                          <a:fontRef idx="none"/>
                        </wps:style>
                        <wps:bodyPr/>
                      </wps:wsp>
                      <wps:wsp>
                        <wps:cNvPr id="2234" name="Shape 2234"/>
                        <wps:cNvSpPr/>
                        <wps:spPr>
                          <a:xfrm>
                            <a:off x="27037" y="4049317"/>
                            <a:ext cx="6395144" cy="296069"/>
                          </a:xfrm>
                          <a:custGeom>
                            <a:avLst/>
                            <a:gdLst/>
                            <a:ahLst/>
                            <a:cxnLst/>
                            <a:rect l="0" t="0" r="0" b="0"/>
                            <a:pathLst>
                              <a:path w="6395144" h="296069">
                                <a:moveTo>
                                  <a:pt x="0" y="0"/>
                                </a:moveTo>
                                <a:lnTo>
                                  <a:pt x="6378924" y="0"/>
                                </a:lnTo>
                                <a:lnTo>
                                  <a:pt x="6390400" y="4768"/>
                                </a:lnTo>
                                <a:cubicBezTo>
                                  <a:pt x="6393333" y="7713"/>
                                  <a:pt x="6395144" y="11781"/>
                                  <a:pt x="6395144" y="16271"/>
                                </a:cubicBezTo>
                                <a:lnTo>
                                  <a:pt x="6395144" y="296069"/>
                                </a:lnTo>
                                <a:lnTo>
                                  <a:pt x="0" y="296069"/>
                                </a:lnTo>
                                <a:lnTo>
                                  <a:pt x="0" y="0"/>
                                </a:lnTo>
                                <a:close/>
                              </a:path>
                            </a:pathLst>
                          </a:custGeom>
                          <a:ln w="0" cap="flat">
                            <a:miter lim="127000"/>
                          </a:ln>
                        </wps:spPr>
                        <wps:style>
                          <a:lnRef idx="0">
                            <a:srgbClr val="000000">
                              <a:alpha val="0"/>
                            </a:srgbClr>
                          </a:lnRef>
                          <a:fillRef idx="1">
                            <a:srgbClr val="00B7D4">
                              <a:alpha val="10196"/>
                            </a:srgbClr>
                          </a:fillRef>
                          <a:effectRef idx="0">
                            <a:scrgbClr r="0" g="0" b="0"/>
                          </a:effectRef>
                          <a:fontRef idx="none"/>
                        </wps:style>
                        <wps:bodyPr/>
                      </wps:wsp>
                      <wps:wsp>
                        <wps:cNvPr id="2235" name="Shape 2235"/>
                        <wps:cNvSpPr/>
                        <wps:spPr>
                          <a:xfrm>
                            <a:off x="32445" y="4049316"/>
                            <a:ext cx="6389737" cy="296070"/>
                          </a:xfrm>
                          <a:custGeom>
                            <a:avLst/>
                            <a:gdLst/>
                            <a:ahLst/>
                            <a:cxnLst/>
                            <a:rect l="0" t="0" r="0" b="0"/>
                            <a:pathLst>
                              <a:path w="6389737" h="296070">
                                <a:moveTo>
                                  <a:pt x="0" y="0"/>
                                </a:moveTo>
                                <a:lnTo>
                                  <a:pt x="6373515" y="0"/>
                                </a:lnTo>
                                <a:cubicBezTo>
                                  <a:pt x="6378005" y="0"/>
                                  <a:pt x="6382060" y="1823"/>
                                  <a:pt x="6384993" y="4769"/>
                                </a:cubicBezTo>
                                <a:cubicBezTo>
                                  <a:pt x="6387926" y="7714"/>
                                  <a:pt x="6389737" y="11782"/>
                                  <a:pt x="6389737" y="16272"/>
                                </a:cubicBezTo>
                                <a:lnTo>
                                  <a:pt x="6389737" y="296070"/>
                                </a:lnTo>
                                <a:lnTo>
                                  <a:pt x="0" y="296070"/>
                                </a:lnTo>
                                <a:close/>
                              </a:path>
                            </a:pathLst>
                          </a:custGeom>
                          <a:ln w="0" cap="flat">
                            <a:miter lim="127000"/>
                          </a:ln>
                        </wps:spPr>
                        <wps:style>
                          <a:lnRef idx="0">
                            <a:srgbClr val="000000">
                              <a:alpha val="0"/>
                            </a:srgbClr>
                          </a:lnRef>
                          <a:fillRef idx="1">
                            <a:srgbClr val="00B7D4"/>
                          </a:fillRef>
                          <a:effectRef idx="0">
                            <a:scrgbClr r="0" g="0" b="0"/>
                          </a:effectRef>
                          <a:fontRef idx="none"/>
                        </wps:style>
                        <wps:bodyPr/>
                      </wps:wsp>
                      <wps:wsp>
                        <wps:cNvPr id="2236" name="Shape 2236"/>
                        <wps:cNvSpPr/>
                        <wps:spPr>
                          <a:xfrm>
                            <a:off x="0" y="4049316"/>
                            <a:ext cx="32445" cy="296070"/>
                          </a:xfrm>
                          <a:custGeom>
                            <a:avLst/>
                            <a:gdLst/>
                            <a:ahLst/>
                            <a:cxnLst/>
                            <a:rect l="0" t="0" r="0" b="0"/>
                            <a:pathLst>
                              <a:path w="32445" h="296070">
                                <a:moveTo>
                                  <a:pt x="16222" y="0"/>
                                </a:moveTo>
                                <a:lnTo>
                                  <a:pt x="32445" y="0"/>
                                </a:lnTo>
                                <a:lnTo>
                                  <a:pt x="32445" y="296070"/>
                                </a:lnTo>
                                <a:lnTo>
                                  <a:pt x="0" y="296070"/>
                                </a:lnTo>
                                <a:lnTo>
                                  <a:pt x="0" y="16272"/>
                                </a:lnTo>
                                <a:cubicBezTo>
                                  <a:pt x="0" y="7293"/>
                                  <a:pt x="7293" y="0"/>
                                  <a:pt x="16222" y="0"/>
                                </a:cubicBezTo>
                                <a:close/>
                              </a:path>
                            </a:pathLst>
                          </a:custGeom>
                          <a:ln w="0" cap="flat">
                            <a:miter lim="127000"/>
                          </a:ln>
                        </wps:spPr>
                        <wps:style>
                          <a:lnRef idx="0">
                            <a:srgbClr val="000000">
                              <a:alpha val="0"/>
                            </a:srgbClr>
                          </a:lnRef>
                          <a:fillRef idx="1">
                            <a:srgbClr val="00B7D4"/>
                          </a:fillRef>
                          <a:effectRef idx="0">
                            <a:scrgbClr r="0" g="0" b="0"/>
                          </a:effectRef>
                          <a:fontRef idx="none"/>
                        </wps:style>
                        <wps:bodyPr/>
                      </wps:wsp>
                      <pic:pic xmlns:pic="http://schemas.openxmlformats.org/drawingml/2006/picture">
                        <pic:nvPicPr>
                          <pic:cNvPr id="33912" name="Picture 33912"/>
                          <pic:cNvPicPr/>
                        </pic:nvPicPr>
                        <pic:blipFill>
                          <a:blip r:embed="rId233"/>
                          <a:stretch>
                            <a:fillRect/>
                          </a:stretch>
                        </pic:blipFill>
                        <pic:spPr>
                          <a:xfrm>
                            <a:off x="127556" y="4108591"/>
                            <a:ext cx="164592" cy="170688"/>
                          </a:xfrm>
                          <a:prstGeom prst="rect">
                            <a:avLst/>
                          </a:prstGeom>
                        </pic:spPr>
                      </pic:pic>
                      <pic:pic xmlns:pic="http://schemas.openxmlformats.org/drawingml/2006/picture">
                        <pic:nvPicPr>
                          <pic:cNvPr id="33913" name="Picture 33913"/>
                          <pic:cNvPicPr/>
                        </pic:nvPicPr>
                        <pic:blipFill>
                          <a:blip r:embed="rId234"/>
                          <a:stretch>
                            <a:fillRect/>
                          </a:stretch>
                        </pic:blipFill>
                        <pic:spPr>
                          <a:xfrm>
                            <a:off x="6191044" y="4108591"/>
                            <a:ext cx="164592" cy="167640"/>
                          </a:xfrm>
                          <a:prstGeom prst="rect">
                            <a:avLst/>
                          </a:prstGeom>
                        </pic:spPr>
                      </pic:pic>
                      <wps:wsp>
                        <wps:cNvPr id="2243" name="Shape 2243"/>
                        <wps:cNvSpPr/>
                        <wps:spPr>
                          <a:xfrm>
                            <a:off x="129828" y="5321846"/>
                            <a:ext cx="6194972" cy="383530"/>
                          </a:xfrm>
                          <a:custGeom>
                            <a:avLst/>
                            <a:gdLst/>
                            <a:ahLst/>
                            <a:cxnLst/>
                            <a:rect l="0" t="0" r="0" b="0"/>
                            <a:pathLst>
                              <a:path w="6194972" h="383530">
                                <a:moveTo>
                                  <a:pt x="16222" y="0"/>
                                </a:moveTo>
                                <a:lnTo>
                                  <a:pt x="6178748" y="0"/>
                                </a:lnTo>
                                <a:cubicBezTo>
                                  <a:pt x="6183238" y="0"/>
                                  <a:pt x="6187306" y="1823"/>
                                  <a:pt x="6190252" y="4763"/>
                                </a:cubicBezTo>
                                <a:lnTo>
                                  <a:pt x="6194972" y="16105"/>
                                </a:lnTo>
                                <a:lnTo>
                                  <a:pt x="6194972" y="367426"/>
                                </a:lnTo>
                                <a:lnTo>
                                  <a:pt x="6190252" y="378786"/>
                                </a:lnTo>
                                <a:cubicBezTo>
                                  <a:pt x="6187306" y="381719"/>
                                  <a:pt x="6183238" y="383530"/>
                                  <a:pt x="6178748" y="383530"/>
                                </a:cubicBezTo>
                                <a:lnTo>
                                  <a:pt x="16222" y="383530"/>
                                </a:lnTo>
                                <a:cubicBezTo>
                                  <a:pt x="7292" y="383530"/>
                                  <a:pt x="0" y="376287"/>
                                  <a:pt x="0" y="367309"/>
                                </a:cubicBezTo>
                                <a:lnTo>
                                  <a:pt x="0" y="16222"/>
                                </a:lnTo>
                                <a:cubicBezTo>
                                  <a:pt x="0" y="7293"/>
                                  <a:pt x="7292" y="0"/>
                                  <a:pt x="16222"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g:wgp>
                  </a:graphicData>
                </a:graphic>
              </wp:anchor>
            </w:drawing>
          </mc:Choice>
          <mc:Fallback>
            <w:pict>
              <v:group w14:anchorId="2D1C5CDB" id="Group 31371" o:spid="_x0000_s1026" style="position:absolute;margin-left:0;margin-top:-50.95pt;width:505.7pt;height:478.7pt;z-index:-251658226" coordsize="64221,60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">
                <v:shape id="Shape 35982" o:spid="_x0000_s1027" style="position:absolute;left:54;top:3663;width:8952;height:92;visibility:visible;mso-wrap-style:square;v-text-anchor:top" coordsize="8952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" path="m,l895201,r,9144l,9144,,e" fillcolor="black" stroked="f" strokeweight="0">
                  <v:fill opacity="7967f"/>
                  <v:stroke miterlimit="83231f" joinstyle="miter"/>
                  <v:path arrowok="t" textboxrect="0,0,895201,9144"/>
                </v:shape>
                <v:shape id="Shape 35983" o:spid="_x0000_s1028" style="position:absolute;left:9006;top:3663;width:55162;height:92;visibility:visible;mso-wrap-style:square;v-text-anchor:top" coordsize="551621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" path="m,l5516215,r,9144l,9144,,e" fillcolor="black" stroked="f" strokeweight="0">
                  <v:fill opacity="7967f"/>
                  <v:stroke miterlimit="83231f" joinstyle="miter"/>
                  <v:path arrowok="t" textboxrect="0,0,5516215,9144"/>
                </v:shape>
                <v:shape id="Shape 35984" o:spid="_x0000_s1029" style="position:absolute;left:54;top:15638;width:8952;height:91;visibility:visible;mso-wrap-style:square;v-text-anchor:top" coordsize="8952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" path="m,l895201,r,9144l,9144,,e" fillcolor="black" stroked="f" strokeweight="0">
                  <v:fill opacity="7967f"/>
                  <v:stroke miterlimit="83231f" joinstyle="miter"/>
                  <v:path arrowok="t" textboxrect="0,0,895201,9144"/>
                </v:shape>
                <v:shape id="Shape 35985" o:spid="_x0000_s1030" style="position:absolute;left:9006;top:15638;width:55162;height:91;visibility:visible;mso-wrap-style:square;v-text-anchor:top" coordsize="551621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" path="m,l5516215,r,9144l,9144,,e" fillcolor="black" stroked="f" strokeweight="0">
                  <v:fill opacity="7967f"/>
                  <v:stroke miterlimit="83231f" joinstyle="miter"/>
                  <v:path arrowok="t" textboxrect="0,0,5516215,9144"/>
                </v:shape>
                <v:shape id="Shape 35986" o:spid="_x0000_s1031" style="position:absolute;left:54;top:22626;width:8952;height:91;visibility:visible;mso-wrap-style:square;v-text-anchor:top" coordsize="8952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" path="m,l895201,r,9144l,9144,,e" fillcolor="black" stroked="f" strokeweight="0">
                  <v:fill opacity="7967f"/>
                  <v:stroke miterlimit="83231f" joinstyle="miter"/>
                  <v:path arrowok="t" textboxrect="0,0,895201,9144"/>
                </v:shape>
                <v:shape id="Shape 35987" o:spid="_x0000_s1032" style="position:absolute;left:9006;top:22626;width:55162;height:91;visibility:visible;mso-wrap-style:square;v-text-anchor:top" coordsize="551621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" path="m,l5516215,r,9144l,9144,,e" fillcolor="black" stroked="f" strokeweight="0">
                  <v:fill opacity="7967f"/>
                  <v:stroke miterlimit="83231f" joinstyle="miter"/>
                  <v:path arrowok="t" textboxrect="0,0,5516215,9144"/>
                </v:shape>
                <v:shape id="Shape 35988" o:spid="_x0000_s1033" style="position:absolute;left:54;top:31276;width:8952;height:92;visibility:visible;mso-wrap-style:square;v-text-anchor:top" coordsize="8952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" path="m,l895201,r,9144l,9144,,e" fillcolor="black" stroked="f" strokeweight="0">
                  <v:fill opacity="7967f"/>
                  <v:stroke miterlimit="83231f" joinstyle="miter"/>
                  <v:path arrowok="t" textboxrect="0,0,895201,9144"/>
                </v:shape>
                <v:shape id="Shape 35989" o:spid="_x0000_s1034" style="position:absolute;left:9006;top:31276;width:55162;height:92;visibility:visible;mso-wrap-style:square;v-text-anchor:top" coordsize="551621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" path="m,l5516215,r,9144l,9144,,e" fillcolor="black" stroked="f" strokeweight="0">
                  <v:fill opacity="7967f"/>
                  <v:stroke miterlimit="83231f" joinstyle="miter"/>
                  <v:path arrowok="t" textboxrect="0,0,5516215,9144"/>
                </v:shape>
                <v:shape id="Shape 2172" o:spid="_x0000_s1035" style="position:absolute;width:32110;height:38318;visibility:visible;mso-wrap-style:square;v-text-anchor:top" coordsize="3211091,3831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" path="m16222,l3211091,r,5407l16222,5407v-5953,,-10815,4862,-10815,10814l5407,3815656v,5953,4862,10814,10815,10814l3211091,3826470r,5408l16222,3831878c7293,3831878,,3824585,,3815656l,16221c,7293,7293,,16222,xe" fillcolor="#35454e" stroked="f" strokeweight="0">
                  <v:stroke miterlimit="83231f" joinstyle="miter"/>
                  <v:path arrowok="t" textboxrect="0,0,3211091,3831878"/>
                </v:shape>
                <v:shape id="Shape 2173" o:spid="_x0000_s1036" style="position:absolute;left:32110;width:32111;height:38318;visibility:visible;mso-wrap-style:square;v-text-anchor:top" coordsize="3211090,3831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" path="m,l3194868,v8979,,16222,7293,16222,16221l3211090,3815656v,8929,-7243,16222,-16222,16222l,3831878r,-5408l3194868,3826470v6004,,10816,-4861,10816,-10814l3205684,16221v,-5952,-4812,-10814,-10816,-10814l,5407,,xe" fillcolor="#35454e" stroked="f" strokeweight="0">
                  <v:stroke miterlimit="83231f" joinstyle="miter"/>
                  <v:path arrowok="t" textboxrect="0,0,3211090,3831878"/>
                </v:shape>
                <v:shape id="Shape 2176" o:spid="_x0000_s1037" style="position:absolute;left:324;top:40493;width:63897;height:20300;visibility:visible;mso-wrap-style:square;v-text-anchor:top" coordsize="6389737,203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" path="m,l6373515,v4490,,8545,1823,11478,4769c6387926,7714,6389737,11782,6389737,16272r,1997521c6389737,2022773,6382494,2030016,6373515,2030016l,2030016,,xe" fillcolor="#00b7d4" stroked="f" strokeweight="0">
                  <v:stroke miterlimit="83231f" joinstyle="miter"/>
                  <v:path arrowok="t" textboxrect="0,0,6389737,2030016"/>
                </v:shape>
                <v:shape id="Shape 2177" o:spid="_x0000_s1038" style="position:absolute;top:40493;width:324;height:20300;visibility:visible;mso-wrap-style:square;v-text-anchor:top" coordsize="32445,203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" path="m16222,l32445,r,2030016l16222,2030016c7293,2030016,,2022773,,2013793l,16272c,7293,7293,,16222,xe" fillcolor="#00b7d4" stroked="f" strokeweight="0">
                  <v:stroke miterlimit="83231f" joinstyle="miter"/>
                  <v:path arrowok="t" textboxrect="0,0,32445,2030016"/>
                </v:shape>
                <v:shape id="Shape 2234" o:spid="_x0000_s1039" style="position:absolute;left:270;top:40493;width:63951;height:2960;visibility:visible;mso-wrap-style:square;v-text-anchor:top" coordsize="6395144,29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" path="m,l6378924,r11476,4768c6393333,7713,6395144,11781,6395144,16271r,279798l,296069,,xe" fillcolor="#00b7d4" stroked="f" strokeweight="0">
                  <v:fill opacity="6682f"/>
                  <v:stroke miterlimit="83231f" joinstyle="miter"/>
                  <v:path arrowok="t" textboxrect="0,0,6395144,296069"/>
                </v:shape>
                <v:shape id="Shape 2235" o:spid="_x0000_s1040" style="position:absolute;left:324;top:40493;width:63897;height:2960;visibility:visible;mso-wrap-style:square;v-text-anchor:top" coordsize="6389737,2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" path="m,l6373515,v4490,,8545,1823,11478,4769c6387926,7714,6389737,11782,6389737,16272r,279798l,296070,,xe" fillcolor="#00b7d4" stroked="f" strokeweight="0">
                  <v:stroke miterlimit="83231f" joinstyle="miter"/>
                  <v:path arrowok="t" textboxrect="0,0,6389737,296070"/>
                </v:shape>
                <v:shape id="Shape 2236" o:spid="_x0000_s1041" style="position:absolute;top:40493;width:324;height:2960;visibility:visible;mso-wrap-style:square;v-text-anchor:top" coordsize="32445,2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" path="m16222,l32445,r,296070l,296070,,16272c,7293,7293,,16222,xe" fillcolor="#00b7d4" stroked="f" strokeweight="0">
                  <v:stroke miterlimit="83231f" joinstyle="miter"/>
                  <v:path arrowok="t" textboxrect="0,0,32445,296070"/>
                </v:shape>
                <v:shape id="Picture 33912" o:spid="_x0000_s1042" type="#_x0000_t75" style="position:absolute;left:1275;top:41085;width:1646;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">
                  <v:imagedata r:id="rId235" o:title=""/>
                </v:shape>
                <v:shape id="Picture 33913" o:spid="_x0000_s1043" type="#_x0000_t75" style="position:absolute;left:61910;top:41085;width:1646;height: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">
                  <v:imagedata r:id="rId236" o:title=""/>
                </v:shape>
                <v:shape id="Shape 2243" o:spid="_x0000_s1044" style="position:absolute;left:1298;top:53218;width:61950;height:3835;visibility:visible;mso-wrap-style:square;v-text-anchor:top" coordsize="6194972,38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" path="m16222,l6178748,v4490,,8558,1823,11504,4763l6194972,16105r,351321l6190252,378786v-2946,2933,-7014,4744,-11504,4744l16222,383530c7292,383530,,376287,,367309l,16222c,7293,7292,,16222,xe" fillcolor="#f5f5f5" stroked="f" strokeweight="0">
                  <v:stroke miterlimit="83231f" joinstyle="miter"/>
                  <v:path arrowok="t" textboxrect="0,0,6194972,383530"/>
                </v:shape>
              </v:group>
            </w:pict>
          </mc:Fallback>
        </mc:AlternateContent>
      </w:r>
      <w:r>
        <w:rPr>
          <w:sz w:val="16"/>
        </w:rPr>
        <w:t xml:space="preserve">package installer for Mac. However given some past and outstanding issues between Homebrew and Python, versions of Python prior to Python 3.7 may generate errors on install. </w:t>
      </w:r>
      <w:hyperlink r:id="rId237">
        <w:r>
          <w:rPr>
            <w:color w:val="546D78"/>
            <w:sz w:val="16"/>
          </w:rPr>
          <w:t xml:space="preserve">Apple XCode </w:t>
        </w:r>
      </w:hyperlink>
      <w:hyperlink r:id="rId238">
        <w:r>
          <w:rPr>
            <w:color w:val="546D78"/>
            <w:sz w:val="16"/>
          </w:rPr>
          <w:t>Developer Tools</w:t>
        </w:r>
      </w:hyperlink>
      <w:hyperlink r:id="rId239">
        <w:r>
          <w:rPr>
            <w:sz w:val="16"/>
          </w:rPr>
          <w:t xml:space="preserve"> </w:t>
        </w:r>
      </w:hyperlink>
      <w:r>
        <w:rPr>
          <w:sz w:val="16"/>
        </w:rPr>
        <w:t xml:space="preserve">installs Git and a version of Python. Available through the App Store it is a large download and system intensive program. A more granular installation would be the </w:t>
      </w:r>
      <w:hyperlink r:id="rId240">
        <w:r>
          <w:rPr>
            <w:color w:val="546D78"/>
            <w:sz w:val="16"/>
          </w:rPr>
          <w:t>XCode</w:t>
        </w:r>
      </w:hyperlink>
    </w:p>
    <w:p w14:paraId="37D17036" w14:textId="77777777" w:rsidR="00294FC8" w:rsidRDefault="007F57DF">
      <w:pPr>
        <w:spacing w:after="361" w:line="259" w:lineRule="auto"/>
        <w:ind w:left="0" w:right="223" w:firstLine="0"/>
        <w:jc w:val="right"/>
      </w:pPr>
      <w:hyperlink r:id="rId241">
        <w:r w:rsidR="00106299">
          <w:rPr>
            <w:color w:val="546D78"/>
            <w:sz w:val="16"/>
          </w:rPr>
          <w:t>Command Line Tools</w:t>
        </w:r>
      </w:hyperlink>
      <w:r w:rsidR="00106299">
        <w:rPr>
          <w:sz w:val="16"/>
        </w:rPr>
        <w:t xml:space="preserve"> which installs Git combined with a Python install pulled directly from Python.org.</w:t>
      </w:r>
    </w:p>
    <w:p w14:paraId="78CA9145" w14:textId="77777777" w:rsidR="00294FC8" w:rsidRDefault="00106299">
      <w:pPr>
        <w:spacing w:after="319" w:line="315" w:lineRule="auto"/>
        <w:ind w:left="1608" w:right="166" w:hanging="1410"/>
      </w:pPr>
      <w:r>
        <w:rPr>
          <w:sz w:val="16"/>
        </w:rPr>
        <w:t>WindowsOS</w:t>
      </w:r>
      <w:r>
        <w:rPr>
          <w:sz w:val="16"/>
        </w:rPr>
        <w:tab/>
        <w:t xml:space="preserve">Python is now available on the </w:t>
      </w:r>
      <w:hyperlink r:id="rId242">
        <w:r>
          <w:rPr>
            <w:color w:val="546D78"/>
            <w:sz w:val="16"/>
          </w:rPr>
          <w:t>Windows Store</w:t>
        </w:r>
      </w:hyperlink>
      <w:r>
        <w:rPr>
          <w:sz w:val="16"/>
        </w:rPr>
        <w:t xml:space="preserve">, though updates may lag behind current Python releases. Ease of setting environment variables makes it easy to maintain multiple installed versions simultaneously. This configuration is the easiest to integrate </w:t>
      </w:r>
      <w:hyperlink r:id="rId243">
        <w:r>
          <w:rPr>
            <w:color w:val="546D78"/>
            <w:sz w:val="16"/>
          </w:rPr>
          <w:t>VS Code</w:t>
        </w:r>
      </w:hyperlink>
      <w:r>
        <w:rPr>
          <w:sz w:val="16"/>
        </w:rPr>
        <w:t xml:space="preserve"> with Python.</w:t>
      </w:r>
    </w:p>
    <w:p w14:paraId="0E340A1E" w14:textId="77777777" w:rsidR="00294FC8" w:rsidRDefault="00106299">
      <w:pPr>
        <w:tabs>
          <w:tab w:val="center" w:pos="583"/>
          <w:tab w:val="center" w:pos="5659"/>
        </w:tabs>
        <w:spacing w:after="8" w:line="315" w:lineRule="auto"/>
        <w:ind w:left="0" w:firstLine="0"/>
      </w:pPr>
      <w:r>
        <w:rPr>
          <w:sz w:val="22"/>
        </w:rPr>
        <w:tab/>
      </w:r>
      <w:r>
        <w:rPr>
          <w:sz w:val="16"/>
        </w:rPr>
        <w:t>Windows</w:t>
      </w:r>
      <w:r>
        <w:rPr>
          <w:sz w:val="16"/>
        </w:rPr>
        <w:tab/>
        <w:t xml:space="preserve">A fully native Python install on Ubuntu is available for </w:t>
      </w:r>
      <w:hyperlink r:id="rId244">
        <w:r>
          <w:rPr>
            <w:color w:val="546D78"/>
            <w:sz w:val="16"/>
          </w:rPr>
          <w:t>Windows Subsystem for Linux 2</w:t>
        </w:r>
      </w:hyperlink>
      <w:r>
        <w:rPr>
          <w:sz w:val="16"/>
        </w:rPr>
        <w:t>. The version of</w:t>
      </w:r>
    </w:p>
    <w:p w14:paraId="7D74D2B9" w14:textId="77777777" w:rsidR="00294FC8" w:rsidRDefault="00106299">
      <w:pPr>
        <w:spacing w:after="319" w:line="315" w:lineRule="auto"/>
        <w:ind w:left="1608" w:right="166" w:hanging="1410"/>
      </w:pPr>
      <w:r>
        <w:rPr>
          <w:sz w:val="16"/>
        </w:rPr>
        <w:t>WLS2</w:t>
      </w:r>
      <w:r>
        <w:rPr>
          <w:sz w:val="16"/>
        </w:rPr>
        <w:tab/>
        <w:t>Python may need to be updated from a secondary repository as the official Ubuntu version trails official Python releases. Integration between VS Code running on Windows and integration with WSL2 Python may not be seamless.</w:t>
      </w:r>
    </w:p>
    <w:p w14:paraId="05C4FB65" w14:textId="77777777" w:rsidR="00294FC8" w:rsidRDefault="00106299">
      <w:pPr>
        <w:spacing w:after="607" w:line="315" w:lineRule="auto"/>
        <w:ind w:left="1608" w:right="166" w:hanging="1410"/>
      </w:pPr>
      <w:r>
        <w:rPr>
          <w:sz w:val="16"/>
        </w:rPr>
        <w:t>Linux</w:t>
      </w:r>
      <w:r>
        <w:rPr>
          <w:sz w:val="16"/>
        </w:rPr>
        <w:tab/>
        <w:t>A variety of package managers based on the installed distro may impact the ease of installing current Python releases and updates, but overall this possibly the easiest to "OS" to install and maintain Python.</w:t>
      </w:r>
    </w:p>
    <w:p w14:paraId="70ED12A7" w14:textId="77777777" w:rsidR="00294FC8" w:rsidRDefault="00106299">
      <w:pPr>
        <w:pStyle w:val="Heading3"/>
        <w:spacing w:after="308" w:line="265" w:lineRule="auto"/>
        <w:ind w:left="557"/>
      </w:pPr>
      <w:r>
        <w:rPr>
          <w:sz w:val="16"/>
        </w:rPr>
        <w:t>Python3</w:t>
      </w:r>
    </w:p>
    <w:p w14:paraId="51F17D03" w14:textId="00B49F03" w:rsidR="00294FC8" w:rsidRDefault="00106299">
      <w:pPr>
        <w:spacing w:after="164" w:line="315" w:lineRule="auto"/>
        <w:ind w:left="208" w:right="166"/>
      </w:pPr>
      <w:r>
        <w:rPr>
          <w:sz w:val="16"/>
        </w:rPr>
        <w:t>Python is "</w:t>
      </w:r>
      <w:commentRangeStart w:id="180"/>
      <w:r>
        <w:rPr>
          <w:sz w:val="16"/>
        </w:rPr>
        <w:t>officially</w:t>
      </w:r>
      <w:commentRangeEnd w:id="180"/>
      <w:r w:rsidR="00796E20">
        <w:rPr>
          <w:rStyle w:val="CommentReference"/>
        </w:rPr>
        <w:commentReference w:id="180"/>
      </w:r>
      <w:r>
        <w:rPr>
          <w:sz w:val="16"/>
        </w:rPr>
        <w:t>" referred to and invoked by spec</w:t>
      </w:r>
      <w:ins w:id="181" w:author="Ellingworth, Chris" w:date="2022-02-23T16:41:00Z">
        <w:r w:rsidR="00D16313">
          <w:rPr>
            <w:sz w:val="16"/>
          </w:rPr>
          <w:t>i</w:t>
        </w:r>
      </w:ins>
      <w:r>
        <w:rPr>
          <w:sz w:val="16"/>
        </w:rPr>
        <w:t>f</w:t>
      </w:r>
      <w:del w:id="182" w:author="Ellingworth, Chris" w:date="2022-02-23T16:41:00Z">
        <w:r w:rsidDel="00D16313">
          <w:rPr>
            <w:sz w:val="16"/>
          </w:rPr>
          <w:delText>i</w:delText>
        </w:r>
      </w:del>
      <w:r>
        <w:rPr>
          <w:sz w:val="16"/>
        </w:rPr>
        <w:t>ying either Python 2.x as "Python2" or Python 3.x.x as "Python3." The difference is generally trivial except on Macs where Python2 is included as part of the OS install.</w:t>
      </w:r>
    </w:p>
    <w:p w14:paraId="3855CF1B" w14:textId="77777777" w:rsidR="00294FC8" w:rsidRDefault="00106299">
      <w:pPr>
        <w:spacing w:after="233" w:line="315" w:lineRule="auto"/>
        <w:ind w:left="208" w:right="166"/>
      </w:pPr>
      <w:r>
        <w:rPr>
          <w:sz w:val="16"/>
        </w:rPr>
        <w:lastRenderedPageBreak/>
        <w:t>On Mac and Linux based systems, adding an alias to .bashrc or .zshrc is an easy way to prevent inadvertent references to an incorrect version of Python, e.g.,</w:t>
      </w:r>
    </w:p>
    <w:p w14:paraId="4EF711AE" w14:textId="77777777" w:rsidR="00294FC8" w:rsidRDefault="00106299">
      <w:pPr>
        <w:spacing w:after="309" w:line="280" w:lineRule="auto"/>
        <w:ind w:left="368" w:right="7484" w:firstLine="0"/>
      </w:pPr>
      <w:r>
        <w:rPr>
          <w:rFonts w:ascii="Roboto" w:eastAsia="Roboto" w:hAnsi="Roboto" w:cs="Roboto"/>
          <w:color w:val="35454E"/>
          <w:sz w:val="14"/>
        </w:rPr>
        <w:t>alias python='python3' alias pip='pip3'</w:t>
      </w:r>
    </w:p>
    <w:p w14:paraId="776E1600" w14:textId="77777777" w:rsidR="00294FC8" w:rsidRDefault="00106299">
      <w:pPr>
        <w:spacing w:after="700" w:line="315" w:lineRule="auto"/>
        <w:ind w:left="208" w:right="166"/>
      </w:pPr>
      <w:r>
        <w:rPr>
          <w:sz w:val="16"/>
        </w:rPr>
        <w:t>Note that the above included an alias for pip to pip3 as well.</w:t>
      </w:r>
    </w:p>
    <w:p w14:paraId="554EFD61" w14:textId="77777777" w:rsidR="00294FC8" w:rsidRDefault="00106299">
      <w:pPr>
        <w:pStyle w:val="Heading2"/>
        <w:ind w:left="-5"/>
      </w:pPr>
      <w:r>
        <w:t>6.2 Create a virtual environment to use for Dev</w:t>
      </w:r>
    </w:p>
    <w:p w14:paraId="525B43FC" w14:textId="28C40FA3" w:rsidR="00294FC8" w:rsidRDefault="00106299">
      <w:pPr>
        <w:ind w:right="6"/>
      </w:pPr>
      <w:r>
        <w:t xml:space="preserve">A Python virtual environment is a development </w:t>
      </w:r>
      <w:del w:id="183" w:author="Ellingworth, Chris" w:date="2022-02-23T16:42:00Z">
        <w:r w:rsidDel="00270BD6">
          <w:delText>"</w:delText>
        </w:r>
      </w:del>
      <w:r>
        <w:t>sandbox</w:t>
      </w:r>
      <w:del w:id="184" w:author="Ellingworth, Chris" w:date="2022-02-23T16:42:00Z">
        <w:r w:rsidDel="00270BD6">
          <w:delText>"</w:delText>
        </w:r>
      </w:del>
      <w:r>
        <w:t xml:space="preserve"> which allows for segmentation of development environments. This allows for management of different combinations and versions of Python releases, deployed packages, development and testing environments, and shifting between entirely different development projects. See the </w:t>
      </w:r>
      <w:hyperlink r:id="rId245">
        <w:r>
          <w:rPr>
            <w:color w:val="546D78"/>
          </w:rPr>
          <w:t>Python documentation for venv</w:t>
        </w:r>
      </w:hyperlink>
      <w:r>
        <w:t xml:space="preserve"> for a more detailed explanation and rationalization of Python virtual environments.</w:t>
      </w:r>
    </w:p>
    <w:p w14:paraId="124BFAE8" w14:textId="77777777" w:rsidR="00294FC8" w:rsidRDefault="00106299">
      <w:pPr>
        <w:ind w:right="6"/>
      </w:pPr>
      <w:r>
        <w:t xml:space="preserve">The use of Python virtual environments can't be overstated as a best practice to organize Python versions and package management. </w:t>
      </w:r>
      <w:hyperlink r:id="rId246">
        <w:r>
          <w:rPr>
            <w:color w:val="546D78"/>
          </w:rPr>
          <w:t>PEP-405</w:t>
        </w:r>
      </w:hyperlink>
    </w:p>
    <w:p w14:paraId="07E56064" w14:textId="4493E14E" w:rsidR="00294FC8" w:rsidRDefault="00106299">
      <w:pPr>
        <w:ind w:right="6"/>
      </w:pPr>
      <w:r>
        <w:t>Creating virtual environments to use in Python programming can be done entirely with packages that are include in the P</w:t>
      </w:r>
      <w:ins w:id="185" w:author="Ellingworth, Chris" w:date="2022-02-23T16:42:00Z">
        <w:r w:rsidR="00A32B9A">
          <w:t>y</w:t>
        </w:r>
      </w:ins>
      <w:r>
        <w:t>th</w:t>
      </w:r>
      <w:del w:id="186" w:author="Ellingworth, Chris" w:date="2022-02-23T16:42:00Z">
        <w:r w:rsidDel="00A32B9A">
          <w:delText>y</w:delText>
        </w:r>
      </w:del>
      <w:r>
        <w:t>on install or by additional third party applications.</w:t>
      </w:r>
    </w:p>
    <w:p w14:paraId="05AF8219" w14:textId="77777777" w:rsidR="00294FC8" w:rsidRDefault="00106299">
      <w:pPr>
        <w:spacing w:after="363"/>
        <w:ind w:right="6"/>
      </w:pPr>
      <w:r>
        <w:t>The choice of tools to create and manage Python virtual environments is dependent on situation, preference, and use case.</w:t>
      </w:r>
    </w:p>
    <w:p w14:paraId="391E9B2D" w14:textId="77777777" w:rsidR="00294FC8" w:rsidRDefault="00106299">
      <w:pPr>
        <w:pStyle w:val="Heading3"/>
        <w:tabs>
          <w:tab w:val="center" w:pos="598"/>
          <w:tab w:val="center" w:pos="1890"/>
        </w:tabs>
        <w:spacing w:after="358" w:line="265" w:lineRule="auto"/>
        <w:ind w:left="0" w:firstLine="0"/>
      </w:pPr>
      <w:r>
        <w:rPr>
          <w:b w:val="0"/>
          <w:sz w:val="22"/>
        </w:rPr>
        <w:tab/>
      </w:r>
      <w:r>
        <w:rPr>
          <w:sz w:val="16"/>
        </w:rPr>
        <w:t>Tool/App</w:t>
      </w:r>
      <w:r>
        <w:rPr>
          <w:sz w:val="16"/>
        </w:rPr>
        <w:tab/>
        <w:t>Use Case</w:t>
      </w:r>
    </w:p>
    <w:p w14:paraId="6633D99F" w14:textId="1A2B4A3C" w:rsidR="00294FC8" w:rsidRDefault="007F57DF">
      <w:pPr>
        <w:spacing w:after="319" w:line="315" w:lineRule="auto"/>
        <w:ind w:left="1491" w:right="166" w:hanging="1293"/>
      </w:pPr>
      <w:hyperlink r:id="rId247">
        <w:r w:rsidR="00106299">
          <w:rPr>
            <w:color w:val="546D78"/>
            <w:sz w:val="16"/>
          </w:rPr>
          <w:t>venv</w:t>
        </w:r>
      </w:hyperlink>
      <w:r w:rsidR="00106299">
        <w:rPr>
          <w:color w:val="546D78"/>
          <w:sz w:val="16"/>
        </w:rPr>
        <w:tab/>
      </w:r>
      <w:r w:rsidR="00106299">
        <w:rPr>
          <w:sz w:val="16"/>
        </w:rPr>
        <w:t xml:space="preserve">Implementation of the virtualenv as a Python module included in the Python install since v.3.3. </w:t>
      </w:r>
      <w:del w:id="187" w:author="Ellingworth, Chris" w:date="2022-02-23T16:43:00Z">
        <w:r w:rsidR="00106299" w:rsidDel="00221DF5">
          <w:rPr>
            <w:sz w:val="16"/>
          </w:rPr>
          <w:delText xml:space="preserve">This is the </w:delText>
        </w:r>
        <w:r w:rsidR="00106299" w:rsidDel="00A32B9A">
          <w:rPr>
            <w:sz w:val="16"/>
          </w:rPr>
          <w:delText>"</w:delText>
        </w:r>
        <w:r w:rsidR="00106299" w:rsidDel="00221DF5">
          <w:rPr>
            <w:sz w:val="16"/>
          </w:rPr>
          <w:delText>goto" tool of choice.</w:delText>
        </w:r>
      </w:del>
    </w:p>
    <w:p w14:paraId="6E30A584" w14:textId="77777777" w:rsidR="00294FC8" w:rsidRDefault="00106299">
      <w:pPr>
        <w:tabs>
          <w:tab w:val="center" w:pos="616"/>
          <w:tab w:val="center" w:pos="3984"/>
        </w:tabs>
        <w:spacing w:after="319" w:line="315" w:lineRule="auto"/>
        <w:ind w:left="0" w:firstLine="0"/>
      </w:pPr>
      <w:r>
        <w:rPr>
          <w:sz w:val="22"/>
        </w:rPr>
        <w:tab/>
      </w:r>
      <w:hyperlink r:id="rId248">
        <w:r>
          <w:rPr>
            <w:color w:val="546D78"/>
            <w:sz w:val="16"/>
          </w:rPr>
          <w:t>virtualenv</w:t>
        </w:r>
      </w:hyperlink>
      <w:r>
        <w:rPr>
          <w:color w:val="546D78"/>
          <w:sz w:val="16"/>
        </w:rPr>
        <w:tab/>
      </w:r>
      <w:r>
        <w:rPr>
          <w:sz w:val="16"/>
        </w:rPr>
        <w:t xml:space="preserve">Includes features not included in venv (see the </w:t>
      </w:r>
      <w:hyperlink r:id="rId249">
        <w:r>
          <w:rPr>
            <w:color w:val="546D78"/>
            <w:sz w:val="16"/>
          </w:rPr>
          <w:t>comparison</w:t>
        </w:r>
      </w:hyperlink>
      <w:hyperlink r:id="rId250">
        <w:r>
          <w:rPr>
            <w:sz w:val="16"/>
          </w:rPr>
          <w:t>)</w:t>
        </w:r>
      </w:hyperlink>
      <w:r>
        <w:rPr>
          <w:sz w:val="16"/>
        </w:rPr>
        <w:t>.</w:t>
      </w:r>
    </w:p>
    <w:p w14:paraId="5B4AA35A" w14:textId="77777777" w:rsidR="00294FC8" w:rsidRDefault="00106299">
      <w:pPr>
        <w:tabs>
          <w:tab w:val="center" w:pos="641"/>
          <w:tab w:val="center" w:pos="5310"/>
        </w:tabs>
        <w:spacing w:after="8" w:line="315" w:lineRule="auto"/>
        <w:ind w:left="0" w:firstLine="0"/>
      </w:pPr>
      <w:r>
        <w:rPr>
          <w:sz w:val="22"/>
        </w:rPr>
        <w:tab/>
      </w:r>
      <w:hyperlink r:id="rId251">
        <w:r>
          <w:rPr>
            <w:color w:val="546D78"/>
            <w:sz w:val="16"/>
          </w:rPr>
          <w:t>Anaconda</w:t>
        </w:r>
      </w:hyperlink>
      <w:r>
        <w:rPr>
          <w:color w:val="546D78"/>
          <w:sz w:val="16"/>
        </w:rPr>
        <w:tab/>
      </w:r>
      <w:r>
        <w:rPr>
          <w:sz w:val="16"/>
        </w:rPr>
        <w:t>A heavyweight package and virtual environment manager. It acts as an "all in one" for Python</w:t>
      </w:r>
    </w:p>
    <w:p w14:paraId="59698AD6" w14:textId="77777777" w:rsidR="00294FC8" w:rsidRDefault="00106299">
      <w:pPr>
        <w:spacing w:after="319" w:line="315" w:lineRule="auto"/>
        <w:ind w:left="1516" w:right="166"/>
      </w:pPr>
      <w:r>
        <w:rPr>
          <w:noProof/>
          <w:sz w:val="22"/>
        </w:rPr>
        <mc:AlternateContent>
          <mc:Choice Requires="wpg">
            <w:drawing>
              <wp:anchor distT="0" distB="0" distL="114300" distR="114300" simplePos="0" relativeHeight="251658255" behindDoc="1" locked="0" layoutInCell="1" allowOverlap="1" wp14:anchorId="217C8035" wp14:editId="404F2448">
                <wp:simplePos x="0" y="0"/>
                <wp:positionH relativeFrom="column">
                  <wp:posOffset>-3</wp:posOffset>
                </wp:positionH>
                <wp:positionV relativeFrom="paragraph">
                  <wp:posOffset>-1546209</wp:posOffset>
                </wp:positionV>
                <wp:extent cx="6422181" cy="6152009"/>
                <wp:effectExtent l="0" t="0" r="0" b="0"/>
                <wp:wrapNone/>
                <wp:docPr id="31997" name="Group 31997"/>
                <wp:cNvGraphicFramePr/>
                <a:graphic xmlns:a="http://schemas.openxmlformats.org/drawingml/2006/main">
                  <a:graphicData uri="http://schemas.microsoft.com/office/word/2010/wordprocessingGroup">
                    <wpg:wgp>
                      <wpg:cNvGrpSpPr/>
                      <wpg:grpSpPr>
                        <a:xfrm>
                          <a:off x="0" y="0"/>
                          <a:ext cx="6422181" cy="6152009"/>
                          <a:chOff x="0" y="0"/>
                          <a:chExt cx="6422181" cy="6152009"/>
                        </a:xfrm>
                      </wpg:grpSpPr>
                      <wps:wsp>
                        <wps:cNvPr id="35998" name="Shape 35998"/>
                        <wps:cNvSpPr/>
                        <wps:spPr>
                          <a:xfrm>
                            <a:off x="5407" y="366415"/>
                            <a:ext cx="820787" cy="9144"/>
                          </a:xfrm>
                          <a:custGeom>
                            <a:avLst/>
                            <a:gdLst/>
                            <a:ahLst/>
                            <a:cxnLst/>
                            <a:rect l="0" t="0" r="0" b="0"/>
                            <a:pathLst>
                              <a:path w="820787" h="9144">
                                <a:moveTo>
                                  <a:pt x="0" y="0"/>
                                </a:moveTo>
                                <a:lnTo>
                                  <a:pt x="820787" y="0"/>
                                </a:lnTo>
                                <a:lnTo>
                                  <a:pt x="82078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999" name="Shape 35999"/>
                        <wps:cNvSpPr/>
                        <wps:spPr>
                          <a:xfrm>
                            <a:off x="826195" y="366415"/>
                            <a:ext cx="5590580" cy="9144"/>
                          </a:xfrm>
                          <a:custGeom>
                            <a:avLst/>
                            <a:gdLst/>
                            <a:ahLst/>
                            <a:cxnLst/>
                            <a:rect l="0" t="0" r="0" b="0"/>
                            <a:pathLst>
                              <a:path w="5590580" h="9144">
                                <a:moveTo>
                                  <a:pt x="0" y="0"/>
                                </a:moveTo>
                                <a:lnTo>
                                  <a:pt x="5590580" y="0"/>
                                </a:lnTo>
                                <a:lnTo>
                                  <a:pt x="5590580"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000" name="Shape 36000"/>
                        <wps:cNvSpPr/>
                        <wps:spPr>
                          <a:xfrm>
                            <a:off x="5407" y="898972"/>
                            <a:ext cx="820787" cy="9144"/>
                          </a:xfrm>
                          <a:custGeom>
                            <a:avLst/>
                            <a:gdLst/>
                            <a:ahLst/>
                            <a:cxnLst/>
                            <a:rect l="0" t="0" r="0" b="0"/>
                            <a:pathLst>
                              <a:path w="820787" h="9144">
                                <a:moveTo>
                                  <a:pt x="0" y="0"/>
                                </a:moveTo>
                                <a:lnTo>
                                  <a:pt x="820787" y="0"/>
                                </a:lnTo>
                                <a:lnTo>
                                  <a:pt x="82078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001" name="Shape 36001"/>
                        <wps:cNvSpPr/>
                        <wps:spPr>
                          <a:xfrm>
                            <a:off x="826195" y="898972"/>
                            <a:ext cx="5590580" cy="9144"/>
                          </a:xfrm>
                          <a:custGeom>
                            <a:avLst/>
                            <a:gdLst/>
                            <a:ahLst/>
                            <a:cxnLst/>
                            <a:rect l="0" t="0" r="0" b="0"/>
                            <a:pathLst>
                              <a:path w="5590580" h="9144">
                                <a:moveTo>
                                  <a:pt x="0" y="0"/>
                                </a:moveTo>
                                <a:lnTo>
                                  <a:pt x="5590580" y="0"/>
                                </a:lnTo>
                                <a:lnTo>
                                  <a:pt x="5590580"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002" name="Shape 36002"/>
                        <wps:cNvSpPr/>
                        <wps:spPr>
                          <a:xfrm>
                            <a:off x="5407" y="1265386"/>
                            <a:ext cx="820787" cy="9144"/>
                          </a:xfrm>
                          <a:custGeom>
                            <a:avLst/>
                            <a:gdLst/>
                            <a:ahLst/>
                            <a:cxnLst/>
                            <a:rect l="0" t="0" r="0" b="0"/>
                            <a:pathLst>
                              <a:path w="820787" h="9144">
                                <a:moveTo>
                                  <a:pt x="0" y="0"/>
                                </a:moveTo>
                                <a:lnTo>
                                  <a:pt x="820787" y="0"/>
                                </a:lnTo>
                                <a:lnTo>
                                  <a:pt x="82078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003" name="Shape 36003"/>
                        <wps:cNvSpPr/>
                        <wps:spPr>
                          <a:xfrm>
                            <a:off x="826195" y="1265386"/>
                            <a:ext cx="5590580" cy="9144"/>
                          </a:xfrm>
                          <a:custGeom>
                            <a:avLst/>
                            <a:gdLst/>
                            <a:ahLst/>
                            <a:cxnLst/>
                            <a:rect l="0" t="0" r="0" b="0"/>
                            <a:pathLst>
                              <a:path w="5590580" h="9144">
                                <a:moveTo>
                                  <a:pt x="0" y="0"/>
                                </a:moveTo>
                                <a:lnTo>
                                  <a:pt x="5590580" y="0"/>
                                </a:lnTo>
                                <a:lnTo>
                                  <a:pt x="5590580"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004" name="Shape 36004"/>
                        <wps:cNvSpPr/>
                        <wps:spPr>
                          <a:xfrm>
                            <a:off x="5407" y="2462808"/>
                            <a:ext cx="820787" cy="9144"/>
                          </a:xfrm>
                          <a:custGeom>
                            <a:avLst/>
                            <a:gdLst/>
                            <a:ahLst/>
                            <a:cxnLst/>
                            <a:rect l="0" t="0" r="0" b="0"/>
                            <a:pathLst>
                              <a:path w="820787" h="9144">
                                <a:moveTo>
                                  <a:pt x="0" y="0"/>
                                </a:moveTo>
                                <a:lnTo>
                                  <a:pt x="820787" y="0"/>
                                </a:lnTo>
                                <a:lnTo>
                                  <a:pt x="82078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005" name="Shape 36005"/>
                        <wps:cNvSpPr/>
                        <wps:spPr>
                          <a:xfrm>
                            <a:off x="826195" y="2462808"/>
                            <a:ext cx="5590580" cy="9144"/>
                          </a:xfrm>
                          <a:custGeom>
                            <a:avLst/>
                            <a:gdLst/>
                            <a:ahLst/>
                            <a:cxnLst/>
                            <a:rect l="0" t="0" r="0" b="0"/>
                            <a:pathLst>
                              <a:path w="5590580" h="9144">
                                <a:moveTo>
                                  <a:pt x="0" y="0"/>
                                </a:moveTo>
                                <a:lnTo>
                                  <a:pt x="5590580" y="0"/>
                                </a:lnTo>
                                <a:lnTo>
                                  <a:pt x="5590580"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006" name="Shape 36006"/>
                        <wps:cNvSpPr/>
                        <wps:spPr>
                          <a:xfrm>
                            <a:off x="5407" y="2995414"/>
                            <a:ext cx="820787" cy="9144"/>
                          </a:xfrm>
                          <a:custGeom>
                            <a:avLst/>
                            <a:gdLst/>
                            <a:ahLst/>
                            <a:cxnLst/>
                            <a:rect l="0" t="0" r="0" b="0"/>
                            <a:pathLst>
                              <a:path w="820787" h="9144">
                                <a:moveTo>
                                  <a:pt x="0" y="0"/>
                                </a:moveTo>
                                <a:lnTo>
                                  <a:pt x="820787" y="0"/>
                                </a:lnTo>
                                <a:lnTo>
                                  <a:pt x="82078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007" name="Shape 36007"/>
                        <wps:cNvSpPr/>
                        <wps:spPr>
                          <a:xfrm>
                            <a:off x="826195" y="2995414"/>
                            <a:ext cx="5590580" cy="9144"/>
                          </a:xfrm>
                          <a:custGeom>
                            <a:avLst/>
                            <a:gdLst/>
                            <a:ahLst/>
                            <a:cxnLst/>
                            <a:rect l="0" t="0" r="0" b="0"/>
                            <a:pathLst>
                              <a:path w="5590580" h="9144">
                                <a:moveTo>
                                  <a:pt x="0" y="0"/>
                                </a:moveTo>
                                <a:lnTo>
                                  <a:pt x="5590580" y="0"/>
                                </a:lnTo>
                                <a:lnTo>
                                  <a:pt x="5590580"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008" name="Shape 36008"/>
                        <wps:cNvSpPr/>
                        <wps:spPr>
                          <a:xfrm>
                            <a:off x="5407" y="3361779"/>
                            <a:ext cx="820787" cy="9144"/>
                          </a:xfrm>
                          <a:custGeom>
                            <a:avLst/>
                            <a:gdLst/>
                            <a:ahLst/>
                            <a:cxnLst/>
                            <a:rect l="0" t="0" r="0" b="0"/>
                            <a:pathLst>
                              <a:path w="820787" h="9144">
                                <a:moveTo>
                                  <a:pt x="0" y="0"/>
                                </a:moveTo>
                                <a:lnTo>
                                  <a:pt x="820787" y="0"/>
                                </a:lnTo>
                                <a:lnTo>
                                  <a:pt x="82078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009" name="Shape 36009"/>
                        <wps:cNvSpPr/>
                        <wps:spPr>
                          <a:xfrm>
                            <a:off x="826195" y="3361779"/>
                            <a:ext cx="5590580" cy="9144"/>
                          </a:xfrm>
                          <a:custGeom>
                            <a:avLst/>
                            <a:gdLst/>
                            <a:ahLst/>
                            <a:cxnLst/>
                            <a:rect l="0" t="0" r="0" b="0"/>
                            <a:pathLst>
                              <a:path w="5590580" h="9144">
                                <a:moveTo>
                                  <a:pt x="0" y="0"/>
                                </a:moveTo>
                                <a:lnTo>
                                  <a:pt x="5590580" y="0"/>
                                </a:lnTo>
                                <a:lnTo>
                                  <a:pt x="5590580"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2313" name="Shape 2313"/>
                        <wps:cNvSpPr/>
                        <wps:spPr>
                          <a:xfrm>
                            <a:off x="0" y="0"/>
                            <a:ext cx="3211091" cy="4232226"/>
                          </a:xfrm>
                          <a:custGeom>
                            <a:avLst/>
                            <a:gdLst/>
                            <a:ahLst/>
                            <a:cxnLst/>
                            <a:rect l="0" t="0" r="0" b="0"/>
                            <a:pathLst>
                              <a:path w="3211091" h="4232226">
                                <a:moveTo>
                                  <a:pt x="16220" y="0"/>
                                </a:moveTo>
                                <a:lnTo>
                                  <a:pt x="3211091" y="0"/>
                                </a:lnTo>
                                <a:lnTo>
                                  <a:pt x="3211091" y="5407"/>
                                </a:lnTo>
                                <a:lnTo>
                                  <a:pt x="16222" y="5407"/>
                                </a:lnTo>
                                <a:cubicBezTo>
                                  <a:pt x="10269" y="5407"/>
                                  <a:pt x="5407" y="10268"/>
                                  <a:pt x="5407" y="16272"/>
                                </a:cubicBezTo>
                                <a:lnTo>
                                  <a:pt x="5407" y="4216003"/>
                                </a:lnTo>
                                <a:cubicBezTo>
                                  <a:pt x="5407" y="4221956"/>
                                  <a:pt x="10269" y="4226819"/>
                                  <a:pt x="16222" y="4226819"/>
                                </a:cubicBezTo>
                                <a:lnTo>
                                  <a:pt x="3211091" y="4226819"/>
                                </a:lnTo>
                                <a:lnTo>
                                  <a:pt x="3211091" y="4232226"/>
                                </a:lnTo>
                                <a:lnTo>
                                  <a:pt x="16222" y="4232226"/>
                                </a:lnTo>
                                <a:cubicBezTo>
                                  <a:pt x="7293" y="4232226"/>
                                  <a:pt x="0" y="4224933"/>
                                  <a:pt x="0" y="4216003"/>
                                </a:cubicBezTo>
                                <a:lnTo>
                                  <a:pt x="0" y="16272"/>
                                </a:lnTo>
                                <a:cubicBezTo>
                                  <a:pt x="0" y="11783"/>
                                  <a:pt x="1823" y="7714"/>
                                  <a:pt x="4763" y="4769"/>
                                </a:cubicBezTo>
                                <a:lnTo>
                                  <a:pt x="1622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2314" name="Shape 2314"/>
                        <wps:cNvSpPr/>
                        <wps:spPr>
                          <a:xfrm>
                            <a:off x="3211091" y="0"/>
                            <a:ext cx="3211090" cy="4232226"/>
                          </a:xfrm>
                          <a:custGeom>
                            <a:avLst/>
                            <a:gdLst/>
                            <a:ahLst/>
                            <a:cxnLst/>
                            <a:rect l="0" t="0" r="0" b="0"/>
                            <a:pathLst>
                              <a:path w="3211090" h="4232226">
                                <a:moveTo>
                                  <a:pt x="0" y="0"/>
                                </a:moveTo>
                                <a:lnTo>
                                  <a:pt x="3194870" y="0"/>
                                </a:lnTo>
                                <a:lnTo>
                                  <a:pt x="3206346" y="4769"/>
                                </a:lnTo>
                                <a:cubicBezTo>
                                  <a:pt x="3209279" y="7714"/>
                                  <a:pt x="3211090" y="11783"/>
                                  <a:pt x="3211090" y="16272"/>
                                </a:cubicBezTo>
                                <a:lnTo>
                                  <a:pt x="3211090" y="4216003"/>
                                </a:lnTo>
                                <a:cubicBezTo>
                                  <a:pt x="3211090" y="4224933"/>
                                  <a:pt x="3203847" y="4232226"/>
                                  <a:pt x="3194868" y="4232226"/>
                                </a:cubicBezTo>
                                <a:lnTo>
                                  <a:pt x="0" y="4232226"/>
                                </a:lnTo>
                                <a:lnTo>
                                  <a:pt x="0" y="4226819"/>
                                </a:lnTo>
                                <a:lnTo>
                                  <a:pt x="3194868" y="4226819"/>
                                </a:lnTo>
                                <a:cubicBezTo>
                                  <a:pt x="3200872" y="4226819"/>
                                  <a:pt x="3205684" y="4221956"/>
                                  <a:pt x="3205684" y="4216003"/>
                                </a:cubicBezTo>
                                <a:lnTo>
                                  <a:pt x="3205684" y="16272"/>
                                </a:lnTo>
                                <a:cubicBezTo>
                                  <a:pt x="3205684" y="10268"/>
                                  <a:pt x="3200872" y="5407"/>
                                  <a:pt x="3194868" y="5407"/>
                                </a:cubicBezTo>
                                <a:lnTo>
                                  <a:pt x="0" y="5407"/>
                                </a:ln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2317" name="Shape 2317"/>
                        <wps:cNvSpPr/>
                        <wps:spPr>
                          <a:xfrm>
                            <a:off x="32445" y="4449664"/>
                            <a:ext cx="6389737" cy="1702346"/>
                          </a:xfrm>
                          <a:custGeom>
                            <a:avLst/>
                            <a:gdLst/>
                            <a:ahLst/>
                            <a:cxnLst/>
                            <a:rect l="0" t="0" r="0" b="0"/>
                            <a:pathLst>
                              <a:path w="6389737" h="1702346">
                                <a:moveTo>
                                  <a:pt x="0" y="0"/>
                                </a:moveTo>
                                <a:lnTo>
                                  <a:pt x="6373515" y="0"/>
                                </a:lnTo>
                                <a:cubicBezTo>
                                  <a:pt x="6378005" y="0"/>
                                  <a:pt x="6382060" y="1823"/>
                                  <a:pt x="6384993" y="4769"/>
                                </a:cubicBezTo>
                                <a:cubicBezTo>
                                  <a:pt x="6387926" y="7714"/>
                                  <a:pt x="6389737" y="11782"/>
                                  <a:pt x="6389737" y="16272"/>
                                </a:cubicBezTo>
                                <a:lnTo>
                                  <a:pt x="6389737" y="1686124"/>
                                </a:lnTo>
                                <a:cubicBezTo>
                                  <a:pt x="6389737" y="1695053"/>
                                  <a:pt x="6382494" y="1702346"/>
                                  <a:pt x="6373515" y="1702346"/>
                                </a:cubicBezTo>
                                <a:lnTo>
                                  <a:pt x="0" y="1702346"/>
                                </a:ln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2318" name="Shape 2318"/>
                        <wps:cNvSpPr/>
                        <wps:spPr>
                          <a:xfrm>
                            <a:off x="0" y="4449664"/>
                            <a:ext cx="32445" cy="1702346"/>
                          </a:xfrm>
                          <a:custGeom>
                            <a:avLst/>
                            <a:gdLst/>
                            <a:ahLst/>
                            <a:cxnLst/>
                            <a:rect l="0" t="0" r="0" b="0"/>
                            <a:pathLst>
                              <a:path w="32445" h="1702346">
                                <a:moveTo>
                                  <a:pt x="16222" y="0"/>
                                </a:moveTo>
                                <a:lnTo>
                                  <a:pt x="32445" y="0"/>
                                </a:lnTo>
                                <a:lnTo>
                                  <a:pt x="32445" y="1702346"/>
                                </a:lnTo>
                                <a:lnTo>
                                  <a:pt x="16222" y="1702346"/>
                                </a:lnTo>
                                <a:cubicBezTo>
                                  <a:pt x="7293" y="1702346"/>
                                  <a:pt x="0" y="1695053"/>
                                  <a:pt x="0" y="1686124"/>
                                </a:cubicBezTo>
                                <a:lnTo>
                                  <a:pt x="0" y="16272"/>
                                </a:lnTo>
                                <a:cubicBezTo>
                                  <a:pt x="0" y="7292"/>
                                  <a:pt x="7293" y="0"/>
                                  <a:pt x="16222" y="0"/>
                                </a:cubicBez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2380" name="Shape 2380"/>
                        <wps:cNvSpPr/>
                        <wps:spPr>
                          <a:xfrm>
                            <a:off x="27037" y="4449664"/>
                            <a:ext cx="6395144" cy="296069"/>
                          </a:xfrm>
                          <a:custGeom>
                            <a:avLst/>
                            <a:gdLst/>
                            <a:ahLst/>
                            <a:cxnLst/>
                            <a:rect l="0" t="0" r="0" b="0"/>
                            <a:pathLst>
                              <a:path w="6395144" h="296069">
                                <a:moveTo>
                                  <a:pt x="0" y="0"/>
                                </a:moveTo>
                                <a:lnTo>
                                  <a:pt x="6378923" y="0"/>
                                </a:lnTo>
                                <a:cubicBezTo>
                                  <a:pt x="6387901" y="0"/>
                                  <a:pt x="6395144" y="7292"/>
                                  <a:pt x="6395144" y="16272"/>
                                </a:cubicBezTo>
                                <a:lnTo>
                                  <a:pt x="6395144" y="296069"/>
                                </a:lnTo>
                                <a:lnTo>
                                  <a:pt x="0" y="296069"/>
                                </a:lnTo>
                                <a:lnTo>
                                  <a:pt x="0" y="0"/>
                                </a:lnTo>
                                <a:close/>
                              </a:path>
                            </a:pathLst>
                          </a:custGeom>
                          <a:ln w="0" cap="flat">
                            <a:miter lim="127000"/>
                          </a:ln>
                        </wps:spPr>
                        <wps:style>
                          <a:lnRef idx="0">
                            <a:srgbClr val="000000">
                              <a:alpha val="0"/>
                            </a:srgbClr>
                          </a:lnRef>
                          <a:fillRef idx="1">
                            <a:srgbClr val="00BFA4">
                              <a:alpha val="10196"/>
                            </a:srgbClr>
                          </a:fillRef>
                          <a:effectRef idx="0">
                            <a:scrgbClr r="0" g="0" b="0"/>
                          </a:effectRef>
                          <a:fontRef idx="none"/>
                        </wps:style>
                        <wps:bodyPr/>
                      </wps:wsp>
                      <wps:wsp>
                        <wps:cNvPr id="2381" name="Shape 2381"/>
                        <wps:cNvSpPr/>
                        <wps:spPr>
                          <a:xfrm>
                            <a:off x="32445" y="4449664"/>
                            <a:ext cx="6389737" cy="296069"/>
                          </a:xfrm>
                          <a:custGeom>
                            <a:avLst/>
                            <a:gdLst/>
                            <a:ahLst/>
                            <a:cxnLst/>
                            <a:rect l="0" t="0" r="0" b="0"/>
                            <a:pathLst>
                              <a:path w="6389737" h="296069">
                                <a:moveTo>
                                  <a:pt x="0" y="0"/>
                                </a:moveTo>
                                <a:lnTo>
                                  <a:pt x="6373515" y="0"/>
                                </a:lnTo>
                                <a:cubicBezTo>
                                  <a:pt x="6378005" y="0"/>
                                  <a:pt x="6382060" y="1823"/>
                                  <a:pt x="6384993" y="4769"/>
                                </a:cubicBezTo>
                                <a:cubicBezTo>
                                  <a:pt x="6387926" y="7714"/>
                                  <a:pt x="6389737" y="11782"/>
                                  <a:pt x="6389737" y="16272"/>
                                </a:cubicBezTo>
                                <a:lnTo>
                                  <a:pt x="6389737" y="296069"/>
                                </a:lnTo>
                                <a:lnTo>
                                  <a:pt x="0" y="296069"/>
                                </a:ln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2382" name="Shape 2382"/>
                        <wps:cNvSpPr/>
                        <wps:spPr>
                          <a:xfrm>
                            <a:off x="0" y="4449664"/>
                            <a:ext cx="32445" cy="296069"/>
                          </a:xfrm>
                          <a:custGeom>
                            <a:avLst/>
                            <a:gdLst/>
                            <a:ahLst/>
                            <a:cxnLst/>
                            <a:rect l="0" t="0" r="0" b="0"/>
                            <a:pathLst>
                              <a:path w="32445" h="296069">
                                <a:moveTo>
                                  <a:pt x="16222" y="0"/>
                                </a:moveTo>
                                <a:lnTo>
                                  <a:pt x="32445" y="0"/>
                                </a:lnTo>
                                <a:lnTo>
                                  <a:pt x="32445" y="296069"/>
                                </a:lnTo>
                                <a:lnTo>
                                  <a:pt x="0" y="296069"/>
                                </a:lnTo>
                                <a:lnTo>
                                  <a:pt x="0" y="16272"/>
                                </a:lnTo>
                                <a:cubicBezTo>
                                  <a:pt x="0" y="7292"/>
                                  <a:pt x="7293" y="0"/>
                                  <a:pt x="16222" y="0"/>
                                </a:cubicBezTo>
                                <a:close/>
                              </a:path>
                            </a:pathLst>
                          </a:custGeom>
                          <a:ln w="0" cap="flat">
                            <a:miter lim="127000"/>
                          </a:ln>
                        </wps:spPr>
                        <wps:style>
                          <a:lnRef idx="0">
                            <a:srgbClr val="000000">
                              <a:alpha val="0"/>
                            </a:srgbClr>
                          </a:lnRef>
                          <a:fillRef idx="1">
                            <a:srgbClr val="00BFA4"/>
                          </a:fillRef>
                          <a:effectRef idx="0">
                            <a:scrgbClr r="0" g="0" b="0"/>
                          </a:effectRef>
                          <a:fontRef idx="none"/>
                        </wps:style>
                        <wps:bodyPr/>
                      </wps:wsp>
                      <pic:pic xmlns:pic="http://schemas.openxmlformats.org/drawingml/2006/picture">
                        <pic:nvPicPr>
                          <pic:cNvPr id="33914" name="Picture 33914"/>
                          <pic:cNvPicPr/>
                        </pic:nvPicPr>
                        <pic:blipFill>
                          <a:blip r:embed="rId252"/>
                          <a:stretch>
                            <a:fillRect/>
                          </a:stretch>
                        </pic:blipFill>
                        <pic:spPr>
                          <a:xfrm>
                            <a:off x="127556" y="4508774"/>
                            <a:ext cx="164592" cy="170688"/>
                          </a:xfrm>
                          <a:prstGeom prst="rect">
                            <a:avLst/>
                          </a:prstGeom>
                        </pic:spPr>
                      </pic:pic>
                      <pic:pic xmlns:pic="http://schemas.openxmlformats.org/drawingml/2006/picture">
                        <pic:nvPicPr>
                          <pic:cNvPr id="33915" name="Picture 33915"/>
                          <pic:cNvPicPr/>
                        </pic:nvPicPr>
                        <pic:blipFill>
                          <a:blip r:embed="rId253"/>
                          <a:stretch>
                            <a:fillRect/>
                          </a:stretch>
                        </pic:blipFill>
                        <pic:spPr>
                          <a:xfrm>
                            <a:off x="6191044" y="4508774"/>
                            <a:ext cx="164592" cy="164592"/>
                          </a:xfrm>
                          <a:prstGeom prst="rect">
                            <a:avLst/>
                          </a:prstGeom>
                        </pic:spPr>
                      </pic:pic>
                    </wpg:wgp>
                  </a:graphicData>
                </a:graphic>
              </wp:anchor>
            </w:drawing>
          </mc:Choice>
          <mc:Fallback>
            <w:pict>
              <v:group w14:anchorId="46F28542" id="Group 31997" o:spid="_x0000_s1026" style="position:absolute;margin-left:0;margin-top:-121.75pt;width:505.7pt;height:484.4pt;z-index:-251658225" coordsize="64221,61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">
                <v:shape id="Shape 35998" o:spid="_x0000_s1027" style="position:absolute;left:54;top:3664;width:8207;height:91;visibility:visible;mso-wrap-style:square;v-text-anchor:top" coordsize="820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" path="m,l820787,r,9144l,9144,,e" fillcolor="black" stroked="f" strokeweight="0">
                  <v:fill opacity="7967f"/>
                  <v:stroke miterlimit="83231f" joinstyle="miter"/>
                  <v:path arrowok="t" textboxrect="0,0,820787,9144"/>
                </v:shape>
                <v:shape id="Shape 35999" o:spid="_x0000_s1028" style="position:absolute;left:8261;top:3664;width:55906;height:91;visibility:visible;mso-wrap-style:square;v-text-anchor:top" coordsize="55905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" path="m,l5590580,r,9144l,9144,,e" fillcolor="black" stroked="f" strokeweight="0">
                  <v:fill opacity="7967f"/>
                  <v:stroke miterlimit="83231f" joinstyle="miter"/>
                  <v:path arrowok="t" textboxrect="0,0,5590580,9144"/>
                </v:shape>
                <v:shape id="Shape 36000" o:spid="_x0000_s1029" style="position:absolute;left:54;top:8989;width:8207;height:92;visibility:visible;mso-wrap-style:square;v-text-anchor:top" coordsize="820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" path="m,l820787,r,9144l,9144,,e" fillcolor="black" stroked="f" strokeweight="0">
                  <v:fill opacity="7967f"/>
                  <v:stroke miterlimit="83231f" joinstyle="miter"/>
                  <v:path arrowok="t" textboxrect="0,0,820787,9144"/>
                </v:shape>
                <v:shape id="Shape 36001" o:spid="_x0000_s1030" style="position:absolute;left:8261;top:8989;width:55906;height:92;visibility:visible;mso-wrap-style:square;v-text-anchor:top" coordsize="55905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" path="m,l5590580,r,9144l,9144,,e" fillcolor="black" stroked="f" strokeweight="0">
                  <v:fill opacity="7967f"/>
                  <v:stroke miterlimit="83231f" joinstyle="miter"/>
                  <v:path arrowok="t" textboxrect="0,0,5590580,9144"/>
                </v:shape>
                <v:shape id="Shape 36002" o:spid="_x0000_s1031" style="position:absolute;left:54;top:12653;width:8207;height:92;visibility:visible;mso-wrap-style:square;v-text-anchor:top" coordsize="820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" path="m,l820787,r,9144l,9144,,e" fillcolor="black" stroked="f" strokeweight="0">
                  <v:fill opacity="7967f"/>
                  <v:stroke miterlimit="83231f" joinstyle="miter"/>
                  <v:path arrowok="t" textboxrect="0,0,820787,9144"/>
                </v:shape>
                <v:shape id="Shape 36003" o:spid="_x0000_s1032" style="position:absolute;left:8261;top:12653;width:55906;height:92;visibility:visible;mso-wrap-style:square;v-text-anchor:top" coordsize="55905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" path="m,l5590580,r,9144l,9144,,e" fillcolor="black" stroked="f" strokeweight="0">
                  <v:fill opacity="7967f"/>
                  <v:stroke miterlimit="83231f" joinstyle="miter"/>
                  <v:path arrowok="t" textboxrect="0,0,5590580,9144"/>
                </v:shape>
                <v:shape id="Shape 36004" o:spid="_x0000_s1033" style="position:absolute;left:54;top:24628;width:8207;height:91;visibility:visible;mso-wrap-style:square;v-text-anchor:top" coordsize="820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" path="m,l820787,r,9144l,9144,,e" fillcolor="black" stroked="f" strokeweight="0">
                  <v:fill opacity="7967f"/>
                  <v:stroke miterlimit="83231f" joinstyle="miter"/>
                  <v:path arrowok="t" textboxrect="0,0,820787,9144"/>
                </v:shape>
                <v:shape id="Shape 36005" o:spid="_x0000_s1034" style="position:absolute;left:8261;top:24628;width:55906;height:91;visibility:visible;mso-wrap-style:square;v-text-anchor:top" coordsize="55905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" path="m,l5590580,r,9144l,9144,,e" fillcolor="black" stroked="f" strokeweight="0">
                  <v:fill opacity="7967f"/>
                  <v:stroke miterlimit="83231f" joinstyle="miter"/>
                  <v:path arrowok="t" textboxrect="0,0,5590580,9144"/>
                </v:shape>
                <v:shape id="Shape 36006" o:spid="_x0000_s1035" style="position:absolute;left:54;top:29954;width:8207;height:91;visibility:visible;mso-wrap-style:square;v-text-anchor:top" coordsize="820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" path="m,l820787,r,9144l,9144,,e" fillcolor="black" stroked="f" strokeweight="0">
                  <v:fill opacity="7967f"/>
                  <v:stroke miterlimit="83231f" joinstyle="miter"/>
                  <v:path arrowok="t" textboxrect="0,0,820787,9144"/>
                </v:shape>
                <v:shape id="Shape 36007" o:spid="_x0000_s1036" style="position:absolute;left:8261;top:29954;width:55906;height:91;visibility:visible;mso-wrap-style:square;v-text-anchor:top" coordsize="55905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" path="m,l5590580,r,9144l,9144,,e" fillcolor="black" stroked="f" strokeweight="0">
                  <v:fill opacity="7967f"/>
                  <v:stroke miterlimit="83231f" joinstyle="miter"/>
                  <v:path arrowok="t" textboxrect="0,0,5590580,9144"/>
                </v:shape>
                <v:shape id="Shape 36008" o:spid="_x0000_s1037" style="position:absolute;left:54;top:33617;width:8207;height:92;visibility:visible;mso-wrap-style:square;v-text-anchor:top" coordsize="820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" path="m,l820787,r,9144l,9144,,e" fillcolor="black" stroked="f" strokeweight="0">
                  <v:fill opacity="7967f"/>
                  <v:stroke miterlimit="83231f" joinstyle="miter"/>
                  <v:path arrowok="t" textboxrect="0,0,820787,9144"/>
                </v:shape>
                <v:shape id="Shape 36009" o:spid="_x0000_s1038" style="position:absolute;left:8261;top:33617;width:55906;height:92;visibility:visible;mso-wrap-style:square;v-text-anchor:top" coordsize="55905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" path="m,l5590580,r,9144l,9144,,e" fillcolor="black" stroked="f" strokeweight="0">
                  <v:fill opacity="7967f"/>
                  <v:stroke miterlimit="83231f" joinstyle="miter"/>
                  <v:path arrowok="t" textboxrect="0,0,5590580,9144"/>
                </v:shape>
                <v:shape id="Shape 2313" o:spid="_x0000_s1039" style="position:absolute;width:32110;height:42322;visibility:visible;mso-wrap-style:square;v-text-anchor:top" coordsize="3211091,423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" path="m16220,l3211091,r,5407l16222,5407v-5953,,-10815,4861,-10815,10865l5407,4216003v,5953,4862,10816,10815,10816l3211091,4226819r,5407l16222,4232226c7293,4232226,,4224933,,4216003l,16272c,11783,1823,7714,4763,4769l16220,xe" fillcolor="#35454e" stroked="f" strokeweight="0">
                  <v:stroke miterlimit="83231f" joinstyle="miter"/>
                  <v:path arrowok="t" textboxrect="0,0,3211091,4232226"/>
                </v:shape>
                <v:shape id="Shape 2314" o:spid="_x0000_s1040" style="position:absolute;left:32110;width:32111;height:42322;visibility:visible;mso-wrap-style:square;v-text-anchor:top" coordsize="3211090,423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" path="m,l3194870,r11476,4769c3209279,7714,3211090,11783,3211090,16272r,4199731c3211090,4224933,3203847,4232226,3194868,4232226l,4232226r,-5407l3194868,4226819v6004,,10816,-4863,10816,-10816l3205684,16272v,-6004,-4812,-10865,-10816,-10865l,5407,,xe" fillcolor="#35454e" stroked="f" strokeweight="0">
                  <v:stroke miterlimit="83231f" joinstyle="miter"/>
                  <v:path arrowok="t" textboxrect="0,0,3211090,4232226"/>
                </v:shape>
                <v:shape id="Shape 2317" o:spid="_x0000_s1041" style="position:absolute;left:324;top:44496;width:63897;height:17024;visibility:visible;mso-wrap-style:square;v-text-anchor:top" coordsize="6389737,170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" path="m,l6373515,v4490,,8545,1823,11478,4769c6387926,7714,6389737,11782,6389737,16272r,1669852c6389737,1695053,6382494,1702346,6373515,1702346l,1702346,,xe" fillcolor="#00bfa4" stroked="f" strokeweight="0">
                  <v:stroke miterlimit="83231f" joinstyle="miter"/>
                  <v:path arrowok="t" textboxrect="0,0,6389737,1702346"/>
                </v:shape>
                <v:shape id="Shape 2318" o:spid="_x0000_s1042" style="position:absolute;top:44496;width:324;height:17024;visibility:visible;mso-wrap-style:square;v-text-anchor:top" coordsize="32445,170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" path="m16222,l32445,r,1702346l16222,1702346c7293,1702346,,1695053,,1686124l,16272c,7292,7293,,16222,xe" fillcolor="#00bfa4" stroked="f" strokeweight="0">
                  <v:stroke miterlimit="83231f" joinstyle="miter"/>
                  <v:path arrowok="t" textboxrect="0,0,32445,1702346"/>
                </v:shape>
                <v:shape id="Shape 2380" o:spid="_x0000_s1043" style="position:absolute;left:270;top:44496;width:63951;height:2961;visibility:visible;mso-wrap-style:square;v-text-anchor:top" coordsize="6395144,29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" path="m,l6378923,v8978,,16221,7292,16221,16272l6395144,296069,,296069,,xe" fillcolor="#00bfa4" stroked="f" strokeweight="0">
                  <v:fill opacity="6682f"/>
                  <v:stroke miterlimit="83231f" joinstyle="miter"/>
                  <v:path arrowok="t" textboxrect="0,0,6395144,296069"/>
                </v:shape>
                <v:shape id="Shape 2381" o:spid="_x0000_s1044" style="position:absolute;left:324;top:44496;width:63897;height:2961;visibility:visible;mso-wrap-style:square;v-text-anchor:top" coordsize="6389737,29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" path="m,l6373515,v4490,,8545,1823,11478,4769c6387926,7714,6389737,11782,6389737,16272r,279797l,296069,,xe" fillcolor="#00bfa4" stroked="f" strokeweight="0">
                  <v:stroke miterlimit="83231f" joinstyle="miter"/>
                  <v:path arrowok="t" textboxrect="0,0,6389737,296069"/>
                </v:shape>
                <v:shape id="Shape 2382" o:spid="_x0000_s1045" style="position:absolute;top:44496;width:324;height:2961;visibility:visible;mso-wrap-style:square;v-text-anchor:top" coordsize="32445,29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" path="m16222,l32445,r,296069l,296069,,16272c,7292,7293,,16222,xe" fillcolor="#00bfa4" stroked="f" strokeweight="0">
                  <v:stroke miterlimit="83231f" joinstyle="miter"/>
                  <v:path arrowok="t" textboxrect="0,0,32445,296069"/>
                </v:shape>
                <v:shape id="Picture 33914" o:spid="_x0000_s1046" type="#_x0000_t75" style="position:absolute;left:1275;top:45087;width:1646;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">
                  <v:imagedata r:id="rId254" o:title=""/>
                </v:shape>
                <v:shape id="Picture 33915" o:spid="_x0000_s1047" type="#_x0000_t75" style="position:absolute;left:61910;top:45087;width:1646;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">
                  <v:imagedata r:id="rId255" o:title=""/>
                </v:shape>
              </v:group>
            </w:pict>
          </mc:Fallback>
        </mc:AlternateContent>
      </w:r>
      <w:r>
        <w:rPr>
          <w:sz w:val="16"/>
        </w:rPr>
        <w:t>application versions, package management, virtual environments, additional programming languages such as R and Julia and tools such as visualizers and IDEs. The full fledged install can overtax some systems and performance can suffer an overly ambitious installation configuration. A personal license for individuals is free for non-commercial use. Use by for-profit or governmental organizations with more than 200 people requires licensing.</w:t>
      </w:r>
    </w:p>
    <w:p w14:paraId="41001719" w14:textId="4B8D526C" w:rsidR="00294FC8" w:rsidRDefault="007F57DF">
      <w:pPr>
        <w:spacing w:after="319" w:line="315" w:lineRule="auto"/>
        <w:ind w:left="1491" w:right="166" w:hanging="1293"/>
      </w:pPr>
      <w:hyperlink r:id="rId256">
        <w:r w:rsidR="00106299">
          <w:rPr>
            <w:color w:val="546D78"/>
            <w:sz w:val="16"/>
          </w:rPr>
          <w:t>miniconda</w:t>
        </w:r>
      </w:hyperlink>
      <w:r w:rsidR="00106299">
        <w:rPr>
          <w:color w:val="546D78"/>
          <w:sz w:val="16"/>
        </w:rPr>
        <w:tab/>
      </w:r>
      <w:r w:rsidR="00106299">
        <w:rPr>
          <w:sz w:val="16"/>
        </w:rPr>
        <w:t>A slimmed down version of Anaconda focus</w:t>
      </w:r>
      <w:del w:id="188" w:author="Ellingworth, Chris" w:date="2022-02-23T16:44:00Z">
        <w:r w:rsidR="00106299" w:rsidDel="00B75C2F">
          <w:rPr>
            <w:sz w:val="16"/>
          </w:rPr>
          <w:delText>s</w:delText>
        </w:r>
      </w:del>
      <w:r w:rsidR="00106299">
        <w:rPr>
          <w:sz w:val="16"/>
        </w:rPr>
        <w:t>ed on virtual environment and package management, includes only conda and Python, not open source, but free.</w:t>
      </w:r>
    </w:p>
    <w:p w14:paraId="3B82EE61" w14:textId="77777777" w:rsidR="00294FC8" w:rsidRDefault="00106299">
      <w:pPr>
        <w:tabs>
          <w:tab w:val="center" w:pos="478"/>
          <w:tab w:val="center" w:pos="4522"/>
        </w:tabs>
        <w:spacing w:after="319" w:line="315" w:lineRule="auto"/>
        <w:ind w:left="0" w:firstLine="0"/>
      </w:pPr>
      <w:r>
        <w:rPr>
          <w:sz w:val="22"/>
        </w:rPr>
        <w:tab/>
      </w:r>
      <w:hyperlink r:id="rId257">
        <w:r>
          <w:rPr>
            <w:color w:val="546D78"/>
            <w:sz w:val="16"/>
          </w:rPr>
          <w:t>conda</w:t>
        </w:r>
      </w:hyperlink>
      <w:r>
        <w:rPr>
          <w:color w:val="546D78"/>
          <w:sz w:val="16"/>
        </w:rPr>
        <w:tab/>
      </w:r>
      <w:r>
        <w:rPr>
          <w:sz w:val="16"/>
        </w:rPr>
        <w:t>The open source package manager utilized by Anaconda and miniconda.</w:t>
      </w:r>
    </w:p>
    <w:p w14:paraId="28FFBFFA" w14:textId="77777777" w:rsidR="00294FC8" w:rsidRDefault="007F57DF">
      <w:pPr>
        <w:spacing w:after="607" w:line="315" w:lineRule="auto"/>
        <w:ind w:left="1491" w:right="166" w:hanging="1293"/>
      </w:pPr>
      <w:hyperlink r:id="rId258">
        <w:r w:rsidR="00106299">
          <w:rPr>
            <w:color w:val="546D78"/>
            <w:sz w:val="16"/>
          </w:rPr>
          <w:t>pip</w:t>
        </w:r>
      </w:hyperlink>
      <w:r w:rsidR="00106299">
        <w:rPr>
          <w:color w:val="546D78"/>
          <w:sz w:val="16"/>
        </w:rPr>
        <w:tab/>
      </w:r>
      <w:r w:rsidR="00106299">
        <w:rPr>
          <w:sz w:val="16"/>
        </w:rPr>
        <w:t>Included in Python 3.4 and later, this tool does not manage the virtual environment but does handle package management for both venv and virtualenv. Not all python tools have been integrated into the Anaconda repositories or packages for install. Some, such as mkdocs, must still be installed via pip even when using Anaconda3 or miniconda.</w:t>
      </w:r>
    </w:p>
    <w:p w14:paraId="7674B142" w14:textId="77777777" w:rsidR="00294FC8" w:rsidRDefault="00106299">
      <w:pPr>
        <w:pStyle w:val="Heading3"/>
        <w:spacing w:after="308" w:line="265" w:lineRule="auto"/>
        <w:ind w:left="557"/>
      </w:pPr>
      <w:r>
        <w:rPr>
          <w:sz w:val="16"/>
        </w:rPr>
        <w:t>'virtualenv venv' vs. 'venv virtualenv'</w:t>
      </w:r>
    </w:p>
    <w:p w14:paraId="75C13034" w14:textId="77777777" w:rsidR="00294FC8" w:rsidRDefault="00106299">
      <w:pPr>
        <w:spacing w:after="164" w:line="315" w:lineRule="auto"/>
        <w:ind w:left="208" w:right="166"/>
      </w:pPr>
      <w:r>
        <w:rPr>
          <w:sz w:val="16"/>
        </w:rPr>
        <w:t xml:space="preserve">Avoid the confusion of the typical example given in the documentation of </w:t>
      </w:r>
      <w:r>
        <w:rPr>
          <w:b/>
          <w:sz w:val="16"/>
        </w:rPr>
        <w:t>virtualenv</w:t>
      </w:r>
      <w:r>
        <w:rPr>
          <w:sz w:val="16"/>
        </w:rPr>
        <w:t xml:space="preserve"> which uses the command executed as "virtualenv venv." This calls </w:t>
      </w:r>
      <w:r>
        <w:rPr>
          <w:b/>
          <w:sz w:val="16"/>
        </w:rPr>
        <w:t>virtualenv</w:t>
      </w:r>
      <w:r>
        <w:rPr>
          <w:sz w:val="16"/>
        </w:rPr>
        <w:t xml:space="preserve"> to create a virtual environment named </w:t>
      </w:r>
      <w:r>
        <w:rPr>
          <w:b/>
          <w:sz w:val="16"/>
        </w:rPr>
        <w:t>venv</w:t>
      </w:r>
      <w:r>
        <w:rPr>
          <w:sz w:val="16"/>
        </w:rPr>
        <w:t>.</w:t>
      </w:r>
    </w:p>
    <w:p w14:paraId="0F632538" w14:textId="77777777" w:rsidR="00294FC8" w:rsidRDefault="00106299">
      <w:pPr>
        <w:spacing w:after="164" w:line="315" w:lineRule="auto"/>
        <w:ind w:left="208" w:right="166"/>
      </w:pPr>
      <w:r>
        <w:rPr>
          <w:sz w:val="16"/>
        </w:rPr>
        <w:t xml:space="preserve">Compare with "venv virtualenv" which calls </w:t>
      </w:r>
      <w:r>
        <w:rPr>
          <w:b/>
          <w:sz w:val="16"/>
        </w:rPr>
        <w:t>venv</w:t>
      </w:r>
      <w:r>
        <w:rPr>
          <w:sz w:val="16"/>
        </w:rPr>
        <w:t xml:space="preserve"> to create a virtual environment called </w:t>
      </w:r>
      <w:r>
        <w:rPr>
          <w:b/>
          <w:sz w:val="16"/>
        </w:rPr>
        <w:t>virtualenv</w:t>
      </w:r>
      <w:r>
        <w:rPr>
          <w:sz w:val="16"/>
        </w:rPr>
        <w:t xml:space="preserve">. For most practical purposes when using Python 3.6 or greater it doesn't matter whether </w:t>
      </w:r>
      <w:r>
        <w:rPr>
          <w:b/>
          <w:sz w:val="16"/>
        </w:rPr>
        <w:t>venv</w:t>
      </w:r>
      <w:r>
        <w:rPr>
          <w:sz w:val="16"/>
        </w:rPr>
        <w:t xml:space="preserve"> or </w:t>
      </w:r>
      <w:r>
        <w:rPr>
          <w:b/>
          <w:sz w:val="16"/>
        </w:rPr>
        <w:t>virtualenv</w:t>
      </w:r>
      <w:r>
        <w:rPr>
          <w:sz w:val="16"/>
        </w:rPr>
        <w:t xml:space="preserve"> is used to create the virtual instance.</w:t>
      </w:r>
    </w:p>
    <w:p w14:paraId="69977F3A" w14:textId="77777777" w:rsidR="00294FC8" w:rsidRDefault="00106299">
      <w:pPr>
        <w:spacing w:after="319" w:line="315" w:lineRule="auto"/>
        <w:ind w:left="208" w:right="166"/>
      </w:pPr>
      <w:r>
        <w:rPr>
          <w:sz w:val="16"/>
        </w:rPr>
        <w:t>But don't use "virtualenv venv." That's just obnoxious.</w:t>
      </w:r>
    </w:p>
    <w:p w14:paraId="73F8C283" w14:textId="77777777" w:rsidR="00294FC8" w:rsidRDefault="00106299">
      <w:pPr>
        <w:spacing w:after="1514" w:line="259" w:lineRule="auto"/>
        <w:ind w:left="0" w:right="-7" w:firstLine="0"/>
      </w:pPr>
      <w:r>
        <w:rPr>
          <w:noProof/>
          <w:sz w:val="22"/>
        </w:rPr>
        <w:lastRenderedPageBreak/>
        <mc:AlternateContent>
          <mc:Choice Requires="wpg">
            <w:drawing>
              <wp:inline distT="0" distB="0" distL="0" distR="0" wp14:anchorId="372FAC62" wp14:editId="3AF4F75B">
                <wp:extent cx="6422181" cy="829717"/>
                <wp:effectExtent l="0" t="0" r="0" b="0"/>
                <wp:docPr id="31673" name="Group 31673"/>
                <wp:cNvGraphicFramePr/>
                <a:graphic xmlns:a="http://schemas.openxmlformats.org/drawingml/2006/main">
                  <a:graphicData uri="http://schemas.microsoft.com/office/word/2010/wordprocessingGroup">
                    <wpg:wgp>
                      <wpg:cNvGrpSpPr/>
                      <wpg:grpSpPr>
                        <a:xfrm>
                          <a:off x="0" y="0"/>
                          <a:ext cx="6422181" cy="829717"/>
                          <a:chOff x="0" y="0"/>
                          <a:chExt cx="6422181" cy="829717"/>
                        </a:xfrm>
                      </wpg:grpSpPr>
                      <wps:wsp>
                        <wps:cNvPr id="2449" name="Shape 2449"/>
                        <wps:cNvSpPr/>
                        <wps:spPr>
                          <a:xfrm>
                            <a:off x="32445" y="0"/>
                            <a:ext cx="6389737" cy="829717"/>
                          </a:xfrm>
                          <a:custGeom>
                            <a:avLst/>
                            <a:gdLst/>
                            <a:ahLst/>
                            <a:cxnLst/>
                            <a:rect l="0" t="0" r="0" b="0"/>
                            <a:pathLst>
                              <a:path w="6389737" h="829717">
                                <a:moveTo>
                                  <a:pt x="6373517" y="0"/>
                                </a:moveTo>
                                <a:lnTo>
                                  <a:pt x="6384993" y="4744"/>
                                </a:lnTo>
                                <a:cubicBezTo>
                                  <a:pt x="6387926" y="7677"/>
                                  <a:pt x="6389737" y="11733"/>
                                  <a:pt x="6389737" y="16222"/>
                                </a:cubicBezTo>
                                <a:lnTo>
                                  <a:pt x="6389737" y="813494"/>
                                </a:lnTo>
                                <a:cubicBezTo>
                                  <a:pt x="6389737" y="822425"/>
                                  <a:pt x="6382494" y="829717"/>
                                  <a:pt x="6373515" y="829717"/>
                                </a:cubicBezTo>
                                <a:lnTo>
                                  <a:pt x="0" y="829717"/>
                                </a:lnTo>
                                <a:close/>
                              </a:path>
                            </a:pathLst>
                          </a:custGeom>
                          <a:ln w="0" cap="flat">
                            <a:miter lim="127000"/>
                          </a:ln>
                        </wps:spPr>
                        <wps:style>
                          <a:lnRef idx="0">
                            <a:srgbClr val="000000">
                              <a:alpha val="0"/>
                            </a:srgbClr>
                          </a:lnRef>
                          <a:fillRef idx="1">
                            <a:srgbClr val="448AFF"/>
                          </a:fillRef>
                          <a:effectRef idx="0">
                            <a:scrgbClr r="0" g="0" b="0"/>
                          </a:effectRef>
                          <a:fontRef idx="none"/>
                        </wps:style>
                        <wps:bodyPr/>
                      </wps:wsp>
                      <wps:wsp>
                        <wps:cNvPr id="2450" name="Shape 2450"/>
                        <wps:cNvSpPr/>
                        <wps:spPr>
                          <a:xfrm>
                            <a:off x="0" y="0"/>
                            <a:ext cx="32445" cy="829717"/>
                          </a:xfrm>
                          <a:custGeom>
                            <a:avLst/>
                            <a:gdLst/>
                            <a:ahLst/>
                            <a:cxnLst/>
                            <a:rect l="0" t="0" r="0" b="0"/>
                            <a:pathLst>
                              <a:path w="32445" h="829717">
                                <a:moveTo>
                                  <a:pt x="16220" y="0"/>
                                </a:moveTo>
                                <a:lnTo>
                                  <a:pt x="32445" y="0"/>
                                </a:lnTo>
                                <a:lnTo>
                                  <a:pt x="32445" y="829717"/>
                                </a:lnTo>
                                <a:lnTo>
                                  <a:pt x="16222" y="829717"/>
                                </a:lnTo>
                                <a:cubicBezTo>
                                  <a:pt x="7293" y="829717"/>
                                  <a:pt x="0" y="822425"/>
                                  <a:pt x="0" y="813494"/>
                                </a:cubicBezTo>
                                <a:lnTo>
                                  <a:pt x="0" y="16222"/>
                                </a:lnTo>
                                <a:cubicBezTo>
                                  <a:pt x="0" y="11733"/>
                                  <a:pt x="1823" y="7677"/>
                                  <a:pt x="4763" y="4744"/>
                                </a:cubicBezTo>
                                <a:lnTo>
                                  <a:pt x="16220" y="0"/>
                                </a:lnTo>
                                <a:close/>
                              </a:path>
                            </a:pathLst>
                          </a:custGeom>
                          <a:ln w="0" cap="flat">
                            <a:miter lim="127000"/>
                          </a:ln>
                        </wps:spPr>
                        <wps:style>
                          <a:lnRef idx="0">
                            <a:srgbClr val="000000">
                              <a:alpha val="0"/>
                            </a:srgbClr>
                          </a:lnRef>
                          <a:fillRef idx="1">
                            <a:srgbClr val="448AFF"/>
                          </a:fillRef>
                          <a:effectRef idx="0">
                            <a:scrgbClr r="0" g="0" b="0"/>
                          </a:effectRef>
                          <a:fontRef idx="none"/>
                        </wps:style>
                        <wps:bodyPr/>
                      </wps:wsp>
                      <wps:wsp>
                        <wps:cNvPr id="2453" name="Rectangle 2453"/>
                        <wps:cNvSpPr/>
                        <wps:spPr>
                          <a:xfrm>
                            <a:off x="129838" y="411758"/>
                            <a:ext cx="1363823" cy="193401"/>
                          </a:xfrm>
                          <a:prstGeom prst="rect">
                            <a:avLst/>
                          </a:prstGeom>
                          <a:ln>
                            <a:noFill/>
                          </a:ln>
                        </wps:spPr>
                        <wps:txbx>
                          <w:txbxContent>
                            <w:p w14:paraId="4F617151" w14:textId="77777777" w:rsidR="00294FC8" w:rsidRDefault="00106299">
                              <w:pPr>
                                <w:spacing w:after="160" w:line="259" w:lineRule="auto"/>
                                <w:ind w:left="0" w:firstLine="0"/>
                              </w:pPr>
                              <w:r>
                                <w:rPr>
                                  <w:w w:val="125"/>
                                  <w:sz w:val="16"/>
                                </w:rPr>
                                <w:t>Other</w:t>
                              </w:r>
                              <w:r>
                                <w:rPr>
                                  <w:spacing w:val="7"/>
                                  <w:w w:val="125"/>
                                  <w:sz w:val="16"/>
                                </w:rPr>
                                <w:t xml:space="preserve"> </w:t>
                              </w:r>
                              <w:r>
                                <w:rPr>
                                  <w:w w:val="125"/>
                                  <w:sz w:val="16"/>
                                </w:rPr>
                                <w:t>tools</w:t>
                              </w:r>
                              <w:r>
                                <w:rPr>
                                  <w:spacing w:val="7"/>
                                  <w:w w:val="125"/>
                                  <w:sz w:val="16"/>
                                </w:rPr>
                                <w:t xml:space="preserve"> </w:t>
                              </w:r>
                              <w:r>
                                <w:rPr>
                                  <w:w w:val="125"/>
                                  <w:sz w:val="16"/>
                                </w:rPr>
                                <w:t>such</w:t>
                              </w:r>
                              <w:r>
                                <w:rPr>
                                  <w:spacing w:val="7"/>
                                  <w:w w:val="125"/>
                                  <w:sz w:val="16"/>
                                </w:rPr>
                                <w:t xml:space="preserve"> </w:t>
                              </w:r>
                              <w:r>
                                <w:rPr>
                                  <w:w w:val="125"/>
                                  <w:sz w:val="16"/>
                                </w:rPr>
                                <w:t>as</w:t>
                              </w:r>
                              <w:r>
                                <w:rPr>
                                  <w:spacing w:val="7"/>
                                  <w:w w:val="125"/>
                                  <w:sz w:val="16"/>
                                </w:rPr>
                                <w:t xml:space="preserve"> </w:t>
                              </w:r>
                            </w:p>
                          </w:txbxContent>
                        </wps:txbx>
                        <wps:bodyPr horzOverflow="overflow" vert="horz" lIns="0" tIns="0" rIns="0" bIns="0" rtlCol="0">
                          <a:noAutofit/>
                        </wps:bodyPr>
                      </wps:wsp>
                      <wps:wsp>
                        <wps:cNvPr id="2501" name="Rectangle 2501"/>
                        <wps:cNvSpPr/>
                        <wps:spPr>
                          <a:xfrm>
                            <a:off x="2066227" y="411757"/>
                            <a:ext cx="51528" cy="193401"/>
                          </a:xfrm>
                          <a:prstGeom prst="rect">
                            <a:avLst/>
                          </a:prstGeom>
                          <a:ln>
                            <a:noFill/>
                          </a:ln>
                        </wps:spPr>
                        <wps:txbx>
                          <w:txbxContent>
                            <w:p w14:paraId="3BC742F4" w14:textId="77777777" w:rsidR="00294FC8" w:rsidRDefault="007F57DF">
                              <w:pPr>
                                <w:spacing w:after="160" w:line="259" w:lineRule="auto"/>
                                <w:ind w:left="0" w:firstLine="0"/>
                              </w:pPr>
                              <w:hyperlink r:id="rId259">
                                <w:r w:rsidR="00106299">
                                  <w:rPr>
                                    <w:color w:val="546D78"/>
                                    <w:w w:val="108"/>
                                    <w:sz w:val="16"/>
                                  </w:rPr>
                                  <w:t>r</w:t>
                                </w:r>
                              </w:hyperlink>
                            </w:p>
                          </w:txbxContent>
                        </wps:txbx>
                        <wps:bodyPr horzOverflow="overflow" vert="horz" lIns="0" tIns="0" rIns="0" bIns="0" rtlCol="0">
                          <a:noAutofit/>
                        </wps:bodyPr>
                      </wps:wsp>
                      <wps:wsp>
                        <wps:cNvPr id="2502" name="Rectangle 2502"/>
                        <wps:cNvSpPr/>
                        <wps:spPr>
                          <a:xfrm>
                            <a:off x="1155393" y="411757"/>
                            <a:ext cx="1125705" cy="193401"/>
                          </a:xfrm>
                          <a:prstGeom prst="rect">
                            <a:avLst/>
                          </a:prstGeom>
                          <a:ln>
                            <a:noFill/>
                          </a:ln>
                        </wps:spPr>
                        <wps:txbx>
                          <w:txbxContent>
                            <w:p w14:paraId="19DF0129" w14:textId="77777777" w:rsidR="00294FC8" w:rsidRDefault="00106299">
                              <w:pPr>
                                <w:spacing w:after="160" w:line="259" w:lineRule="auto"/>
                                <w:ind w:left="0" w:firstLine="0"/>
                              </w:pPr>
                              <w:r>
                                <w:rPr>
                                  <w:color w:val="546D78"/>
                                  <w:w w:val="124"/>
                                  <w:sz w:val="16"/>
                                </w:rPr>
                                <w:t>virtualenvwrapp</w:t>
                              </w:r>
                            </w:p>
                          </w:txbxContent>
                        </wps:txbx>
                        <wps:bodyPr horzOverflow="overflow" vert="horz" lIns="0" tIns="0" rIns="0" bIns="0" rtlCol="0">
                          <a:noAutofit/>
                        </wps:bodyPr>
                      </wps:wsp>
                      <wps:wsp>
                        <wps:cNvPr id="2503" name="Rectangle 2503"/>
                        <wps:cNvSpPr/>
                        <wps:spPr>
                          <a:xfrm>
                            <a:off x="2001809" y="411757"/>
                            <a:ext cx="85649" cy="193401"/>
                          </a:xfrm>
                          <a:prstGeom prst="rect">
                            <a:avLst/>
                          </a:prstGeom>
                          <a:ln>
                            <a:noFill/>
                          </a:ln>
                        </wps:spPr>
                        <wps:txbx>
                          <w:txbxContent>
                            <w:p w14:paraId="736D45ED" w14:textId="77777777" w:rsidR="00294FC8" w:rsidRDefault="007F57DF">
                              <w:pPr>
                                <w:spacing w:after="160" w:line="259" w:lineRule="auto"/>
                                <w:ind w:left="0" w:firstLine="0"/>
                              </w:pPr>
                              <w:hyperlink r:id="rId260">
                                <w:r w:rsidR="00106299">
                                  <w:rPr>
                                    <w:color w:val="546D78"/>
                                    <w:w w:val="125"/>
                                    <w:sz w:val="16"/>
                                  </w:rPr>
                                  <w:t>e</w:t>
                                </w:r>
                              </w:hyperlink>
                            </w:p>
                          </w:txbxContent>
                        </wps:txbx>
                        <wps:bodyPr horzOverflow="overflow" vert="horz" lIns="0" tIns="0" rIns="0" bIns="0" rtlCol="0">
                          <a:noAutofit/>
                        </wps:bodyPr>
                      </wps:wsp>
                      <wps:wsp>
                        <wps:cNvPr id="2455" name="Rectangle 2455"/>
                        <wps:cNvSpPr/>
                        <wps:spPr>
                          <a:xfrm>
                            <a:off x="2104806" y="411758"/>
                            <a:ext cx="64223" cy="193401"/>
                          </a:xfrm>
                          <a:prstGeom prst="rect">
                            <a:avLst/>
                          </a:prstGeom>
                          <a:ln>
                            <a:noFill/>
                          </a:ln>
                        </wps:spPr>
                        <wps:txbx>
                          <w:txbxContent>
                            <w:p w14:paraId="75716F23" w14:textId="77777777" w:rsidR="00294FC8" w:rsidRDefault="00106299">
                              <w:pPr>
                                <w:spacing w:after="160" w:line="259" w:lineRule="auto"/>
                                <w:ind w:left="0" w:firstLine="0"/>
                              </w:pPr>
                              <w:r>
                                <w:rPr>
                                  <w:w w:val="80"/>
                                  <w:sz w:val="16"/>
                                </w:rPr>
                                <w:t>,</w:t>
                              </w:r>
                              <w:r>
                                <w:rPr>
                                  <w:spacing w:val="7"/>
                                  <w:w w:val="80"/>
                                  <w:sz w:val="16"/>
                                </w:rPr>
                                <w:t xml:space="preserve"> </w:t>
                              </w:r>
                            </w:p>
                          </w:txbxContent>
                        </wps:txbx>
                        <wps:bodyPr horzOverflow="overflow" vert="horz" lIns="0" tIns="0" rIns="0" bIns="0" rtlCol="0">
                          <a:noAutofit/>
                        </wps:bodyPr>
                      </wps:wsp>
                      <wps:wsp>
                        <wps:cNvPr id="2506" name="Rectangle 2506"/>
                        <wps:cNvSpPr/>
                        <wps:spPr>
                          <a:xfrm>
                            <a:off x="2153089" y="411757"/>
                            <a:ext cx="306320" cy="193401"/>
                          </a:xfrm>
                          <a:prstGeom prst="rect">
                            <a:avLst/>
                          </a:prstGeom>
                          <a:ln>
                            <a:noFill/>
                          </a:ln>
                        </wps:spPr>
                        <wps:txbx>
                          <w:txbxContent>
                            <w:p w14:paraId="684A8142" w14:textId="77777777" w:rsidR="00294FC8" w:rsidRDefault="00106299">
                              <w:pPr>
                                <w:spacing w:after="160" w:line="259" w:lineRule="auto"/>
                                <w:ind w:left="0" w:firstLine="0"/>
                              </w:pPr>
                              <w:r>
                                <w:rPr>
                                  <w:color w:val="546D78"/>
                                  <w:w w:val="126"/>
                                  <w:sz w:val="16"/>
                                </w:rPr>
                                <w:t>pipe</w:t>
                              </w:r>
                            </w:p>
                          </w:txbxContent>
                        </wps:txbx>
                        <wps:bodyPr horzOverflow="overflow" vert="horz" lIns="0" tIns="0" rIns="0" bIns="0" rtlCol="0">
                          <a:noAutofit/>
                        </wps:bodyPr>
                      </wps:wsp>
                      <wps:wsp>
                        <wps:cNvPr id="2507" name="Rectangle 2507"/>
                        <wps:cNvSpPr/>
                        <wps:spPr>
                          <a:xfrm>
                            <a:off x="2383384" y="411757"/>
                            <a:ext cx="88412" cy="193401"/>
                          </a:xfrm>
                          <a:prstGeom prst="rect">
                            <a:avLst/>
                          </a:prstGeom>
                          <a:ln>
                            <a:noFill/>
                          </a:ln>
                        </wps:spPr>
                        <wps:txbx>
                          <w:txbxContent>
                            <w:p w14:paraId="75EE2D72" w14:textId="77777777" w:rsidR="00294FC8" w:rsidRDefault="007F57DF">
                              <w:pPr>
                                <w:spacing w:after="160" w:line="259" w:lineRule="auto"/>
                                <w:ind w:left="0" w:firstLine="0"/>
                              </w:pPr>
                              <w:hyperlink r:id="rId261">
                                <w:r w:rsidR="00106299">
                                  <w:rPr>
                                    <w:color w:val="546D78"/>
                                    <w:w w:val="123"/>
                                    <w:sz w:val="16"/>
                                  </w:rPr>
                                  <w:t>n</w:t>
                                </w:r>
                              </w:hyperlink>
                            </w:p>
                          </w:txbxContent>
                        </wps:txbx>
                        <wps:bodyPr horzOverflow="overflow" vert="horz" lIns="0" tIns="0" rIns="0" bIns="0" rtlCol="0">
                          <a:noAutofit/>
                        </wps:bodyPr>
                      </wps:wsp>
                      <wps:wsp>
                        <wps:cNvPr id="2505" name="Rectangle 2505"/>
                        <wps:cNvSpPr/>
                        <wps:spPr>
                          <a:xfrm>
                            <a:off x="2449942" y="411757"/>
                            <a:ext cx="77499" cy="193401"/>
                          </a:xfrm>
                          <a:prstGeom prst="rect">
                            <a:avLst/>
                          </a:prstGeom>
                          <a:ln>
                            <a:noFill/>
                          </a:ln>
                        </wps:spPr>
                        <wps:txbx>
                          <w:txbxContent>
                            <w:p w14:paraId="6FAF4674" w14:textId="77777777" w:rsidR="00294FC8" w:rsidRDefault="007F57DF">
                              <w:pPr>
                                <w:spacing w:after="160" w:line="259" w:lineRule="auto"/>
                                <w:ind w:left="0" w:firstLine="0"/>
                              </w:pPr>
                              <w:hyperlink r:id="rId262">
                                <w:r w:rsidR="00106299">
                                  <w:rPr>
                                    <w:color w:val="546D78"/>
                                    <w:w w:val="127"/>
                                    <w:sz w:val="16"/>
                                  </w:rPr>
                                  <w:t>v</w:t>
                                </w:r>
                              </w:hyperlink>
                            </w:p>
                          </w:txbxContent>
                        </wps:txbx>
                        <wps:bodyPr horzOverflow="overflow" vert="horz" lIns="0" tIns="0" rIns="0" bIns="0" rtlCol="0">
                          <a:noAutofit/>
                        </wps:bodyPr>
                      </wps:wsp>
                      <wps:wsp>
                        <wps:cNvPr id="2457" name="Rectangle 2457"/>
                        <wps:cNvSpPr/>
                        <wps:spPr>
                          <a:xfrm>
                            <a:off x="2508239" y="411758"/>
                            <a:ext cx="64223" cy="193401"/>
                          </a:xfrm>
                          <a:prstGeom prst="rect">
                            <a:avLst/>
                          </a:prstGeom>
                          <a:ln>
                            <a:noFill/>
                          </a:ln>
                        </wps:spPr>
                        <wps:txbx>
                          <w:txbxContent>
                            <w:p w14:paraId="481E3BC0" w14:textId="77777777" w:rsidR="00294FC8" w:rsidRDefault="00106299">
                              <w:pPr>
                                <w:spacing w:after="160" w:line="259" w:lineRule="auto"/>
                                <w:ind w:left="0" w:firstLine="0"/>
                              </w:pPr>
                              <w:r>
                                <w:rPr>
                                  <w:w w:val="80"/>
                                  <w:sz w:val="16"/>
                                </w:rPr>
                                <w:t>,</w:t>
                              </w:r>
                              <w:r>
                                <w:rPr>
                                  <w:spacing w:val="7"/>
                                  <w:w w:val="80"/>
                                  <w:sz w:val="16"/>
                                </w:rPr>
                                <w:t xml:space="preserve"> </w:t>
                              </w:r>
                            </w:p>
                          </w:txbxContent>
                        </wps:txbx>
                        <wps:bodyPr horzOverflow="overflow" vert="horz" lIns="0" tIns="0" rIns="0" bIns="0" rtlCol="0">
                          <a:noAutofit/>
                        </wps:bodyPr>
                      </wps:wsp>
                      <wps:wsp>
                        <wps:cNvPr id="2510" name="Rectangle 2510"/>
                        <wps:cNvSpPr/>
                        <wps:spPr>
                          <a:xfrm>
                            <a:off x="2556522" y="411757"/>
                            <a:ext cx="93385" cy="193401"/>
                          </a:xfrm>
                          <a:prstGeom prst="rect">
                            <a:avLst/>
                          </a:prstGeom>
                          <a:ln>
                            <a:noFill/>
                          </a:ln>
                        </wps:spPr>
                        <wps:txbx>
                          <w:txbxContent>
                            <w:p w14:paraId="1AFCC17D" w14:textId="77777777" w:rsidR="00294FC8" w:rsidRDefault="007F57DF">
                              <w:pPr>
                                <w:spacing w:after="160" w:line="259" w:lineRule="auto"/>
                                <w:ind w:left="0" w:firstLine="0"/>
                              </w:pPr>
                              <w:hyperlink r:id="rId263">
                                <w:r w:rsidR="00106299">
                                  <w:rPr>
                                    <w:color w:val="546D78"/>
                                    <w:w w:val="130"/>
                                    <w:sz w:val="16"/>
                                  </w:rPr>
                                  <w:t>p</w:t>
                                </w:r>
                              </w:hyperlink>
                            </w:p>
                          </w:txbxContent>
                        </wps:txbx>
                        <wps:bodyPr horzOverflow="overflow" vert="horz" lIns="0" tIns="0" rIns="0" bIns="0" rtlCol="0">
                          <a:noAutofit/>
                        </wps:bodyPr>
                      </wps:wsp>
                      <wps:wsp>
                        <wps:cNvPr id="2511" name="Rectangle 2511"/>
                        <wps:cNvSpPr/>
                        <wps:spPr>
                          <a:xfrm>
                            <a:off x="2626716" y="411757"/>
                            <a:ext cx="85649" cy="193401"/>
                          </a:xfrm>
                          <a:prstGeom prst="rect">
                            <a:avLst/>
                          </a:prstGeom>
                          <a:ln>
                            <a:noFill/>
                          </a:ln>
                        </wps:spPr>
                        <wps:txbx>
                          <w:txbxContent>
                            <w:p w14:paraId="6E03056A" w14:textId="77777777" w:rsidR="00294FC8" w:rsidRDefault="007F57DF">
                              <w:pPr>
                                <w:spacing w:after="160" w:line="259" w:lineRule="auto"/>
                                <w:ind w:left="0" w:firstLine="0"/>
                              </w:pPr>
                              <w:hyperlink r:id="rId264">
                                <w:r w:rsidR="00106299">
                                  <w:rPr>
                                    <w:color w:val="546D78"/>
                                    <w:w w:val="125"/>
                                    <w:sz w:val="16"/>
                                  </w:rPr>
                                  <w:t>e</w:t>
                                </w:r>
                              </w:hyperlink>
                            </w:p>
                          </w:txbxContent>
                        </wps:txbx>
                        <wps:bodyPr horzOverflow="overflow" vert="horz" lIns="0" tIns="0" rIns="0" bIns="0" rtlCol="0">
                          <a:noAutofit/>
                        </wps:bodyPr>
                      </wps:wsp>
                      <wps:wsp>
                        <wps:cNvPr id="2509" name="Rectangle 2509"/>
                        <wps:cNvSpPr/>
                        <wps:spPr>
                          <a:xfrm>
                            <a:off x="2691093" y="411757"/>
                            <a:ext cx="113278" cy="193401"/>
                          </a:xfrm>
                          <a:prstGeom prst="rect">
                            <a:avLst/>
                          </a:prstGeom>
                          <a:ln>
                            <a:noFill/>
                          </a:ln>
                        </wps:spPr>
                        <wps:txbx>
                          <w:txbxContent>
                            <w:p w14:paraId="1087C9CE" w14:textId="77777777" w:rsidR="00294FC8" w:rsidRDefault="007F57DF">
                              <w:pPr>
                                <w:spacing w:after="160" w:line="259" w:lineRule="auto"/>
                                <w:ind w:left="0" w:firstLine="0"/>
                              </w:pPr>
                              <w:hyperlink r:id="rId265">
                                <w:r w:rsidR="00106299">
                                  <w:rPr>
                                    <w:color w:val="546D78"/>
                                    <w:w w:val="117"/>
                                    <w:sz w:val="16"/>
                                  </w:rPr>
                                  <w:t>w</w:t>
                                </w:r>
                              </w:hyperlink>
                            </w:p>
                          </w:txbxContent>
                        </wps:txbx>
                        <wps:bodyPr horzOverflow="overflow" vert="horz" lIns="0" tIns="0" rIns="0" bIns="0" rtlCol="0">
                          <a:noAutofit/>
                        </wps:bodyPr>
                      </wps:wsp>
                      <wps:wsp>
                        <wps:cNvPr id="2459" name="Rectangle 2459"/>
                        <wps:cNvSpPr/>
                        <wps:spPr>
                          <a:xfrm>
                            <a:off x="2776293" y="411758"/>
                            <a:ext cx="64223" cy="193401"/>
                          </a:xfrm>
                          <a:prstGeom prst="rect">
                            <a:avLst/>
                          </a:prstGeom>
                          <a:ln>
                            <a:noFill/>
                          </a:ln>
                        </wps:spPr>
                        <wps:txbx>
                          <w:txbxContent>
                            <w:p w14:paraId="21A654BB" w14:textId="77777777" w:rsidR="00294FC8" w:rsidRDefault="00106299">
                              <w:pPr>
                                <w:spacing w:after="160" w:line="259" w:lineRule="auto"/>
                                <w:ind w:left="0" w:firstLine="0"/>
                              </w:pPr>
                              <w:r>
                                <w:rPr>
                                  <w:w w:val="80"/>
                                  <w:sz w:val="16"/>
                                </w:rPr>
                                <w:t>,</w:t>
                              </w:r>
                              <w:r>
                                <w:rPr>
                                  <w:spacing w:val="7"/>
                                  <w:w w:val="80"/>
                                  <w:sz w:val="16"/>
                                </w:rPr>
                                <w:t xml:space="preserve"> </w:t>
                              </w:r>
                            </w:p>
                          </w:txbxContent>
                        </wps:txbx>
                        <wps:bodyPr horzOverflow="overflow" vert="horz" lIns="0" tIns="0" rIns="0" bIns="0" rtlCol="0">
                          <a:noAutofit/>
                        </wps:bodyPr>
                      </wps:wsp>
                      <wps:wsp>
                        <wps:cNvPr id="2514" name="Rectangle 2514"/>
                        <wps:cNvSpPr/>
                        <wps:spPr>
                          <a:xfrm>
                            <a:off x="2824575" y="411757"/>
                            <a:ext cx="50284" cy="193401"/>
                          </a:xfrm>
                          <a:prstGeom prst="rect">
                            <a:avLst/>
                          </a:prstGeom>
                          <a:ln>
                            <a:noFill/>
                          </a:ln>
                        </wps:spPr>
                        <wps:txbx>
                          <w:txbxContent>
                            <w:p w14:paraId="68A90EED" w14:textId="77777777" w:rsidR="00294FC8" w:rsidRDefault="007F57DF">
                              <w:pPr>
                                <w:spacing w:after="160" w:line="259" w:lineRule="auto"/>
                                <w:ind w:left="0" w:firstLine="0"/>
                              </w:pPr>
                              <w:hyperlink r:id="rId266">
                                <w:r w:rsidR="00106299">
                                  <w:rPr>
                                    <w:color w:val="546D78"/>
                                    <w:w w:val="110"/>
                                    <w:sz w:val="16"/>
                                  </w:rPr>
                                  <w:t>t</w:t>
                                </w:r>
                              </w:hyperlink>
                            </w:p>
                          </w:txbxContent>
                        </wps:txbx>
                        <wps:bodyPr horzOverflow="overflow" vert="horz" lIns="0" tIns="0" rIns="0" bIns="0" rtlCol="0">
                          <a:noAutofit/>
                        </wps:bodyPr>
                      </wps:wsp>
                      <wps:wsp>
                        <wps:cNvPr id="2515" name="Rectangle 2515"/>
                        <wps:cNvSpPr/>
                        <wps:spPr>
                          <a:xfrm>
                            <a:off x="2862445" y="411757"/>
                            <a:ext cx="88412" cy="193401"/>
                          </a:xfrm>
                          <a:prstGeom prst="rect">
                            <a:avLst/>
                          </a:prstGeom>
                          <a:ln>
                            <a:noFill/>
                          </a:ln>
                        </wps:spPr>
                        <wps:txbx>
                          <w:txbxContent>
                            <w:p w14:paraId="1A239306" w14:textId="77777777" w:rsidR="00294FC8" w:rsidRDefault="007F57DF">
                              <w:pPr>
                                <w:spacing w:after="160" w:line="259" w:lineRule="auto"/>
                                <w:ind w:left="0" w:firstLine="0"/>
                              </w:pPr>
                              <w:hyperlink r:id="rId267">
                                <w:r w:rsidR="00106299">
                                  <w:rPr>
                                    <w:color w:val="546D78"/>
                                    <w:w w:val="122"/>
                                    <w:sz w:val="16"/>
                                  </w:rPr>
                                  <w:t>o</w:t>
                                </w:r>
                              </w:hyperlink>
                            </w:p>
                          </w:txbxContent>
                        </wps:txbx>
                        <wps:bodyPr horzOverflow="overflow" vert="horz" lIns="0" tIns="0" rIns="0" bIns="0" rtlCol="0">
                          <a:noAutofit/>
                        </wps:bodyPr>
                      </wps:wsp>
                      <wps:wsp>
                        <wps:cNvPr id="2513" name="Rectangle 2513"/>
                        <wps:cNvSpPr/>
                        <wps:spPr>
                          <a:xfrm>
                            <a:off x="2928982" y="411757"/>
                            <a:ext cx="66171" cy="193401"/>
                          </a:xfrm>
                          <a:prstGeom prst="rect">
                            <a:avLst/>
                          </a:prstGeom>
                          <a:ln>
                            <a:noFill/>
                          </a:ln>
                        </wps:spPr>
                        <wps:txbx>
                          <w:txbxContent>
                            <w:p w14:paraId="6A72DC81" w14:textId="77777777" w:rsidR="00294FC8" w:rsidRDefault="007F57DF">
                              <w:pPr>
                                <w:spacing w:after="160" w:line="259" w:lineRule="auto"/>
                                <w:ind w:left="0" w:firstLine="0"/>
                              </w:pPr>
                              <w:hyperlink r:id="rId268">
                                <w:r w:rsidR="00106299">
                                  <w:rPr>
                                    <w:color w:val="546D78"/>
                                    <w:w w:val="114"/>
                                    <w:sz w:val="16"/>
                                  </w:rPr>
                                  <w:t>x</w:t>
                                </w:r>
                              </w:hyperlink>
                            </w:p>
                          </w:txbxContent>
                        </wps:txbx>
                        <wps:bodyPr horzOverflow="overflow" vert="horz" lIns="0" tIns="0" rIns="0" bIns="0" rtlCol="0">
                          <a:noAutofit/>
                        </wps:bodyPr>
                      </wps:wsp>
                      <wps:wsp>
                        <wps:cNvPr id="2461" name="Rectangle 2461"/>
                        <wps:cNvSpPr/>
                        <wps:spPr>
                          <a:xfrm>
                            <a:off x="2978753" y="411758"/>
                            <a:ext cx="349034" cy="193401"/>
                          </a:xfrm>
                          <a:prstGeom prst="rect">
                            <a:avLst/>
                          </a:prstGeom>
                          <a:ln>
                            <a:noFill/>
                          </a:ln>
                        </wps:spPr>
                        <wps:txbx>
                          <w:txbxContent>
                            <w:p w14:paraId="4235D254" w14:textId="77777777" w:rsidR="00294FC8" w:rsidRDefault="00106299">
                              <w:pPr>
                                <w:spacing w:after="160" w:line="259" w:lineRule="auto"/>
                                <w:ind w:left="0" w:firstLine="0"/>
                              </w:pPr>
                              <w:r>
                                <w:rPr>
                                  <w:spacing w:val="7"/>
                                  <w:w w:val="131"/>
                                  <w:sz w:val="16"/>
                                </w:rPr>
                                <w:t xml:space="preserve"> </w:t>
                              </w:r>
                              <w:r>
                                <w:rPr>
                                  <w:w w:val="131"/>
                                  <w:sz w:val="16"/>
                                </w:rPr>
                                <w:t>and</w:t>
                              </w:r>
                              <w:r>
                                <w:rPr>
                                  <w:spacing w:val="7"/>
                                  <w:w w:val="131"/>
                                  <w:sz w:val="16"/>
                                </w:rPr>
                                <w:t xml:space="preserve"> </w:t>
                              </w:r>
                            </w:p>
                          </w:txbxContent>
                        </wps:txbx>
                        <wps:bodyPr horzOverflow="overflow" vert="horz" lIns="0" tIns="0" rIns="0" bIns="0" rtlCol="0">
                          <a:noAutofit/>
                        </wps:bodyPr>
                      </wps:wsp>
                      <wps:wsp>
                        <wps:cNvPr id="2518" name="Rectangle 2518"/>
                        <wps:cNvSpPr/>
                        <wps:spPr>
                          <a:xfrm>
                            <a:off x="3241127" y="411757"/>
                            <a:ext cx="88412" cy="193401"/>
                          </a:xfrm>
                          <a:prstGeom prst="rect">
                            <a:avLst/>
                          </a:prstGeom>
                          <a:ln>
                            <a:noFill/>
                          </a:ln>
                        </wps:spPr>
                        <wps:txbx>
                          <w:txbxContent>
                            <w:p w14:paraId="20AE61F3" w14:textId="77777777" w:rsidR="00294FC8" w:rsidRDefault="007F57DF">
                              <w:pPr>
                                <w:spacing w:after="160" w:line="259" w:lineRule="auto"/>
                                <w:ind w:left="0" w:firstLine="0"/>
                              </w:pPr>
                              <w:hyperlink r:id="rId269">
                                <w:r w:rsidR="00106299">
                                  <w:rPr>
                                    <w:color w:val="546D78"/>
                                    <w:w w:val="123"/>
                                    <w:sz w:val="16"/>
                                  </w:rPr>
                                  <w:t>n</w:t>
                                </w:r>
                              </w:hyperlink>
                            </w:p>
                          </w:txbxContent>
                        </wps:txbx>
                        <wps:bodyPr horzOverflow="overflow" vert="horz" lIns="0" tIns="0" rIns="0" bIns="0" rtlCol="0">
                          <a:noAutofit/>
                        </wps:bodyPr>
                      </wps:wsp>
                      <wps:wsp>
                        <wps:cNvPr id="2519" name="Rectangle 2519"/>
                        <wps:cNvSpPr/>
                        <wps:spPr>
                          <a:xfrm>
                            <a:off x="3307665" y="411757"/>
                            <a:ext cx="88412" cy="193401"/>
                          </a:xfrm>
                          <a:prstGeom prst="rect">
                            <a:avLst/>
                          </a:prstGeom>
                          <a:ln>
                            <a:noFill/>
                          </a:ln>
                        </wps:spPr>
                        <wps:txbx>
                          <w:txbxContent>
                            <w:p w14:paraId="0BEA8EE2" w14:textId="77777777" w:rsidR="00294FC8" w:rsidRDefault="007F57DF">
                              <w:pPr>
                                <w:spacing w:after="160" w:line="259" w:lineRule="auto"/>
                                <w:ind w:left="0" w:firstLine="0"/>
                              </w:pPr>
                              <w:hyperlink r:id="rId270">
                                <w:r w:rsidR="00106299">
                                  <w:rPr>
                                    <w:color w:val="546D78"/>
                                    <w:w w:val="122"/>
                                    <w:sz w:val="16"/>
                                  </w:rPr>
                                  <w:t>o</w:t>
                                </w:r>
                              </w:hyperlink>
                            </w:p>
                          </w:txbxContent>
                        </wps:txbx>
                        <wps:bodyPr horzOverflow="overflow" vert="horz" lIns="0" tIns="0" rIns="0" bIns="0" rtlCol="0">
                          <a:noAutofit/>
                        </wps:bodyPr>
                      </wps:wsp>
                      <wps:wsp>
                        <wps:cNvPr id="2517" name="Rectangle 2517"/>
                        <wps:cNvSpPr/>
                        <wps:spPr>
                          <a:xfrm>
                            <a:off x="3374202" y="411757"/>
                            <a:ext cx="66171" cy="193401"/>
                          </a:xfrm>
                          <a:prstGeom prst="rect">
                            <a:avLst/>
                          </a:prstGeom>
                          <a:ln>
                            <a:noFill/>
                          </a:ln>
                        </wps:spPr>
                        <wps:txbx>
                          <w:txbxContent>
                            <w:p w14:paraId="5DEEFACA" w14:textId="77777777" w:rsidR="00294FC8" w:rsidRDefault="007F57DF">
                              <w:pPr>
                                <w:spacing w:after="160" w:line="259" w:lineRule="auto"/>
                                <w:ind w:left="0" w:firstLine="0"/>
                              </w:pPr>
                              <w:hyperlink r:id="rId271">
                                <w:r w:rsidR="00106299">
                                  <w:rPr>
                                    <w:color w:val="546D78"/>
                                    <w:w w:val="114"/>
                                    <w:sz w:val="16"/>
                                  </w:rPr>
                                  <w:t>x</w:t>
                                </w:r>
                              </w:hyperlink>
                            </w:p>
                          </w:txbxContent>
                        </wps:txbx>
                        <wps:bodyPr horzOverflow="overflow" vert="horz" lIns="0" tIns="0" rIns="0" bIns="0" rtlCol="0">
                          <a:noAutofit/>
                        </wps:bodyPr>
                      </wps:wsp>
                      <wps:wsp>
                        <wps:cNvPr id="2463" name="Rectangle 2463"/>
                        <wps:cNvSpPr/>
                        <wps:spPr>
                          <a:xfrm>
                            <a:off x="3423977" y="411758"/>
                            <a:ext cx="3427179" cy="193401"/>
                          </a:xfrm>
                          <a:prstGeom prst="rect">
                            <a:avLst/>
                          </a:prstGeom>
                          <a:ln>
                            <a:noFill/>
                          </a:ln>
                        </wps:spPr>
                        <wps:txbx>
                          <w:txbxContent>
                            <w:p w14:paraId="157F8A07" w14:textId="77777777" w:rsidR="00294FC8" w:rsidRDefault="00106299">
                              <w:pPr>
                                <w:spacing w:after="160" w:line="259" w:lineRule="auto"/>
                                <w:ind w:left="0" w:firstLine="0"/>
                              </w:pPr>
                              <w:r>
                                <w:rPr>
                                  <w:spacing w:val="7"/>
                                  <w:w w:val="123"/>
                                  <w:sz w:val="16"/>
                                </w:rPr>
                                <w:t xml:space="preserve"> </w:t>
                              </w:r>
                              <w:r>
                                <w:rPr>
                                  <w:w w:val="123"/>
                                  <w:sz w:val="16"/>
                                </w:rPr>
                                <w:t>may</w:t>
                              </w:r>
                              <w:r>
                                <w:rPr>
                                  <w:spacing w:val="7"/>
                                  <w:w w:val="123"/>
                                  <w:sz w:val="16"/>
                                </w:rPr>
                                <w:t xml:space="preserve"> </w:t>
                              </w:r>
                              <w:r>
                                <w:rPr>
                                  <w:w w:val="123"/>
                                  <w:sz w:val="16"/>
                                </w:rPr>
                                <w:t>be</w:t>
                              </w:r>
                              <w:r>
                                <w:rPr>
                                  <w:spacing w:val="7"/>
                                  <w:w w:val="123"/>
                                  <w:sz w:val="16"/>
                                </w:rPr>
                                <w:t xml:space="preserve"> </w:t>
                              </w:r>
                              <w:r>
                                <w:rPr>
                                  <w:w w:val="123"/>
                                  <w:sz w:val="16"/>
                                </w:rPr>
                                <w:t>useful</w:t>
                              </w:r>
                              <w:r>
                                <w:rPr>
                                  <w:spacing w:val="7"/>
                                  <w:w w:val="123"/>
                                  <w:sz w:val="16"/>
                                </w:rPr>
                                <w:t xml:space="preserve"> </w:t>
                              </w:r>
                              <w:r>
                                <w:rPr>
                                  <w:w w:val="123"/>
                                  <w:sz w:val="16"/>
                                </w:rPr>
                                <w:t>but</w:t>
                              </w:r>
                              <w:r>
                                <w:rPr>
                                  <w:spacing w:val="7"/>
                                  <w:w w:val="123"/>
                                  <w:sz w:val="16"/>
                                </w:rPr>
                                <w:t xml:space="preserve"> </w:t>
                              </w:r>
                              <w:r>
                                <w:rPr>
                                  <w:w w:val="123"/>
                                  <w:sz w:val="16"/>
                                </w:rPr>
                                <w:t>are</w:t>
                              </w:r>
                              <w:r>
                                <w:rPr>
                                  <w:spacing w:val="7"/>
                                  <w:w w:val="123"/>
                                  <w:sz w:val="16"/>
                                </w:rPr>
                                <w:t xml:space="preserve"> </w:t>
                              </w:r>
                              <w:r>
                                <w:rPr>
                                  <w:w w:val="123"/>
                                  <w:sz w:val="16"/>
                                </w:rPr>
                                <w:t>not</w:t>
                              </w:r>
                              <w:r>
                                <w:rPr>
                                  <w:spacing w:val="7"/>
                                  <w:w w:val="123"/>
                                  <w:sz w:val="16"/>
                                </w:rPr>
                                <w:t xml:space="preserve"> </w:t>
                              </w:r>
                              <w:r>
                                <w:rPr>
                                  <w:w w:val="123"/>
                                  <w:sz w:val="16"/>
                                </w:rPr>
                                <w:t>currently</w:t>
                              </w:r>
                              <w:r>
                                <w:rPr>
                                  <w:spacing w:val="7"/>
                                  <w:w w:val="123"/>
                                  <w:sz w:val="16"/>
                                </w:rPr>
                                <w:t xml:space="preserve"> </w:t>
                              </w:r>
                              <w:r>
                                <w:rPr>
                                  <w:w w:val="123"/>
                                  <w:sz w:val="16"/>
                                </w:rPr>
                                <w:t>utilized</w:t>
                              </w:r>
                              <w:r>
                                <w:rPr>
                                  <w:spacing w:val="7"/>
                                  <w:w w:val="123"/>
                                  <w:sz w:val="16"/>
                                </w:rPr>
                                <w:t xml:space="preserve"> </w:t>
                              </w:r>
                              <w:r>
                                <w:rPr>
                                  <w:w w:val="123"/>
                                  <w:sz w:val="16"/>
                                </w:rPr>
                                <w:t>in</w:t>
                              </w:r>
                              <w:r>
                                <w:rPr>
                                  <w:spacing w:val="7"/>
                                  <w:w w:val="123"/>
                                  <w:sz w:val="16"/>
                                </w:rPr>
                                <w:t xml:space="preserve"> </w:t>
                              </w:r>
                              <w:r>
                                <w:rPr>
                                  <w:w w:val="123"/>
                                  <w:sz w:val="16"/>
                                </w:rPr>
                                <w:t>this</w:t>
                              </w:r>
                            </w:p>
                          </w:txbxContent>
                        </wps:txbx>
                        <wps:bodyPr horzOverflow="overflow" vert="horz" lIns="0" tIns="0" rIns="0" bIns="0" rtlCol="0">
                          <a:noAutofit/>
                        </wps:bodyPr>
                      </wps:wsp>
                      <wps:wsp>
                        <wps:cNvPr id="2464" name="Rectangle 2464"/>
                        <wps:cNvSpPr/>
                        <wps:spPr>
                          <a:xfrm>
                            <a:off x="129838" y="577972"/>
                            <a:ext cx="553321" cy="193401"/>
                          </a:xfrm>
                          <a:prstGeom prst="rect">
                            <a:avLst/>
                          </a:prstGeom>
                          <a:ln>
                            <a:noFill/>
                          </a:ln>
                        </wps:spPr>
                        <wps:txbx>
                          <w:txbxContent>
                            <w:p w14:paraId="7C96E8B2" w14:textId="77777777" w:rsidR="00294FC8" w:rsidRDefault="00106299">
                              <w:pPr>
                                <w:spacing w:after="160" w:line="259" w:lineRule="auto"/>
                                <w:ind w:left="0" w:firstLine="0"/>
                              </w:pPr>
                              <w:r>
                                <w:rPr>
                                  <w:w w:val="120"/>
                                  <w:sz w:val="16"/>
                                </w:rPr>
                                <w:t>project.</w:t>
                              </w:r>
                              <w:r>
                                <w:rPr>
                                  <w:spacing w:val="7"/>
                                  <w:w w:val="120"/>
                                  <w:sz w:val="16"/>
                                </w:rPr>
                                <w:t xml:space="preserve"> </w:t>
                              </w:r>
                            </w:p>
                          </w:txbxContent>
                        </wps:txbx>
                        <wps:bodyPr horzOverflow="overflow" vert="horz" lIns="0" tIns="0" rIns="0" bIns="0" rtlCol="0">
                          <a:noAutofit/>
                        </wps:bodyPr>
                      </wps:wsp>
                      <wps:wsp>
                        <wps:cNvPr id="2522" name="Rectangle 2522"/>
                        <wps:cNvSpPr/>
                        <wps:spPr>
                          <a:xfrm>
                            <a:off x="545713" y="577972"/>
                            <a:ext cx="243381" cy="193401"/>
                          </a:xfrm>
                          <a:prstGeom prst="rect">
                            <a:avLst/>
                          </a:prstGeom>
                          <a:ln>
                            <a:noFill/>
                          </a:ln>
                        </wps:spPr>
                        <wps:txbx>
                          <w:txbxContent>
                            <w:p w14:paraId="306AD465" w14:textId="77777777" w:rsidR="00294FC8" w:rsidRDefault="00106299">
                              <w:pPr>
                                <w:spacing w:after="160" w:line="259" w:lineRule="auto"/>
                                <w:ind w:left="0" w:firstLine="0"/>
                              </w:pPr>
                              <w:r>
                                <w:rPr>
                                  <w:color w:val="546D78"/>
                                  <w:w w:val="122"/>
                                  <w:sz w:val="16"/>
                                </w:rPr>
                                <w:t>Pye</w:t>
                              </w:r>
                            </w:p>
                          </w:txbxContent>
                        </wps:txbx>
                        <wps:bodyPr horzOverflow="overflow" vert="horz" lIns="0" tIns="0" rIns="0" bIns="0" rtlCol="0">
                          <a:noAutofit/>
                        </wps:bodyPr>
                      </wps:wsp>
                      <wps:wsp>
                        <wps:cNvPr id="2523" name="Rectangle 2523"/>
                        <wps:cNvSpPr/>
                        <wps:spPr>
                          <a:xfrm>
                            <a:off x="728645" y="577972"/>
                            <a:ext cx="88412" cy="193401"/>
                          </a:xfrm>
                          <a:prstGeom prst="rect">
                            <a:avLst/>
                          </a:prstGeom>
                          <a:ln>
                            <a:noFill/>
                          </a:ln>
                        </wps:spPr>
                        <wps:txbx>
                          <w:txbxContent>
                            <w:p w14:paraId="26160140" w14:textId="77777777" w:rsidR="00294FC8" w:rsidRDefault="007F57DF">
                              <w:pPr>
                                <w:spacing w:after="160" w:line="259" w:lineRule="auto"/>
                                <w:ind w:left="0" w:firstLine="0"/>
                              </w:pPr>
                              <w:hyperlink r:id="rId272">
                                <w:r w:rsidR="00106299">
                                  <w:rPr>
                                    <w:color w:val="546D78"/>
                                    <w:w w:val="123"/>
                                    <w:sz w:val="16"/>
                                  </w:rPr>
                                  <w:t>n</w:t>
                                </w:r>
                              </w:hyperlink>
                            </w:p>
                          </w:txbxContent>
                        </wps:txbx>
                        <wps:bodyPr horzOverflow="overflow" vert="horz" lIns="0" tIns="0" rIns="0" bIns="0" rtlCol="0">
                          <a:noAutofit/>
                        </wps:bodyPr>
                      </wps:wsp>
                      <wps:wsp>
                        <wps:cNvPr id="2521" name="Rectangle 2521"/>
                        <wps:cNvSpPr/>
                        <wps:spPr>
                          <a:xfrm>
                            <a:off x="795161" y="577972"/>
                            <a:ext cx="77499" cy="193401"/>
                          </a:xfrm>
                          <a:prstGeom prst="rect">
                            <a:avLst/>
                          </a:prstGeom>
                          <a:ln>
                            <a:noFill/>
                          </a:ln>
                        </wps:spPr>
                        <wps:txbx>
                          <w:txbxContent>
                            <w:p w14:paraId="2832A5DF" w14:textId="77777777" w:rsidR="00294FC8" w:rsidRDefault="007F57DF">
                              <w:pPr>
                                <w:spacing w:after="160" w:line="259" w:lineRule="auto"/>
                                <w:ind w:left="0" w:firstLine="0"/>
                              </w:pPr>
                              <w:hyperlink r:id="rId273">
                                <w:r w:rsidR="00106299">
                                  <w:rPr>
                                    <w:color w:val="546D78"/>
                                    <w:w w:val="127"/>
                                    <w:sz w:val="16"/>
                                  </w:rPr>
                                  <w:t>v</w:t>
                                </w:r>
                              </w:hyperlink>
                            </w:p>
                          </w:txbxContent>
                        </wps:txbx>
                        <wps:bodyPr horzOverflow="overflow" vert="horz" lIns="0" tIns="0" rIns="0" bIns="0" rtlCol="0">
                          <a:noAutofit/>
                        </wps:bodyPr>
                      </wps:wsp>
                      <wps:wsp>
                        <wps:cNvPr id="2466" name="Rectangle 2466"/>
                        <wps:cNvSpPr/>
                        <wps:spPr>
                          <a:xfrm>
                            <a:off x="853529" y="577972"/>
                            <a:ext cx="3197529" cy="193401"/>
                          </a:xfrm>
                          <a:prstGeom prst="rect">
                            <a:avLst/>
                          </a:prstGeom>
                          <a:ln>
                            <a:noFill/>
                          </a:ln>
                        </wps:spPr>
                        <wps:txbx>
                          <w:txbxContent>
                            <w:p w14:paraId="643C054F" w14:textId="77777777" w:rsidR="00294FC8" w:rsidRDefault="00106299">
                              <w:pPr>
                                <w:spacing w:after="160" w:line="259" w:lineRule="auto"/>
                                <w:ind w:left="0" w:firstLine="0"/>
                              </w:pPr>
                              <w:r>
                                <w:rPr>
                                  <w:spacing w:val="7"/>
                                  <w:w w:val="123"/>
                                  <w:sz w:val="16"/>
                                </w:rPr>
                                <w:t xml:space="preserve"> </w:t>
                              </w:r>
                              <w:r>
                                <w:rPr>
                                  <w:w w:val="123"/>
                                  <w:sz w:val="16"/>
                                </w:rPr>
                                <w:t>was</w:t>
                              </w:r>
                              <w:r>
                                <w:rPr>
                                  <w:spacing w:val="7"/>
                                  <w:w w:val="123"/>
                                  <w:sz w:val="16"/>
                                </w:rPr>
                                <w:t xml:space="preserve"> </w:t>
                              </w:r>
                              <w:r>
                                <w:rPr>
                                  <w:w w:val="123"/>
                                  <w:sz w:val="16"/>
                                </w:rPr>
                                <w:t>deprecated</w:t>
                              </w:r>
                              <w:r>
                                <w:rPr>
                                  <w:spacing w:val="7"/>
                                  <w:w w:val="123"/>
                                  <w:sz w:val="16"/>
                                </w:rPr>
                                <w:t xml:space="preserve"> </w:t>
                              </w:r>
                              <w:r>
                                <w:rPr>
                                  <w:w w:val="123"/>
                                  <w:sz w:val="16"/>
                                </w:rPr>
                                <w:t>in</w:t>
                              </w:r>
                              <w:r>
                                <w:rPr>
                                  <w:spacing w:val="7"/>
                                  <w:w w:val="123"/>
                                  <w:sz w:val="16"/>
                                </w:rPr>
                                <w:t xml:space="preserve"> </w:t>
                              </w:r>
                              <w:r>
                                <w:rPr>
                                  <w:w w:val="123"/>
                                  <w:sz w:val="16"/>
                                </w:rPr>
                                <w:t>Python</w:t>
                              </w:r>
                              <w:r>
                                <w:rPr>
                                  <w:spacing w:val="7"/>
                                  <w:w w:val="123"/>
                                  <w:sz w:val="16"/>
                                </w:rPr>
                                <w:t xml:space="preserve"> </w:t>
                              </w:r>
                              <w:r>
                                <w:rPr>
                                  <w:w w:val="123"/>
                                  <w:sz w:val="16"/>
                                </w:rPr>
                                <w:t>3.5</w:t>
                              </w:r>
                              <w:r>
                                <w:rPr>
                                  <w:spacing w:val="7"/>
                                  <w:w w:val="123"/>
                                  <w:sz w:val="16"/>
                                </w:rPr>
                                <w:t xml:space="preserve"> </w:t>
                              </w:r>
                              <w:r>
                                <w:rPr>
                                  <w:w w:val="123"/>
                                  <w:sz w:val="16"/>
                                </w:rPr>
                                <w:t>and</w:t>
                              </w:r>
                              <w:r>
                                <w:rPr>
                                  <w:spacing w:val="7"/>
                                  <w:w w:val="123"/>
                                  <w:sz w:val="16"/>
                                </w:rPr>
                                <w:t xml:space="preserve"> </w:t>
                              </w:r>
                              <w:r>
                                <w:rPr>
                                  <w:w w:val="123"/>
                                  <w:sz w:val="16"/>
                                </w:rPr>
                                <w:t>not</w:t>
                              </w:r>
                              <w:r>
                                <w:rPr>
                                  <w:spacing w:val="7"/>
                                  <w:w w:val="123"/>
                                  <w:sz w:val="16"/>
                                </w:rPr>
                                <w:t xml:space="preserve"> </w:t>
                              </w:r>
                              <w:r>
                                <w:rPr>
                                  <w:w w:val="123"/>
                                  <w:sz w:val="16"/>
                                </w:rPr>
                                <w:t>utilized.</w:t>
                              </w:r>
                            </w:p>
                          </w:txbxContent>
                        </wps:txbx>
                        <wps:bodyPr horzOverflow="overflow" vert="horz" lIns="0" tIns="0" rIns="0" bIns="0" rtlCol="0">
                          <a:noAutofit/>
                        </wps:bodyPr>
                      </wps:wsp>
                      <wps:wsp>
                        <wps:cNvPr id="2480" name="Shape 2480"/>
                        <wps:cNvSpPr/>
                        <wps:spPr>
                          <a:xfrm>
                            <a:off x="27037" y="1"/>
                            <a:ext cx="6395144" cy="296018"/>
                          </a:xfrm>
                          <a:custGeom>
                            <a:avLst/>
                            <a:gdLst/>
                            <a:ahLst/>
                            <a:cxnLst/>
                            <a:rect l="0" t="0" r="0" b="0"/>
                            <a:pathLst>
                              <a:path w="6395144" h="296018">
                                <a:moveTo>
                                  <a:pt x="0" y="0"/>
                                </a:moveTo>
                                <a:lnTo>
                                  <a:pt x="6378926" y="0"/>
                                </a:lnTo>
                                <a:lnTo>
                                  <a:pt x="6390400" y="4743"/>
                                </a:lnTo>
                                <a:cubicBezTo>
                                  <a:pt x="6393333" y="7676"/>
                                  <a:pt x="6395144" y="11732"/>
                                  <a:pt x="6395144" y="16221"/>
                                </a:cubicBezTo>
                                <a:lnTo>
                                  <a:pt x="6395144" y="296018"/>
                                </a:lnTo>
                                <a:lnTo>
                                  <a:pt x="0" y="296018"/>
                                </a:lnTo>
                                <a:lnTo>
                                  <a:pt x="0" y="0"/>
                                </a:lnTo>
                                <a:close/>
                              </a:path>
                            </a:pathLst>
                          </a:custGeom>
                          <a:ln w="0" cap="flat">
                            <a:miter lim="127000"/>
                          </a:ln>
                        </wps:spPr>
                        <wps:style>
                          <a:lnRef idx="0">
                            <a:srgbClr val="000000">
                              <a:alpha val="0"/>
                            </a:srgbClr>
                          </a:lnRef>
                          <a:fillRef idx="1">
                            <a:srgbClr val="448AFF">
                              <a:alpha val="10196"/>
                            </a:srgbClr>
                          </a:fillRef>
                          <a:effectRef idx="0">
                            <a:scrgbClr r="0" g="0" b="0"/>
                          </a:effectRef>
                          <a:fontRef idx="none"/>
                        </wps:style>
                        <wps:bodyPr/>
                      </wps:wsp>
                      <wps:wsp>
                        <wps:cNvPr id="2481" name="Shape 2481"/>
                        <wps:cNvSpPr/>
                        <wps:spPr>
                          <a:xfrm>
                            <a:off x="32445" y="0"/>
                            <a:ext cx="6389737" cy="296018"/>
                          </a:xfrm>
                          <a:custGeom>
                            <a:avLst/>
                            <a:gdLst/>
                            <a:ahLst/>
                            <a:cxnLst/>
                            <a:rect l="0" t="0" r="0" b="0"/>
                            <a:pathLst>
                              <a:path w="6389737" h="296018">
                                <a:moveTo>
                                  <a:pt x="6373517" y="0"/>
                                </a:moveTo>
                                <a:lnTo>
                                  <a:pt x="6384993" y="4744"/>
                                </a:lnTo>
                                <a:cubicBezTo>
                                  <a:pt x="6387926" y="7677"/>
                                  <a:pt x="6389737" y="11733"/>
                                  <a:pt x="6389737" y="16222"/>
                                </a:cubicBezTo>
                                <a:lnTo>
                                  <a:pt x="6389737" y="296018"/>
                                </a:lnTo>
                                <a:lnTo>
                                  <a:pt x="0" y="296018"/>
                                </a:lnTo>
                                <a:close/>
                              </a:path>
                            </a:pathLst>
                          </a:custGeom>
                          <a:ln w="0" cap="flat">
                            <a:miter lim="127000"/>
                          </a:ln>
                        </wps:spPr>
                        <wps:style>
                          <a:lnRef idx="0">
                            <a:srgbClr val="000000">
                              <a:alpha val="0"/>
                            </a:srgbClr>
                          </a:lnRef>
                          <a:fillRef idx="1">
                            <a:srgbClr val="448AFF"/>
                          </a:fillRef>
                          <a:effectRef idx="0">
                            <a:scrgbClr r="0" g="0" b="0"/>
                          </a:effectRef>
                          <a:fontRef idx="none"/>
                        </wps:style>
                        <wps:bodyPr/>
                      </wps:wsp>
                      <wps:wsp>
                        <wps:cNvPr id="2482" name="Shape 2482"/>
                        <wps:cNvSpPr/>
                        <wps:spPr>
                          <a:xfrm>
                            <a:off x="0" y="0"/>
                            <a:ext cx="32445" cy="296018"/>
                          </a:xfrm>
                          <a:custGeom>
                            <a:avLst/>
                            <a:gdLst/>
                            <a:ahLst/>
                            <a:cxnLst/>
                            <a:rect l="0" t="0" r="0" b="0"/>
                            <a:pathLst>
                              <a:path w="32445" h="296018">
                                <a:moveTo>
                                  <a:pt x="16220" y="0"/>
                                </a:moveTo>
                                <a:lnTo>
                                  <a:pt x="32445" y="0"/>
                                </a:lnTo>
                                <a:lnTo>
                                  <a:pt x="32445" y="296018"/>
                                </a:lnTo>
                                <a:lnTo>
                                  <a:pt x="0" y="296018"/>
                                </a:lnTo>
                                <a:lnTo>
                                  <a:pt x="0" y="16222"/>
                                </a:lnTo>
                                <a:cubicBezTo>
                                  <a:pt x="0" y="11733"/>
                                  <a:pt x="1823" y="7677"/>
                                  <a:pt x="4763" y="4744"/>
                                </a:cubicBezTo>
                                <a:lnTo>
                                  <a:pt x="16220" y="0"/>
                                </a:lnTo>
                                <a:close/>
                              </a:path>
                            </a:pathLst>
                          </a:custGeom>
                          <a:ln w="0" cap="flat">
                            <a:miter lim="127000"/>
                          </a:ln>
                        </wps:spPr>
                        <wps:style>
                          <a:lnRef idx="0">
                            <a:srgbClr val="000000">
                              <a:alpha val="0"/>
                            </a:srgbClr>
                          </a:lnRef>
                          <a:fillRef idx="1">
                            <a:srgbClr val="448AFF"/>
                          </a:fillRef>
                          <a:effectRef idx="0">
                            <a:scrgbClr r="0" g="0" b="0"/>
                          </a:effectRef>
                          <a:fontRef idx="none"/>
                        </wps:style>
                        <wps:bodyPr/>
                      </wps:wsp>
                      <wps:wsp>
                        <wps:cNvPr id="2483" name="Rectangle 2483"/>
                        <wps:cNvSpPr/>
                        <wps:spPr>
                          <a:xfrm>
                            <a:off x="357048" y="76757"/>
                            <a:ext cx="1340201" cy="193401"/>
                          </a:xfrm>
                          <a:prstGeom prst="rect">
                            <a:avLst/>
                          </a:prstGeom>
                          <a:ln>
                            <a:noFill/>
                          </a:ln>
                        </wps:spPr>
                        <wps:txbx>
                          <w:txbxContent>
                            <w:p w14:paraId="5F5D0B03" w14:textId="77777777" w:rsidR="00294FC8" w:rsidRDefault="00106299">
                              <w:pPr>
                                <w:spacing w:after="160" w:line="259" w:lineRule="auto"/>
                                <w:ind w:left="0" w:firstLine="0"/>
                              </w:pPr>
                              <w:r>
                                <w:rPr>
                                  <w:b/>
                                  <w:w w:val="126"/>
                                  <w:sz w:val="16"/>
                                </w:rPr>
                                <w:t>Other</w:t>
                              </w:r>
                              <w:r>
                                <w:rPr>
                                  <w:b/>
                                  <w:spacing w:val="-2"/>
                                  <w:w w:val="126"/>
                                  <w:sz w:val="16"/>
                                </w:rPr>
                                <w:t xml:space="preserve"> </w:t>
                              </w:r>
                              <w:r>
                                <w:rPr>
                                  <w:b/>
                                  <w:w w:val="126"/>
                                  <w:sz w:val="16"/>
                                </w:rPr>
                                <w:t>Python</w:t>
                              </w:r>
                              <w:r>
                                <w:rPr>
                                  <w:b/>
                                  <w:spacing w:val="-2"/>
                                  <w:w w:val="126"/>
                                  <w:sz w:val="16"/>
                                </w:rPr>
                                <w:t xml:space="preserve"> </w:t>
                              </w:r>
                              <w:r>
                                <w:rPr>
                                  <w:b/>
                                  <w:w w:val="126"/>
                                  <w:sz w:val="16"/>
                                </w:rPr>
                                <w:t>Tools</w:t>
                              </w:r>
                            </w:p>
                          </w:txbxContent>
                        </wps:txbx>
                        <wps:bodyPr horzOverflow="overflow" vert="horz" lIns="0" tIns="0" rIns="0" bIns="0" rtlCol="0">
                          <a:noAutofit/>
                        </wps:bodyPr>
                      </wps:wsp>
                      <pic:pic xmlns:pic="http://schemas.openxmlformats.org/drawingml/2006/picture">
                        <pic:nvPicPr>
                          <pic:cNvPr id="33916" name="Picture 33916"/>
                          <pic:cNvPicPr/>
                        </pic:nvPicPr>
                        <pic:blipFill>
                          <a:blip r:embed="rId274"/>
                          <a:stretch>
                            <a:fillRect/>
                          </a:stretch>
                        </pic:blipFill>
                        <pic:spPr>
                          <a:xfrm>
                            <a:off x="127556" y="60500"/>
                            <a:ext cx="164592" cy="164592"/>
                          </a:xfrm>
                          <a:prstGeom prst="rect">
                            <a:avLst/>
                          </a:prstGeom>
                        </pic:spPr>
                      </pic:pic>
                      <pic:pic xmlns:pic="http://schemas.openxmlformats.org/drawingml/2006/picture">
                        <pic:nvPicPr>
                          <pic:cNvPr id="33917" name="Picture 33917"/>
                          <pic:cNvPicPr/>
                        </pic:nvPicPr>
                        <pic:blipFill>
                          <a:blip r:embed="rId275"/>
                          <a:stretch>
                            <a:fillRect/>
                          </a:stretch>
                        </pic:blipFill>
                        <pic:spPr>
                          <a:xfrm>
                            <a:off x="6191044" y="60500"/>
                            <a:ext cx="164592" cy="164592"/>
                          </a:xfrm>
                          <a:prstGeom prst="rect">
                            <a:avLst/>
                          </a:prstGeom>
                        </pic:spPr>
                      </pic:pic>
                    </wpg:wgp>
                  </a:graphicData>
                </a:graphic>
              </wp:inline>
            </w:drawing>
          </mc:Choice>
          <mc:Fallback>
            <w:pict>
              <v:group w14:anchorId="372FAC62" id="Group 31673" o:spid="_x0000_s1131" style="width:505.7pt;height:65.35pt;mso-position-horizontal-relative:char;mso-position-vertical-relative:line" coordsize="64221,8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">
                <v:shape id="Shape 2449" o:spid="_x0000_s1132" style="position:absolute;left:324;width:63897;height:8297;visibility:visible;mso-wrap-style:square;v-text-anchor:top" coordsize="6389737,829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" path="m6373517,r11476,4744c6387926,7677,6389737,11733,6389737,16222r,797272c6389737,822425,6382494,829717,6373515,829717l,829717,6373517,xe" fillcolor="#448aff" stroked="f" strokeweight="0">
                  <v:stroke miterlimit="83231f" joinstyle="miter"/>
                  <v:path arrowok="t" textboxrect="0,0,6389737,829717"/>
                </v:shape>
                <v:shape id="Shape 2450" o:spid="_x0000_s1133" style="position:absolute;width:324;height:8297;visibility:visible;mso-wrap-style:square;v-text-anchor:top" coordsize="32445,829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" path="m16220,l32445,r,829717l16222,829717c7293,829717,,822425,,813494l,16222c,11733,1823,7677,4763,4744l16220,xe" fillcolor="#448aff" stroked="f" strokeweight="0">
                  <v:stroke miterlimit="83231f" joinstyle="miter"/>
                  <v:path arrowok="t" textboxrect="0,0,32445,829717"/>
                </v:shape>
                <v:rect id="Rectangle 2453" o:spid="_x0000_s1134" style="position:absolute;left:1298;top:4117;width:1363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" filled="f" stroked="f">
                  <v:textbox inset="0,0,0,0">
                    <w:txbxContent>
                      <w:p w14:paraId="4F617151" w14:textId="77777777" w:rsidR="00294FC8" w:rsidRDefault="00106299">
                        <w:pPr>
                          <w:spacing w:after="160" w:line="259" w:lineRule="auto"/>
                          <w:ind w:left="0" w:firstLine="0"/>
                        </w:pPr>
                        <w:r>
                          <w:rPr>
                            <w:w w:val="125"/>
                            <w:sz w:val="16"/>
                          </w:rPr>
                          <w:t>Other</w:t>
                        </w:r>
                        <w:r>
                          <w:rPr>
                            <w:spacing w:val="7"/>
                            <w:w w:val="125"/>
                            <w:sz w:val="16"/>
                          </w:rPr>
                          <w:t xml:space="preserve"> </w:t>
                        </w:r>
                        <w:r>
                          <w:rPr>
                            <w:w w:val="125"/>
                            <w:sz w:val="16"/>
                          </w:rPr>
                          <w:t>tools</w:t>
                        </w:r>
                        <w:r>
                          <w:rPr>
                            <w:spacing w:val="7"/>
                            <w:w w:val="125"/>
                            <w:sz w:val="16"/>
                          </w:rPr>
                          <w:t xml:space="preserve"> </w:t>
                        </w:r>
                        <w:r>
                          <w:rPr>
                            <w:w w:val="125"/>
                            <w:sz w:val="16"/>
                          </w:rPr>
                          <w:t>such</w:t>
                        </w:r>
                        <w:r>
                          <w:rPr>
                            <w:spacing w:val="7"/>
                            <w:w w:val="125"/>
                            <w:sz w:val="16"/>
                          </w:rPr>
                          <w:t xml:space="preserve"> </w:t>
                        </w:r>
                        <w:r>
                          <w:rPr>
                            <w:w w:val="125"/>
                            <w:sz w:val="16"/>
                          </w:rPr>
                          <w:t>as</w:t>
                        </w:r>
                        <w:r>
                          <w:rPr>
                            <w:spacing w:val="7"/>
                            <w:w w:val="125"/>
                            <w:sz w:val="16"/>
                          </w:rPr>
                          <w:t xml:space="preserve"> </w:t>
                        </w:r>
                      </w:p>
                    </w:txbxContent>
                  </v:textbox>
                </v:rect>
                <v:rect id="Rectangle 2501" o:spid="_x0000_s1135" style="position:absolute;left:20662;top:4117;width:51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9GHxQAAAN0AAAAPAAAAZHJzL2Rvd25yZXYueG1sRI9Bi8Iw&#10;FITvgv8hPGFvmioo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DS49GHxQAAAN0AAAAP&#10;AAAAAAAAAAAAAAAAAAcCAABkcnMvZG93bnJldi54bWxQSwUGAAAAAAMAAwC3AAAA+QIAAAAA&#10;" filled="f" stroked="f">
                  <v:textbox inset="0,0,0,0">
                    <w:txbxContent>
                      <w:p w14:paraId="3BC742F4" w14:textId="77777777" w:rsidR="00294FC8" w:rsidRDefault="005F3793">
                        <w:pPr>
                          <w:spacing w:after="160" w:line="259" w:lineRule="auto"/>
                          <w:ind w:left="0" w:firstLine="0"/>
                        </w:pPr>
                        <w:hyperlink r:id="rId276">
                          <w:r w:rsidR="00106299">
                            <w:rPr>
                              <w:color w:val="546D78"/>
                              <w:w w:val="108"/>
                              <w:sz w:val="16"/>
                            </w:rPr>
                            <w:t>r</w:t>
                          </w:r>
                        </w:hyperlink>
                      </w:p>
                    </w:txbxContent>
                  </v:textbox>
                </v:rect>
                <v:rect id="Rectangle 2502" o:spid="_x0000_s1136" style="position:absolute;left:11553;top:4117;width:1125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U/wxQAAAN0AAAAPAAAAZHJzL2Rvd25yZXYueG1sRI9Pi8Iw&#10;FMTvgt8hPGFvmlpw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AiMU/wxQAAAN0AAAAP&#10;AAAAAAAAAAAAAAAAAAcCAABkcnMvZG93bnJldi54bWxQSwUGAAAAAAMAAwC3AAAA+QIAAAAA&#10;" filled="f" stroked="f">
                  <v:textbox inset="0,0,0,0">
                    <w:txbxContent>
                      <w:p w14:paraId="19DF0129" w14:textId="77777777" w:rsidR="00294FC8" w:rsidRDefault="00106299">
                        <w:pPr>
                          <w:spacing w:after="160" w:line="259" w:lineRule="auto"/>
                          <w:ind w:left="0" w:firstLine="0"/>
                        </w:pPr>
                        <w:r>
                          <w:rPr>
                            <w:color w:val="546D78"/>
                            <w:w w:val="124"/>
                            <w:sz w:val="16"/>
                          </w:rPr>
                          <w:t>virtualenvwrapp</w:t>
                        </w:r>
                      </w:p>
                    </w:txbxContent>
                  </v:textbox>
                </v:rect>
                <v:rect id="Rectangle 2503" o:spid="_x0000_s1137" style="position:absolute;left:20018;top:4117;width:85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prxwAAAN0AAAAPAAAAZHJzL2Rvd25yZXYueG1sRI9Ba8JA&#10;FITvgv9heUJvutFS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E196mvHAAAA3QAA&#10;AA8AAAAAAAAAAAAAAAAABwIAAGRycy9kb3ducmV2LnhtbFBLBQYAAAAAAwADALcAAAD7AgAAAAA=&#10;" filled="f" stroked="f">
                  <v:textbox inset="0,0,0,0">
                    <w:txbxContent>
                      <w:p w14:paraId="736D45ED" w14:textId="77777777" w:rsidR="00294FC8" w:rsidRDefault="005F3793">
                        <w:pPr>
                          <w:spacing w:after="160" w:line="259" w:lineRule="auto"/>
                          <w:ind w:left="0" w:firstLine="0"/>
                        </w:pPr>
                        <w:hyperlink r:id="rId277">
                          <w:r w:rsidR="00106299">
                            <w:rPr>
                              <w:color w:val="546D78"/>
                              <w:w w:val="125"/>
                              <w:sz w:val="16"/>
                            </w:rPr>
                            <w:t>e</w:t>
                          </w:r>
                        </w:hyperlink>
                      </w:p>
                    </w:txbxContent>
                  </v:textbox>
                </v:rect>
                <v:rect id="Rectangle 2455" o:spid="_x0000_s1138" style="position:absolute;left:21048;top:4117;width:642;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" filled="f" stroked="f">
                  <v:textbox inset="0,0,0,0">
                    <w:txbxContent>
                      <w:p w14:paraId="75716F23" w14:textId="77777777" w:rsidR="00294FC8" w:rsidRDefault="00106299">
                        <w:pPr>
                          <w:spacing w:after="160" w:line="259" w:lineRule="auto"/>
                          <w:ind w:left="0" w:firstLine="0"/>
                        </w:pPr>
                        <w:r>
                          <w:rPr>
                            <w:w w:val="80"/>
                            <w:sz w:val="16"/>
                          </w:rPr>
                          <w:t>,</w:t>
                        </w:r>
                        <w:r>
                          <w:rPr>
                            <w:spacing w:val="7"/>
                            <w:w w:val="80"/>
                            <w:sz w:val="16"/>
                          </w:rPr>
                          <w:t xml:space="preserve"> </w:t>
                        </w:r>
                      </w:p>
                    </w:txbxContent>
                  </v:textbox>
                </v:rect>
                <v:rect id="Rectangle 2506" o:spid="_x0000_s1139" style="position:absolute;left:21530;top:4117;width:306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knzxgAAAN0AAAAPAAAAZHJzL2Rvd25yZXYueG1sRI9Ba8JA&#10;FITvgv9heUJvulFo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XQpJ88YAAADdAAAA&#10;DwAAAAAAAAAAAAAAAAAHAgAAZHJzL2Rvd25yZXYueG1sUEsFBgAAAAADAAMAtwAAAPoCAAAAAA==&#10;" filled="f" stroked="f">
                  <v:textbox inset="0,0,0,0">
                    <w:txbxContent>
                      <w:p w14:paraId="684A8142" w14:textId="77777777" w:rsidR="00294FC8" w:rsidRDefault="00106299">
                        <w:pPr>
                          <w:spacing w:after="160" w:line="259" w:lineRule="auto"/>
                          <w:ind w:left="0" w:firstLine="0"/>
                        </w:pPr>
                        <w:r>
                          <w:rPr>
                            <w:color w:val="546D78"/>
                            <w:w w:val="126"/>
                            <w:sz w:val="16"/>
                          </w:rPr>
                          <w:t>pipe</w:t>
                        </w:r>
                      </w:p>
                    </w:txbxContent>
                  </v:textbox>
                </v:rect>
                <v:rect id="Rectangle 2507" o:spid="_x0000_s1140" style="position:absolute;left:23833;top:4117;width:88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uxoxwAAAN0AAAAPAAAAZHJzL2Rvd25yZXYueG1sRI9Ba8JA&#10;FITvgv9heUJvulFo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DJG7GjHAAAA3QAA&#10;AA8AAAAAAAAAAAAAAAAABwIAAGRycy9kb3ducmV2LnhtbFBLBQYAAAAAAwADALcAAAD7AgAAAAA=&#10;" filled="f" stroked="f">
                  <v:textbox inset="0,0,0,0">
                    <w:txbxContent>
                      <w:p w14:paraId="75EE2D72" w14:textId="77777777" w:rsidR="00294FC8" w:rsidRDefault="005F3793">
                        <w:pPr>
                          <w:spacing w:after="160" w:line="259" w:lineRule="auto"/>
                          <w:ind w:left="0" w:firstLine="0"/>
                        </w:pPr>
                        <w:hyperlink r:id="rId278">
                          <w:r w:rsidR="00106299">
                            <w:rPr>
                              <w:color w:val="546D78"/>
                              <w:w w:val="123"/>
                              <w:sz w:val="16"/>
                            </w:rPr>
                            <w:t>n</w:t>
                          </w:r>
                        </w:hyperlink>
                      </w:p>
                    </w:txbxContent>
                  </v:textbox>
                </v:rect>
                <v:rect id="Rectangle 2505" o:spid="_x0000_s1141" style="position:absolute;left:24499;top:4117;width:77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NeExQAAAN0AAAAPAAAAZHJzL2Rvd25yZXYueG1sRI9Pi8Iw&#10;FMTvgt8hvAVvmq6g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Ct2NeExQAAAN0AAAAP&#10;AAAAAAAAAAAAAAAAAAcCAABkcnMvZG93bnJldi54bWxQSwUGAAAAAAMAAwC3AAAA+QIAAAAA&#10;" filled="f" stroked="f">
                  <v:textbox inset="0,0,0,0">
                    <w:txbxContent>
                      <w:p w14:paraId="6FAF4674" w14:textId="77777777" w:rsidR="00294FC8" w:rsidRDefault="005F3793">
                        <w:pPr>
                          <w:spacing w:after="160" w:line="259" w:lineRule="auto"/>
                          <w:ind w:left="0" w:firstLine="0"/>
                        </w:pPr>
                        <w:hyperlink r:id="rId279">
                          <w:r w:rsidR="00106299">
                            <w:rPr>
                              <w:color w:val="546D78"/>
                              <w:w w:val="127"/>
                              <w:sz w:val="16"/>
                            </w:rPr>
                            <w:t>v</w:t>
                          </w:r>
                        </w:hyperlink>
                      </w:p>
                    </w:txbxContent>
                  </v:textbox>
                </v:rect>
                <v:rect id="Rectangle 2457" o:spid="_x0000_s1142" style="position:absolute;left:25082;top:4117;width:642;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MzoxwAAAN0AAAAPAAAAZHJzL2Rvd25yZXYueG1sRI9Ba8JA&#10;FITvhf6H5RV6q5tKtZ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FcUzOjHAAAA3QAA&#10;AA8AAAAAAAAAAAAAAAAABwIAAGRycy9kb3ducmV2LnhtbFBLBQYAAAAAAwADALcAAAD7AgAAAAA=&#10;" filled="f" stroked="f">
                  <v:textbox inset="0,0,0,0">
                    <w:txbxContent>
                      <w:p w14:paraId="481E3BC0" w14:textId="77777777" w:rsidR="00294FC8" w:rsidRDefault="00106299">
                        <w:pPr>
                          <w:spacing w:after="160" w:line="259" w:lineRule="auto"/>
                          <w:ind w:left="0" w:firstLine="0"/>
                        </w:pPr>
                        <w:r>
                          <w:rPr>
                            <w:w w:val="80"/>
                            <w:sz w:val="16"/>
                          </w:rPr>
                          <w:t>,</w:t>
                        </w:r>
                        <w:r>
                          <w:rPr>
                            <w:spacing w:val="7"/>
                            <w:w w:val="80"/>
                            <w:sz w:val="16"/>
                          </w:rPr>
                          <w:t xml:space="preserve"> </w:t>
                        </w:r>
                      </w:p>
                    </w:txbxContent>
                  </v:textbox>
                </v:rect>
                <v:rect id="Rectangle 2510" o:spid="_x0000_s1143" style="position:absolute;left:25565;top:4117;width:93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uLBwQAAAN0AAAAPAAAAZHJzL2Rvd25yZXYueG1sRE/LisIw&#10;FN0L/kO4wuw0VVC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Dh24sHBAAAA3QAAAA8AAAAA&#10;AAAAAAAAAAAABwIAAGRycy9kb3ducmV2LnhtbFBLBQYAAAAAAwADALcAAAD1AgAAAAA=&#10;" filled="f" stroked="f">
                  <v:textbox inset="0,0,0,0">
                    <w:txbxContent>
                      <w:p w14:paraId="1AFCC17D" w14:textId="77777777" w:rsidR="00294FC8" w:rsidRDefault="005F3793">
                        <w:pPr>
                          <w:spacing w:after="160" w:line="259" w:lineRule="auto"/>
                          <w:ind w:left="0" w:firstLine="0"/>
                        </w:pPr>
                        <w:hyperlink r:id="rId280">
                          <w:r w:rsidR="00106299">
                            <w:rPr>
                              <w:color w:val="546D78"/>
                              <w:w w:val="130"/>
                              <w:sz w:val="16"/>
                            </w:rPr>
                            <w:t>p</w:t>
                          </w:r>
                        </w:hyperlink>
                      </w:p>
                    </w:txbxContent>
                  </v:textbox>
                </v:rect>
                <v:rect id="Rectangle 2511" o:spid="_x0000_s1144" style="position:absolute;left:26267;top:4117;width:85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daxwAAAN0AAAAPAAAAZHJzL2Rvd25yZXYueG1sRI/NasMw&#10;EITvhbyD2EBvjexA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Fc6R1rHAAAA3QAA&#10;AA8AAAAAAAAAAAAAAAAABwIAAGRycy9kb3ducmV2LnhtbFBLBQYAAAAAAwADALcAAAD7AgAAAAA=&#10;" filled="f" stroked="f">
                  <v:textbox inset="0,0,0,0">
                    <w:txbxContent>
                      <w:p w14:paraId="6E03056A" w14:textId="77777777" w:rsidR="00294FC8" w:rsidRDefault="005F3793">
                        <w:pPr>
                          <w:spacing w:after="160" w:line="259" w:lineRule="auto"/>
                          <w:ind w:left="0" w:firstLine="0"/>
                        </w:pPr>
                        <w:hyperlink r:id="rId281">
                          <w:r w:rsidR="00106299">
                            <w:rPr>
                              <w:color w:val="546D78"/>
                              <w:w w:val="125"/>
                              <w:sz w:val="16"/>
                            </w:rPr>
                            <w:t>e</w:t>
                          </w:r>
                        </w:hyperlink>
                      </w:p>
                    </w:txbxContent>
                  </v:textbox>
                </v:rect>
                <v:rect id="Rectangle 2509" o:spid="_x0000_s1145" style="position:absolute;left:26910;top:4117;width:113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2BxQAAAN0AAAAPAAAAZHJzL2Rvd25yZXYueG1sRI9Pi8Iw&#10;FMTvwn6H8Ba8aaqw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Asld2BxQAAAN0AAAAP&#10;AAAAAAAAAAAAAAAAAAcCAABkcnMvZG93bnJldi54bWxQSwUGAAAAAAMAAwC3AAAA+QIAAAAA&#10;" filled="f" stroked="f">
                  <v:textbox inset="0,0,0,0">
                    <w:txbxContent>
                      <w:p w14:paraId="1087C9CE" w14:textId="77777777" w:rsidR="00294FC8" w:rsidRDefault="005F3793">
                        <w:pPr>
                          <w:spacing w:after="160" w:line="259" w:lineRule="auto"/>
                          <w:ind w:left="0" w:firstLine="0"/>
                        </w:pPr>
                        <w:hyperlink r:id="rId282">
                          <w:r w:rsidR="00106299">
                            <w:rPr>
                              <w:color w:val="546D78"/>
                              <w:w w:val="117"/>
                              <w:sz w:val="16"/>
                            </w:rPr>
                            <w:t>w</w:t>
                          </w:r>
                        </w:hyperlink>
                      </w:p>
                    </w:txbxContent>
                  </v:textbox>
                </v:rect>
                <v:rect id="Rectangle 2459" o:spid="_x0000_s1146" style="position:absolute;left:27762;top:4117;width:64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" filled="f" stroked="f">
                  <v:textbox inset="0,0,0,0">
                    <w:txbxContent>
                      <w:p w14:paraId="21A654BB" w14:textId="77777777" w:rsidR="00294FC8" w:rsidRDefault="00106299">
                        <w:pPr>
                          <w:spacing w:after="160" w:line="259" w:lineRule="auto"/>
                          <w:ind w:left="0" w:firstLine="0"/>
                        </w:pPr>
                        <w:r>
                          <w:rPr>
                            <w:w w:val="80"/>
                            <w:sz w:val="16"/>
                          </w:rPr>
                          <w:t>,</w:t>
                        </w:r>
                        <w:r>
                          <w:rPr>
                            <w:spacing w:val="7"/>
                            <w:w w:val="80"/>
                            <w:sz w:val="16"/>
                          </w:rPr>
                          <w:t xml:space="preserve"> </w:t>
                        </w:r>
                      </w:p>
                    </w:txbxContent>
                  </v:textbox>
                </v:rect>
                <v:rect id="Rectangle 2514" o:spid="_x0000_s1147" style="position:absolute;left:28245;top:4117;width:50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TCxgAAAN0AAAAPAAAAZHJzL2Rvd25yZXYueG1sRI9Pi8Iw&#10;FMTvwn6H8Ba8aaqo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R03kwsYAAADdAAAA&#10;DwAAAAAAAAAAAAAAAAAHAgAAZHJzL2Rvd25yZXYueG1sUEsFBgAAAAADAAMAtwAAAPoCAAAAAA==&#10;" filled="f" stroked="f">
                  <v:textbox inset="0,0,0,0">
                    <w:txbxContent>
                      <w:p w14:paraId="68A90EED" w14:textId="77777777" w:rsidR="00294FC8" w:rsidRDefault="005F3793">
                        <w:pPr>
                          <w:spacing w:after="160" w:line="259" w:lineRule="auto"/>
                          <w:ind w:left="0" w:firstLine="0"/>
                        </w:pPr>
                        <w:hyperlink r:id="rId283">
                          <w:r w:rsidR="00106299">
                            <w:rPr>
                              <w:color w:val="546D78"/>
                              <w:w w:val="110"/>
                              <w:sz w:val="16"/>
                            </w:rPr>
                            <w:t>t</w:t>
                          </w:r>
                        </w:hyperlink>
                      </w:p>
                    </w:txbxContent>
                  </v:textbox>
                </v:rect>
                <v:rect id="Rectangle 2515" o:spid="_x0000_s1148" style="position:absolute;left:28624;top:4117;width:88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UFZ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CgBQVnHAAAA3QAA&#10;AA8AAAAAAAAAAAAAAAAABwIAAGRycy9kb3ducmV2LnhtbFBLBQYAAAAAAwADALcAAAD7AgAAAAA=&#10;" filled="f" stroked="f">
                  <v:textbox inset="0,0,0,0">
                    <w:txbxContent>
                      <w:p w14:paraId="1A239306" w14:textId="77777777" w:rsidR="00294FC8" w:rsidRDefault="005F3793">
                        <w:pPr>
                          <w:spacing w:after="160" w:line="259" w:lineRule="auto"/>
                          <w:ind w:left="0" w:firstLine="0"/>
                        </w:pPr>
                        <w:hyperlink r:id="rId284">
                          <w:r w:rsidR="00106299">
                            <w:rPr>
                              <w:color w:val="546D78"/>
                              <w:w w:val="122"/>
                              <w:sz w:val="16"/>
                            </w:rPr>
                            <w:t>o</w:t>
                          </w:r>
                        </w:hyperlink>
                      </w:p>
                    </w:txbxContent>
                  </v:textbox>
                </v:rect>
                <v:rect id="Rectangle 2513" o:spid="_x0000_s1149" style="position:absolute;left:29289;top:4117;width:662;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y2xgAAAN0AAAAPAAAAZHJzL2Rvd25yZXYueG1sRI9Pi8Iw&#10;FMTvwn6H8Ba8aaqi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yKR8tsYAAADdAAAA&#10;DwAAAAAAAAAAAAAAAAAHAgAAZHJzL2Rvd25yZXYueG1sUEsFBgAAAAADAAMAtwAAAPoCAAAAAA==&#10;" filled="f" stroked="f">
                  <v:textbox inset="0,0,0,0">
                    <w:txbxContent>
                      <w:p w14:paraId="6A72DC81" w14:textId="77777777" w:rsidR="00294FC8" w:rsidRDefault="005F3793">
                        <w:pPr>
                          <w:spacing w:after="160" w:line="259" w:lineRule="auto"/>
                          <w:ind w:left="0" w:firstLine="0"/>
                        </w:pPr>
                        <w:hyperlink r:id="rId285">
                          <w:r w:rsidR="00106299">
                            <w:rPr>
                              <w:color w:val="546D78"/>
                              <w:w w:val="114"/>
                              <w:sz w:val="16"/>
                            </w:rPr>
                            <w:t>x</w:t>
                          </w:r>
                        </w:hyperlink>
                      </w:p>
                    </w:txbxContent>
                  </v:textbox>
                </v:rect>
                <v:rect id="Rectangle 2461" o:spid="_x0000_s1150" style="position:absolute;left:29787;top:4117;width:3490;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" filled="f" stroked="f">
                  <v:textbox inset="0,0,0,0">
                    <w:txbxContent>
                      <w:p w14:paraId="4235D254" w14:textId="77777777" w:rsidR="00294FC8" w:rsidRDefault="00106299">
                        <w:pPr>
                          <w:spacing w:after="160" w:line="259" w:lineRule="auto"/>
                          <w:ind w:left="0" w:firstLine="0"/>
                        </w:pPr>
                        <w:r>
                          <w:rPr>
                            <w:spacing w:val="7"/>
                            <w:w w:val="131"/>
                            <w:sz w:val="16"/>
                          </w:rPr>
                          <w:t xml:space="preserve"> </w:t>
                        </w:r>
                        <w:r>
                          <w:rPr>
                            <w:w w:val="131"/>
                            <w:sz w:val="16"/>
                          </w:rPr>
                          <w:t>and</w:t>
                        </w:r>
                        <w:r>
                          <w:rPr>
                            <w:spacing w:val="7"/>
                            <w:w w:val="131"/>
                            <w:sz w:val="16"/>
                          </w:rPr>
                          <w:t xml:space="preserve"> </w:t>
                        </w:r>
                      </w:p>
                    </w:txbxContent>
                  </v:textbox>
                </v:rect>
                <v:rect id="Rectangle 2518" o:spid="_x0000_s1151" style="position:absolute;left:32411;top:4117;width:88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7HwQAAAN0AAAAPAAAAZHJzL2Rvd25yZXYueG1sRE/LisIw&#10;FN0L/kO4wuw0VVC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MYA7sfBAAAA3QAAAA8AAAAA&#10;AAAAAAAAAAAABwIAAGRycy9kb3ducmV2LnhtbFBLBQYAAAAAAwADALcAAAD1AgAAAAA=&#10;" filled="f" stroked="f">
                  <v:textbox inset="0,0,0,0">
                    <w:txbxContent>
                      <w:p w14:paraId="20AE61F3" w14:textId="77777777" w:rsidR="00294FC8" w:rsidRDefault="005F3793">
                        <w:pPr>
                          <w:spacing w:after="160" w:line="259" w:lineRule="auto"/>
                          <w:ind w:left="0" w:firstLine="0"/>
                        </w:pPr>
                        <w:hyperlink r:id="rId286">
                          <w:r w:rsidR="00106299">
                            <w:rPr>
                              <w:color w:val="546D78"/>
                              <w:w w:val="123"/>
                              <w:sz w:val="16"/>
                            </w:rPr>
                            <w:t>n</w:t>
                          </w:r>
                        </w:hyperlink>
                      </w:p>
                    </w:txbxContent>
                  </v:textbox>
                </v:rect>
                <v:rect id="Rectangle 2519" o:spid="_x0000_s1152" style="position:absolute;left:33076;top:4117;width:88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tcxwAAAN0AAAAPAAAAZHJzL2Rvd25yZXYueG1sRI9Ba8JA&#10;FITvBf/D8oTe6kah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KlMS1zHAAAA3QAA&#10;AA8AAAAAAAAAAAAAAAAABwIAAGRycy9kb3ducmV2LnhtbFBLBQYAAAAAAwADALcAAAD7AgAAAAA=&#10;" filled="f" stroked="f">
                  <v:textbox inset="0,0,0,0">
                    <w:txbxContent>
                      <w:p w14:paraId="0BEA8EE2" w14:textId="77777777" w:rsidR="00294FC8" w:rsidRDefault="005F3793">
                        <w:pPr>
                          <w:spacing w:after="160" w:line="259" w:lineRule="auto"/>
                          <w:ind w:left="0" w:firstLine="0"/>
                        </w:pPr>
                        <w:hyperlink r:id="rId287">
                          <w:r w:rsidR="00106299">
                            <w:rPr>
                              <w:color w:val="546D78"/>
                              <w:w w:val="122"/>
                              <w:sz w:val="16"/>
                            </w:rPr>
                            <w:t>o</w:t>
                          </w:r>
                        </w:hyperlink>
                      </w:p>
                    </w:txbxContent>
                  </v:textbox>
                </v:rect>
                <v:rect id="Rectangle 2517" o:spid="_x0000_s1153" style="position:absolute;left:33742;top:4117;width:661;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" filled="f" stroked="f">
                  <v:textbox inset="0,0,0,0">
                    <w:txbxContent>
                      <w:p w14:paraId="5DEEFACA" w14:textId="77777777" w:rsidR="00294FC8" w:rsidRDefault="005F3793">
                        <w:pPr>
                          <w:spacing w:after="160" w:line="259" w:lineRule="auto"/>
                          <w:ind w:left="0" w:firstLine="0"/>
                        </w:pPr>
                        <w:hyperlink r:id="rId288">
                          <w:r w:rsidR="00106299">
                            <w:rPr>
                              <w:color w:val="546D78"/>
                              <w:w w:val="114"/>
                              <w:sz w:val="16"/>
                            </w:rPr>
                            <w:t>x</w:t>
                          </w:r>
                        </w:hyperlink>
                      </w:p>
                    </w:txbxContent>
                  </v:textbox>
                </v:rect>
                <v:rect id="Rectangle 2463" o:spid="_x0000_s1154" style="position:absolute;left:34239;top:4117;width:34272;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wBW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OZDAFbHAAAA3QAA&#10;AA8AAAAAAAAAAAAAAAAABwIAAGRycy9kb3ducmV2LnhtbFBLBQYAAAAAAwADALcAAAD7AgAAAAA=&#10;" filled="f" stroked="f">
                  <v:textbox inset="0,0,0,0">
                    <w:txbxContent>
                      <w:p w14:paraId="157F8A07" w14:textId="77777777" w:rsidR="00294FC8" w:rsidRDefault="00106299">
                        <w:pPr>
                          <w:spacing w:after="160" w:line="259" w:lineRule="auto"/>
                          <w:ind w:left="0" w:firstLine="0"/>
                        </w:pPr>
                        <w:r>
                          <w:rPr>
                            <w:spacing w:val="7"/>
                            <w:w w:val="123"/>
                            <w:sz w:val="16"/>
                          </w:rPr>
                          <w:t xml:space="preserve"> </w:t>
                        </w:r>
                        <w:r>
                          <w:rPr>
                            <w:w w:val="123"/>
                            <w:sz w:val="16"/>
                          </w:rPr>
                          <w:t>may</w:t>
                        </w:r>
                        <w:r>
                          <w:rPr>
                            <w:spacing w:val="7"/>
                            <w:w w:val="123"/>
                            <w:sz w:val="16"/>
                          </w:rPr>
                          <w:t xml:space="preserve"> </w:t>
                        </w:r>
                        <w:r>
                          <w:rPr>
                            <w:w w:val="123"/>
                            <w:sz w:val="16"/>
                          </w:rPr>
                          <w:t>be</w:t>
                        </w:r>
                        <w:r>
                          <w:rPr>
                            <w:spacing w:val="7"/>
                            <w:w w:val="123"/>
                            <w:sz w:val="16"/>
                          </w:rPr>
                          <w:t xml:space="preserve"> </w:t>
                        </w:r>
                        <w:r>
                          <w:rPr>
                            <w:w w:val="123"/>
                            <w:sz w:val="16"/>
                          </w:rPr>
                          <w:t>useful</w:t>
                        </w:r>
                        <w:r>
                          <w:rPr>
                            <w:spacing w:val="7"/>
                            <w:w w:val="123"/>
                            <w:sz w:val="16"/>
                          </w:rPr>
                          <w:t xml:space="preserve"> </w:t>
                        </w:r>
                        <w:r>
                          <w:rPr>
                            <w:w w:val="123"/>
                            <w:sz w:val="16"/>
                          </w:rPr>
                          <w:t>but</w:t>
                        </w:r>
                        <w:r>
                          <w:rPr>
                            <w:spacing w:val="7"/>
                            <w:w w:val="123"/>
                            <w:sz w:val="16"/>
                          </w:rPr>
                          <w:t xml:space="preserve"> </w:t>
                        </w:r>
                        <w:r>
                          <w:rPr>
                            <w:w w:val="123"/>
                            <w:sz w:val="16"/>
                          </w:rPr>
                          <w:t>are</w:t>
                        </w:r>
                        <w:r>
                          <w:rPr>
                            <w:spacing w:val="7"/>
                            <w:w w:val="123"/>
                            <w:sz w:val="16"/>
                          </w:rPr>
                          <w:t xml:space="preserve"> </w:t>
                        </w:r>
                        <w:r>
                          <w:rPr>
                            <w:w w:val="123"/>
                            <w:sz w:val="16"/>
                          </w:rPr>
                          <w:t>not</w:t>
                        </w:r>
                        <w:r>
                          <w:rPr>
                            <w:spacing w:val="7"/>
                            <w:w w:val="123"/>
                            <w:sz w:val="16"/>
                          </w:rPr>
                          <w:t xml:space="preserve"> </w:t>
                        </w:r>
                        <w:r>
                          <w:rPr>
                            <w:w w:val="123"/>
                            <w:sz w:val="16"/>
                          </w:rPr>
                          <w:t>currently</w:t>
                        </w:r>
                        <w:r>
                          <w:rPr>
                            <w:spacing w:val="7"/>
                            <w:w w:val="123"/>
                            <w:sz w:val="16"/>
                          </w:rPr>
                          <w:t xml:space="preserve"> </w:t>
                        </w:r>
                        <w:r>
                          <w:rPr>
                            <w:w w:val="123"/>
                            <w:sz w:val="16"/>
                          </w:rPr>
                          <w:t>utilized</w:t>
                        </w:r>
                        <w:r>
                          <w:rPr>
                            <w:spacing w:val="7"/>
                            <w:w w:val="123"/>
                            <w:sz w:val="16"/>
                          </w:rPr>
                          <w:t xml:space="preserve"> </w:t>
                        </w:r>
                        <w:r>
                          <w:rPr>
                            <w:w w:val="123"/>
                            <w:sz w:val="16"/>
                          </w:rPr>
                          <w:t>in</w:t>
                        </w:r>
                        <w:r>
                          <w:rPr>
                            <w:spacing w:val="7"/>
                            <w:w w:val="123"/>
                            <w:sz w:val="16"/>
                          </w:rPr>
                          <w:t xml:space="preserve"> </w:t>
                        </w:r>
                        <w:r>
                          <w:rPr>
                            <w:w w:val="123"/>
                            <w:sz w:val="16"/>
                          </w:rPr>
                          <w:t>this</w:t>
                        </w:r>
                      </w:p>
                    </w:txbxContent>
                  </v:textbox>
                </v:rect>
                <v:rect id="Rectangle 2464" o:spid="_x0000_s1155" style="position:absolute;left:1298;top:5779;width:553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gixQAAAN0AAAAPAAAAZHJzL2Rvd25yZXYueG1sRI9Bi8Iw&#10;FITvgv8hPGFvmq6I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BpqpgixQAAAN0AAAAP&#10;AAAAAAAAAAAAAAAAAAcCAABkcnMvZG93bnJldi54bWxQSwUGAAAAAAMAAwC3AAAA+QIAAAAA&#10;" filled="f" stroked="f">
                  <v:textbox inset="0,0,0,0">
                    <w:txbxContent>
                      <w:p w14:paraId="7C96E8B2" w14:textId="77777777" w:rsidR="00294FC8" w:rsidRDefault="00106299">
                        <w:pPr>
                          <w:spacing w:after="160" w:line="259" w:lineRule="auto"/>
                          <w:ind w:left="0" w:firstLine="0"/>
                        </w:pPr>
                        <w:r>
                          <w:rPr>
                            <w:w w:val="120"/>
                            <w:sz w:val="16"/>
                          </w:rPr>
                          <w:t>project.</w:t>
                        </w:r>
                        <w:r>
                          <w:rPr>
                            <w:spacing w:val="7"/>
                            <w:w w:val="120"/>
                            <w:sz w:val="16"/>
                          </w:rPr>
                          <w:t xml:space="preserve"> </w:t>
                        </w:r>
                      </w:p>
                    </w:txbxContent>
                  </v:textbox>
                </v:rect>
                <v:rect id="Rectangle 2522" o:spid="_x0000_s1156" style="position:absolute;left:5457;top:5779;width:243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OQxQAAAN0AAAAPAAAAZHJzL2Rvd25yZXYueG1sRI9Pi8Iw&#10;FMTvwn6H8Ba8aWphRa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BphBOQxQAAAN0AAAAP&#10;AAAAAAAAAAAAAAAAAAcCAABkcnMvZG93bnJldi54bWxQSwUGAAAAAAMAAwC3AAAA+QIAAAAA&#10;" filled="f" stroked="f">
                  <v:textbox inset="0,0,0,0">
                    <w:txbxContent>
                      <w:p w14:paraId="306AD465" w14:textId="77777777" w:rsidR="00294FC8" w:rsidRDefault="00106299">
                        <w:pPr>
                          <w:spacing w:after="160" w:line="259" w:lineRule="auto"/>
                          <w:ind w:left="0" w:firstLine="0"/>
                        </w:pPr>
                        <w:r>
                          <w:rPr>
                            <w:color w:val="546D78"/>
                            <w:w w:val="122"/>
                            <w:sz w:val="16"/>
                          </w:rPr>
                          <w:t>Pye</w:t>
                        </w:r>
                      </w:p>
                    </w:txbxContent>
                  </v:textbox>
                </v:rect>
                <v:rect id="Rectangle 2523" o:spid="_x0000_s1157" style="position:absolute;left:7286;top:5779;width:88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YLxwAAAN0AAAAPAAAAZHJzL2Rvd25yZXYueG1sRI9Ba8JA&#10;FITvhf6H5RV6azZNU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AbItgvHAAAA3QAA&#10;AA8AAAAAAAAAAAAAAAAABwIAAGRycy9kb3ducmV2LnhtbFBLBQYAAAAAAwADALcAAAD7AgAAAAA=&#10;" filled="f" stroked="f">
                  <v:textbox inset="0,0,0,0">
                    <w:txbxContent>
                      <w:p w14:paraId="26160140" w14:textId="77777777" w:rsidR="00294FC8" w:rsidRDefault="005F3793">
                        <w:pPr>
                          <w:spacing w:after="160" w:line="259" w:lineRule="auto"/>
                          <w:ind w:left="0" w:firstLine="0"/>
                        </w:pPr>
                        <w:hyperlink r:id="rId289">
                          <w:r w:rsidR="00106299">
                            <w:rPr>
                              <w:color w:val="546D78"/>
                              <w:w w:val="123"/>
                              <w:sz w:val="16"/>
                            </w:rPr>
                            <w:t>n</w:t>
                          </w:r>
                        </w:hyperlink>
                      </w:p>
                    </w:txbxContent>
                  </v:textbox>
                </v:rect>
                <v:rect id="Rectangle 2521" o:spid="_x0000_s1158" style="position:absolute;left:7951;top:5779;width:77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3n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CZVo3nxQAAAN0AAAAP&#10;AAAAAAAAAAAAAAAAAAcCAABkcnMvZG93bnJldi54bWxQSwUGAAAAAAMAAwC3AAAA+QIAAAAA&#10;" filled="f" stroked="f">
                  <v:textbox inset="0,0,0,0">
                    <w:txbxContent>
                      <w:p w14:paraId="2832A5DF" w14:textId="77777777" w:rsidR="00294FC8" w:rsidRDefault="005F3793">
                        <w:pPr>
                          <w:spacing w:after="160" w:line="259" w:lineRule="auto"/>
                          <w:ind w:left="0" w:firstLine="0"/>
                        </w:pPr>
                        <w:hyperlink r:id="rId290">
                          <w:r w:rsidR="00106299">
                            <w:rPr>
                              <w:color w:val="546D78"/>
                              <w:w w:val="127"/>
                              <w:sz w:val="16"/>
                            </w:rPr>
                            <w:t>v</w:t>
                          </w:r>
                        </w:hyperlink>
                      </w:p>
                    </w:txbxContent>
                  </v:textbox>
                </v:rect>
                <v:rect id="Rectangle 2466" o:spid="_x0000_s1159" style="position:absolute;left:8535;top:5779;width:3197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" filled="f" stroked="f">
                  <v:textbox inset="0,0,0,0">
                    <w:txbxContent>
                      <w:p w14:paraId="643C054F" w14:textId="77777777" w:rsidR="00294FC8" w:rsidRDefault="00106299">
                        <w:pPr>
                          <w:spacing w:after="160" w:line="259" w:lineRule="auto"/>
                          <w:ind w:left="0" w:firstLine="0"/>
                        </w:pPr>
                        <w:r>
                          <w:rPr>
                            <w:spacing w:val="7"/>
                            <w:w w:val="123"/>
                            <w:sz w:val="16"/>
                          </w:rPr>
                          <w:t xml:space="preserve"> </w:t>
                        </w:r>
                        <w:r>
                          <w:rPr>
                            <w:w w:val="123"/>
                            <w:sz w:val="16"/>
                          </w:rPr>
                          <w:t>was</w:t>
                        </w:r>
                        <w:r>
                          <w:rPr>
                            <w:spacing w:val="7"/>
                            <w:w w:val="123"/>
                            <w:sz w:val="16"/>
                          </w:rPr>
                          <w:t xml:space="preserve"> </w:t>
                        </w:r>
                        <w:r>
                          <w:rPr>
                            <w:w w:val="123"/>
                            <w:sz w:val="16"/>
                          </w:rPr>
                          <w:t>deprecated</w:t>
                        </w:r>
                        <w:r>
                          <w:rPr>
                            <w:spacing w:val="7"/>
                            <w:w w:val="123"/>
                            <w:sz w:val="16"/>
                          </w:rPr>
                          <w:t xml:space="preserve"> </w:t>
                        </w:r>
                        <w:r>
                          <w:rPr>
                            <w:w w:val="123"/>
                            <w:sz w:val="16"/>
                          </w:rPr>
                          <w:t>in</w:t>
                        </w:r>
                        <w:r>
                          <w:rPr>
                            <w:spacing w:val="7"/>
                            <w:w w:val="123"/>
                            <w:sz w:val="16"/>
                          </w:rPr>
                          <w:t xml:space="preserve"> </w:t>
                        </w:r>
                        <w:r>
                          <w:rPr>
                            <w:w w:val="123"/>
                            <w:sz w:val="16"/>
                          </w:rPr>
                          <w:t>Python</w:t>
                        </w:r>
                        <w:r>
                          <w:rPr>
                            <w:spacing w:val="7"/>
                            <w:w w:val="123"/>
                            <w:sz w:val="16"/>
                          </w:rPr>
                          <w:t xml:space="preserve"> </w:t>
                        </w:r>
                        <w:r>
                          <w:rPr>
                            <w:w w:val="123"/>
                            <w:sz w:val="16"/>
                          </w:rPr>
                          <w:t>3.5</w:t>
                        </w:r>
                        <w:r>
                          <w:rPr>
                            <w:spacing w:val="7"/>
                            <w:w w:val="123"/>
                            <w:sz w:val="16"/>
                          </w:rPr>
                          <w:t xml:space="preserve"> </w:t>
                        </w:r>
                        <w:r>
                          <w:rPr>
                            <w:w w:val="123"/>
                            <w:sz w:val="16"/>
                          </w:rPr>
                          <w:t>and</w:t>
                        </w:r>
                        <w:r>
                          <w:rPr>
                            <w:spacing w:val="7"/>
                            <w:w w:val="123"/>
                            <w:sz w:val="16"/>
                          </w:rPr>
                          <w:t xml:space="preserve"> </w:t>
                        </w:r>
                        <w:r>
                          <w:rPr>
                            <w:w w:val="123"/>
                            <w:sz w:val="16"/>
                          </w:rPr>
                          <w:t>not</w:t>
                        </w:r>
                        <w:r>
                          <w:rPr>
                            <w:spacing w:val="7"/>
                            <w:w w:val="123"/>
                            <w:sz w:val="16"/>
                          </w:rPr>
                          <w:t xml:space="preserve"> </w:t>
                        </w:r>
                        <w:r>
                          <w:rPr>
                            <w:w w:val="123"/>
                            <w:sz w:val="16"/>
                          </w:rPr>
                          <w:t>utilized.</w:t>
                        </w:r>
                      </w:p>
                    </w:txbxContent>
                  </v:textbox>
                </v:rect>
                <v:shape id="Shape 2480" o:spid="_x0000_s1160" style="position:absolute;left:270;width:63951;height:2960;visibility:visible;mso-wrap-style:square;v-text-anchor:top" coordsize="6395144,296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" path="m,l6378926,r11474,4743c6393333,7676,6395144,11732,6395144,16221r,279797l,296018,,xe" fillcolor="#448aff" stroked="f" strokeweight="0">
                  <v:fill opacity="6682f"/>
                  <v:stroke miterlimit="83231f" joinstyle="miter"/>
                  <v:path arrowok="t" textboxrect="0,0,6395144,296018"/>
                </v:shape>
                <v:shape id="Shape 2481" o:spid="_x0000_s1161" style="position:absolute;left:324;width:63897;height:2960;visibility:visible;mso-wrap-style:square;v-text-anchor:top" coordsize="6389737,296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" path="m6373517,r11476,4744c6387926,7677,6389737,11733,6389737,16222r,279796l,296018,6373517,xe" fillcolor="#448aff" stroked="f" strokeweight="0">
                  <v:stroke miterlimit="83231f" joinstyle="miter"/>
                  <v:path arrowok="t" textboxrect="0,0,6389737,296018"/>
                </v:shape>
                <v:shape id="Shape 2482" o:spid="_x0000_s1162" style="position:absolute;width:324;height:2960;visibility:visible;mso-wrap-style:square;v-text-anchor:top" coordsize="32445,296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" path="m16220,l32445,r,296018l,296018,,16222c,11733,1823,7677,4763,4744l16220,xe" fillcolor="#448aff" stroked="f" strokeweight="0">
                  <v:stroke miterlimit="83231f" joinstyle="miter"/>
                  <v:path arrowok="t" textboxrect="0,0,32445,296018"/>
                </v:shape>
                <v:rect id="Rectangle 2483" o:spid="_x0000_s1163" style="position:absolute;left:3570;top:767;width:13402;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s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Vk/mrMYAAADdAAAA&#10;DwAAAAAAAAAAAAAAAAAHAgAAZHJzL2Rvd25yZXYueG1sUEsFBgAAAAADAAMAtwAAAPoCAAAAAA==&#10;" filled="f" stroked="f">
                  <v:textbox inset="0,0,0,0">
                    <w:txbxContent>
                      <w:p w14:paraId="5F5D0B03" w14:textId="77777777" w:rsidR="00294FC8" w:rsidRDefault="00106299">
                        <w:pPr>
                          <w:spacing w:after="160" w:line="259" w:lineRule="auto"/>
                          <w:ind w:left="0" w:firstLine="0"/>
                        </w:pPr>
                        <w:r>
                          <w:rPr>
                            <w:b/>
                            <w:w w:val="126"/>
                            <w:sz w:val="16"/>
                          </w:rPr>
                          <w:t>Other</w:t>
                        </w:r>
                        <w:r>
                          <w:rPr>
                            <w:b/>
                            <w:spacing w:val="-2"/>
                            <w:w w:val="126"/>
                            <w:sz w:val="16"/>
                          </w:rPr>
                          <w:t xml:space="preserve"> </w:t>
                        </w:r>
                        <w:r>
                          <w:rPr>
                            <w:b/>
                            <w:w w:val="126"/>
                            <w:sz w:val="16"/>
                          </w:rPr>
                          <w:t>Python</w:t>
                        </w:r>
                        <w:r>
                          <w:rPr>
                            <w:b/>
                            <w:spacing w:val="-2"/>
                            <w:w w:val="126"/>
                            <w:sz w:val="16"/>
                          </w:rPr>
                          <w:t xml:space="preserve"> </w:t>
                        </w:r>
                        <w:r>
                          <w:rPr>
                            <w:b/>
                            <w:w w:val="126"/>
                            <w:sz w:val="16"/>
                          </w:rPr>
                          <w:t>Tools</w:t>
                        </w:r>
                      </w:p>
                    </w:txbxContent>
                  </v:textbox>
                </v:rect>
                <v:shape id="Picture 33916" o:spid="_x0000_s1164" type="#_x0000_t75" style="position:absolute;left:1275;top:605;width:1646;height: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">
                  <v:imagedata r:id="rId291" o:title=""/>
                </v:shape>
                <v:shape id="Picture 33917" o:spid="_x0000_s1165" type="#_x0000_t75" style="position:absolute;left:61910;top:605;width:1646;height: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">
                  <v:imagedata r:id="rId292" o:title=""/>
                </v:shape>
                <w10:anchorlock/>
              </v:group>
            </w:pict>
          </mc:Fallback>
        </mc:AlternateContent>
      </w:r>
    </w:p>
    <w:p w14:paraId="294B11C1" w14:textId="77777777" w:rsidR="00294FC8" w:rsidRDefault="00106299">
      <w:pPr>
        <w:pStyle w:val="Heading3"/>
        <w:ind w:left="212"/>
      </w:pPr>
      <w:r>
        <w:t>6.2.0.1 No Representations or Warranties</w:t>
      </w:r>
    </w:p>
    <w:p w14:paraId="3FF4DDD3" w14:textId="77777777" w:rsidR="00294FC8" w:rsidRDefault="00106299">
      <w:pPr>
        <w:spacing w:after="8" w:line="315" w:lineRule="auto"/>
        <w:ind w:left="212" w:right="72"/>
      </w:pPr>
      <w:r>
        <w:rPr>
          <w:sz w:val="15"/>
        </w:rPr>
        <w:t>THE SOFTWARE IS PROVIDED "AS IS", WITHOUT WARRANTY OF ANY KIND, EXPRESS OR IMPLIED, INCLUDING BUT NOT LIMITED TO THE</w:t>
      </w:r>
    </w:p>
    <w:p w14:paraId="2FEEB0C9" w14:textId="77777777" w:rsidR="00294FC8" w:rsidRDefault="00106299">
      <w:pPr>
        <w:spacing w:after="8" w:line="315" w:lineRule="auto"/>
        <w:ind w:left="212" w:right="72"/>
      </w:pPr>
      <w:r>
        <w:rPr>
          <w:noProof/>
          <w:sz w:val="22"/>
        </w:rPr>
        <mc:AlternateContent>
          <mc:Choice Requires="wpg">
            <w:drawing>
              <wp:anchor distT="0" distB="0" distL="114300" distR="114300" simplePos="0" relativeHeight="251658256" behindDoc="1" locked="0" layoutInCell="1" allowOverlap="1" wp14:anchorId="62C22A09" wp14:editId="4DD37C27">
                <wp:simplePos x="0" y="0"/>
                <wp:positionH relativeFrom="column">
                  <wp:posOffset>-3</wp:posOffset>
                </wp:positionH>
                <wp:positionV relativeFrom="paragraph">
                  <wp:posOffset>-483634</wp:posOffset>
                </wp:positionV>
                <wp:extent cx="6422181" cy="1080889"/>
                <wp:effectExtent l="0" t="0" r="0" b="0"/>
                <wp:wrapNone/>
                <wp:docPr id="31675" name="Group 31675"/>
                <wp:cNvGraphicFramePr/>
                <a:graphic xmlns:a="http://schemas.openxmlformats.org/drawingml/2006/main">
                  <a:graphicData uri="http://schemas.microsoft.com/office/word/2010/wordprocessingGroup">
                    <wpg:wgp>
                      <wpg:cNvGrpSpPr/>
                      <wpg:grpSpPr>
                        <a:xfrm>
                          <a:off x="0" y="0"/>
                          <a:ext cx="6422181" cy="1080889"/>
                          <a:chOff x="0" y="0"/>
                          <a:chExt cx="6422181" cy="1080889"/>
                        </a:xfrm>
                      </wpg:grpSpPr>
                      <wps:wsp>
                        <wps:cNvPr id="2451" name="Shape 2451"/>
                        <wps:cNvSpPr/>
                        <wps:spPr>
                          <a:xfrm>
                            <a:off x="0" y="0"/>
                            <a:ext cx="3211091" cy="1080889"/>
                          </a:xfrm>
                          <a:custGeom>
                            <a:avLst/>
                            <a:gdLst/>
                            <a:ahLst/>
                            <a:cxnLst/>
                            <a:rect l="0" t="0" r="0" b="0"/>
                            <a:pathLst>
                              <a:path w="3211091" h="1080889">
                                <a:moveTo>
                                  <a:pt x="81161" y="0"/>
                                </a:moveTo>
                                <a:lnTo>
                                  <a:pt x="3211091" y="0"/>
                                </a:lnTo>
                                <a:lnTo>
                                  <a:pt x="3211091" y="16223"/>
                                </a:lnTo>
                                <a:lnTo>
                                  <a:pt x="81161" y="16223"/>
                                </a:lnTo>
                                <a:cubicBezTo>
                                  <a:pt x="45343" y="16223"/>
                                  <a:pt x="16222" y="45343"/>
                                  <a:pt x="16222" y="81160"/>
                                </a:cubicBezTo>
                                <a:lnTo>
                                  <a:pt x="16222" y="999729"/>
                                </a:lnTo>
                                <a:cubicBezTo>
                                  <a:pt x="16222" y="1035546"/>
                                  <a:pt x="45343" y="1064666"/>
                                  <a:pt x="81161" y="1064666"/>
                                </a:cubicBezTo>
                                <a:lnTo>
                                  <a:pt x="3211091" y="1064666"/>
                                </a:lnTo>
                                <a:lnTo>
                                  <a:pt x="3211091" y="1080889"/>
                                </a:lnTo>
                                <a:lnTo>
                                  <a:pt x="81161" y="1080889"/>
                                </a:lnTo>
                                <a:cubicBezTo>
                                  <a:pt x="36364" y="1080889"/>
                                  <a:pt x="0" y="1044525"/>
                                  <a:pt x="0" y="999729"/>
                                </a:cubicBezTo>
                                <a:lnTo>
                                  <a:pt x="0" y="81160"/>
                                </a:lnTo>
                                <a:cubicBezTo>
                                  <a:pt x="0" y="36364"/>
                                  <a:pt x="36364" y="0"/>
                                  <a:pt x="81161" y="0"/>
                                </a:cubicBez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2452" name="Shape 2452"/>
                        <wps:cNvSpPr/>
                        <wps:spPr>
                          <a:xfrm>
                            <a:off x="3211091" y="0"/>
                            <a:ext cx="3211090" cy="1080889"/>
                          </a:xfrm>
                          <a:custGeom>
                            <a:avLst/>
                            <a:gdLst/>
                            <a:ahLst/>
                            <a:cxnLst/>
                            <a:rect l="0" t="0" r="0" b="0"/>
                            <a:pathLst>
                              <a:path w="3211090" h="1080889">
                                <a:moveTo>
                                  <a:pt x="0" y="0"/>
                                </a:moveTo>
                                <a:lnTo>
                                  <a:pt x="3129980" y="0"/>
                                </a:lnTo>
                                <a:cubicBezTo>
                                  <a:pt x="3174728" y="0"/>
                                  <a:pt x="3211090" y="36364"/>
                                  <a:pt x="3211090" y="81160"/>
                                </a:cubicBezTo>
                                <a:lnTo>
                                  <a:pt x="3211090" y="999729"/>
                                </a:lnTo>
                                <a:cubicBezTo>
                                  <a:pt x="3211090" y="1044525"/>
                                  <a:pt x="3174728" y="1080889"/>
                                  <a:pt x="3129980" y="1080889"/>
                                </a:cubicBezTo>
                                <a:lnTo>
                                  <a:pt x="0" y="1080889"/>
                                </a:lnTo>
                                <a:lnTo>
                                  <a:pt x="0" y="1064666"/>
                                </a:lnTo>
                                <a:lnTo>
                                  <a:pt x="3129980" y="1064666"/>
                                </a:lnTo>
                                <a:cubicBezTo>
                                  <a:pt x="3165797" y="1064666"/>
                                  <a:pt x="3194869" y="1035546"/>
                                  <a:pt x="3194869" y="999729"/>
                                </a:cubicBezTo>
                                <a:lnTo>
                                  <a:pt x="3194869" y="81160"/>
                                </a:lnTo>
                                <a:cubicBezTo>
                                  <a:pt x="3194869" y="45343"/>
                                  <a:pt x="3165797" y="16223"/>
                                  <a:pt x="3129980" y="16223"/>
                                </a:cubicBezTo>
                                <a:lnTo>
                                  <a:pt x="0" y="16223"/>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4EFCE98B" id="Group 31675" o:spid="_x0000_s1026" style="position:absolute;margin-left:0;margin-top:-38.1pt;width:505.7pt;height:85.1pt;z-index:-251658224" coordsize="64221,1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">
                <v:shape id="Shape 2451" o:spid="_x0000_s1027" style="position:absolute;width:32110;height:10808;visibility:visible;mso-wrap-style:square;v-text-anchor:top" coordsize="3211091,1080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" path="m81161,l3211091,r,16223l81161,16223v-35818,,-64939,29120,-64939,64937l16222,999729v,35817,29121,64937,64939,64937l3211091,1064666r,16223l81161,1080889c36364,1080889,,1044525,,999729l,81160c,36364,36364,,81161,xe" fillcolor="#d3d3d3" stroked="f" strokeweight="0">
                  <v:stroke miterlimit="83231f" joinstyle="miter"/>
                  <v:path arrowok="t" textboxrect="0,0,3211091,1080889"/>
                </v:shape>
                <v:shape id="Shape 2452" o:spid="_x0000_s1028" style="position:absolute;left:32110;width:32111;height:10808;visibility:visible;mso-wrap-style:square;v-text-anchor:top" coordsize="3211090,1080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" path="m,l3129980,v44748,,81110,36364,81110,81160l3211090,999729v,44796,-36362,81160,-81110,81160l,1080889r,-16223l3129980,1064666v35817,,64889,-29120,64889,-64937l3194869,81160v,-35817,-29072,-64937,-64889,-64937l,16223,,xe" fillcolor="#d3d3d3" stroked="f" strokeweight="0">
                  <v:stroke miterlimit="83231f" joinstyle="miter"/>
                  <v:path arrowok="t" textboxrect="0,0,3211090,1080889"/>
                </v:shape>
              </v:group>
            </w:pict>
          </mc:Fallback>
        </mc:AlternateContent>
      </w:r>
      <w:r>
        <w:rPr>
          <w:sz w:val="15"/>
        </w:rPr>
        <w:t>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br w:type="page"/>
      </w:r>
    </w:p>
    <w:p w14:paraId="7300CD48" w14:textId="77777777" w:rsidR="00294FC8" w:rsidRDefault="00106299">
      <w:pPr>
        <w:pStyle w:val="Heading1"/>
        <w:spacing w:after="367"/>
        <w:ind w:left="-5"/>
      </w:pPr>
      <w:r>
        <w:lastRenderedPageBreak/>
        <w:t>7 Project Package Requirements</w:t>
      </w:r>
    </w:p>
    <w:p w14:paraId="00D04131" w14:textId="77777777" w:rsidR="00294FC8" w:rsidRDefault="00106299">
      <w:pPr>
        <w:spacing w:after="111" w:line="259" w:lineRule="auto"/>
        <w:ind w:left="-5"/>
      </w:pPr>
      <w:r>
        <w:rPr>
          <w:sz w:val="27"/>
        </w:rPr>
        <w:t>7.1 Currently implemented packages:</w:t>
      </w:r>
    </w:p>
    <w:p w14:paraId="506195FE" w14:textId="77777777" w:rsidR="00294FC8" w:rsidRDefault="00106299">
      <w:pPr>
        <w:spacing w:after="36"/>
        <w:ind w:right="6"/>
      </w:pPr>
      <w:r>
        <w:t xml:space="preserve">This project utilizes the following packages, all of which should be available under an Open Source license via </w:t>
      </w:r>
      <w:hyperlink r:id="rId293">
        <w:r>
          <w:rPr>
            <w:color w:val="546D78"/>
          </w:rPr>
          <w:t>Py</w:t>
        </w:r>
      </w:hyperlink>
      <w:r>
        <w:t>. List updated as of:</w:t>
      </w:r>
    </w:p>
    <w:p w14:paraId="4AC41D05" w14:textId="77777777" w:rsidR="00294FC8" w:rsidRDefault="00106299">
      <w:pPr>
        <w:spacing w:after="217"/>
        <w:ind w:left="-5"/>
      </w:pPr>
      <w:r>
        <w:rPr>
          <w:b/>
        </w:rPr>
        <w:t>02/16/2022 (February 16th, 2022)</w:t>
      </w:r>
    </w:p>
    <w:p w14:paraId="609A35C3" w14:textId="77777777" w:rsidR="00294FC8" w:rsidRDefault="00106299">
      <w:pPr>
        <w:spacing w:after="59"/>
        <w:ind w:right="6"/>
      </w:pPr>
      <w:r>
        <w:t>Make sure to source the virtual environment first and then '</w:t>
      </w:r>
      <w:r>
        <w:rPr>
          <w:i/>
        </w:rPr>
        <w:t xml:space="preserve">pip | conda install </w:t>
      </w:r>
      <w:r>
        <w:t>' to bring in the package.</w:t>
      </w:r>
    </w:p>
    <w:p w14:paraId="170D57BA" w14:textId="77777777" w:rsidR="00294FC8" w:rsidRDefault="00106299">
      <w:pPr>
        <w:spacing w:after="0" w:line="259" w:lineRule="auto"/>
        <w:ind w:left="0" w:right="-7" w:firstLine="0"/>
      </w:pPr>
      <w:r>
        <w:rPr>
          <w:noProof/>
          <w:sz w:val="22"/>
        </w:rPr>
        <mc:AlternateContent>
          <mc:Choice Requires="wpg">
            <w:drawing>
              <wp:inline distT="0" distB="0" distL="0" distR="0" wp14:anchorId="454EB8B0" wp14:editId="78100D94">
                <wp:extent cx="6422182" cy="5407"/>
                <wp:effectExtent l="0" t="0" r="0" b="0"/>
                <wp:docPr id="30960" name="Group 30960"/>
                <wp:cNvGraphicFramePr/>
                <a:graphic xmlns:a="http://schemas.openxmlformats.org/drawingml/2006/main">
                  <a:graphicData uri="http://schemas.microsoft.com/office/word/2010/wordprocessingGroup">
                    <wpg:wgp>
                      <wpg:cNvGrpSpPr/>
                      <wpg:grpSpPr>
                        <a:xfrm>
                          <a:off x="0" y="0"/>
                          <a:ext cx="6422182" cy="5407"/>
                          <a:chOff x="0" y="0"/>
                          <a:chExt cx="6422182" cy="5407"/>
                        </a:xfrm>
                      </wpg:grpSpPr>
                      <wps:wsp>
                        <wps:cNvPr id="36172" name="Shape 36172"/>
                        <wps:cNvSpPr/>
                        <wps:spPr>
                          <a:xfrm>
                            <a:off x="0" y="0"/>
                            <a:ext cx="6422182" cy="9144"/>
                          </a:xfrm>
                          <a:custGeom>
                            <a:avLst/>
                            <a:gdLst/>
                            <a:ahLst/>
                            <a:cxnLst/>
                            <a:rect l="0" t="0" r="0" b="0"/>
                            <a:pathLst>
                              <a:path w="6422182" h="9144">
                                <a:moveTo>
                                  <a:pt x="0" y="0"/>
                                </a:moveTo>
                                <a:lnTo>
                                  <a:pt x="6422182" y="0"/>
                                </a:lnTo>
                                <a:lnTo>
                                  <a:pt x="6422182" y="9144"/>
                                </a:lnTo>
                                <a:lnTo>
                                  <a:pt x="0" y="9144"/>
                                </a:lnTo>
                                <a:lnTo>
                                  <a:pt x="0" y="0"/>
                                </a:lnTo>
                              </a:path>
                            </a:pathLst>
                          </a:custGeom>
                          <a:ln w="0" cap="flat">
                            <a:miter lim="127000"/>
                          </a:ln>
                        </wps:spPr>
                        <wps:style>
                          <a:lnRef idx="0">
                            <a:srgbClr val="000000">
                              <a:alpha val="0"/>
                            </a:srgbClr>
                          </a:lnRef>
                          <a:fillRef idx="1">
                            <a:srgbClr val="000000">
                              <a:alpha val="7058"/>
                            </a:srgbClr>
                          </a:fillRef>
                          <a:effectRef idx="0">
                            <a:scrgbClr r="0" g="0" b="0"/>
                          </a:effectRef>
                          <a:fontRef idx="none"/>
                        </wps:style>
                        <wps:bodyPr/>
                      </wps:wsp>
                    </wpg:wgp>
                  </a:graphicData>
                </a:graphic>
              </wp:inline>
            </w:drawing>
          </mc:Choice>
          <mc:Fallback>
            <w:pict>
              <v:group w14:anchorId="40BC041B" id="Group 30960" o:spid="_x0000_s1026" style="width:505.7pt;height:.45pt;mso-position-horizontal-relative:char;mso-position-vertical-relative:line" coordsize="6422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">
                <v:shape id="Shape 36172" o:spid="_x0000_s1027" style="position:absolute;width:64221;height:91;visibility:visible;mso-wrap-style:square;v-text-anchor:top" coordsize="64221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" path="m,l6422182,r,9144l,9144,,e" fillcolor="black" stroked="f" strokeweight="0">
                  <v:fill opacity="4626f"/>
                  <v:stroke miterlimit="83231f" joinstyle="miter"/>
                  <v:path arrowok="t" textboxrect="0,0,6422182,9144"/>
                </v:shape>
                <w10:anchorlock/>
              </v:group>
            </w:pict>
          </mc:Fallback>
        </mc:AlternateContent>
      </w:r>
      <w:r>
        <w:br w:type="page"/>
      </w:r>
    </w:p>
    <w:p w14:paraId="75EB44E5" w14:textId="77777777" w:rsidR="00294FC8" w:rsidRDefault="00106299">
      <w:pPr>
        <w:spacing w:after="0" w:line="259" w:lineRule="auto"/>
        <w:ind w:left="0" w:right="-7" w:firstLine="0"/>
      </w:pPr>
      <w:r>
        <w:rPr>
          <w:noProof/>
          <w:sz w:val="22"/>
        </w:rPr>
        <w:lastRenderedPageBreak/>
        <mc:AlternateContent>
          <mc:Choice Requires="wpg">
            <w:drawing>
              <wp:inline distT="0" distB="0" distL="0" distR="0" wp14:anchorId="1AE5D836" wp14:editId="7EA44364">
                <wp:extent cx="6422181" cy="8911481"/>
                <wp:effectExtent l="0" t="0" r="0" b="0"/>
                <wp:docPr id="30496" name="Group 30496"/>
                <wp:cNvGraphicFramePr/>
                <a:graphic xmlns:a="http://schemas.openxmlformats.org/drawingml/2006/main">
                  <a:graphicData uri="http://schemas.microsoft.com/office/word/2010/wordprocessingGroup">
                    <wpg:wgp>
                      <wpg:cNvGrpSpPr/>
                      <wpg:grpSpPr>
                        <a:xfrm>
                          <a:off x="0" y="0"/>
                          <a:ext cx="6422181" cy="8911481"/>
                          <a:chOff x="0" y="0"/>
                          <a:chExt cx="6422181" cy="8911481"/>
                        </a:xfrm>
                      </wpg:grpSpPr>
                      <wps:wsp>
                        <wps:cNvPr id="2553" name="Shape 2553"/>
                        <wps:cNvSpPr/>
                        <wps:spPr>
                          <a:xfrm>
                            <a:off x="0" y="0"/>
                            <a:ext cx="6422181" cy="8911481"/>
                          </a:xfrm>
                          <a:custGeom>
                            <a:avLst/>
                            <a:gdLst/>
                            <a:ahLst/>
                            <a:cxnLst/>
                            <a:rect l="0" t="0" r="0" b="0"/>
                            <a:pathLst>
                              <a:path w="6422181" h="8911481">
                                <a:moveTo>
                                  <a:pt x="16220" y="0"/>
                                </a:moveTo>
                                <a:lnTo>
                                  <a:pt x="6405961" y="0"/>
                                </a:lnTo>
                                <a:lnTo>
                                  <a:pt x="6417437" y="4744"/>
                                </a:lnTo>
                                <a:cubicBezTo>
                                  <a:pt x="6420370" y="7677"/>
                                  <a:pt x="6422181" y="11733"/>
                                  <a:pt x="6422181" y="16222"/>
                                </a:cubicBezTo>
                                <a:lnTo>
                                  <a:pt x="6422181" y="8911481"/>
                                </a:lnTo>
                                <a:lnTo>
                                  <a:pt x="0" y="8911481"/>
                                </a:lnTo>
                                <a:lnTo>
                                  <a:pt x="0" y="16222"/>
                                </a:lnTo>
                                <a:cubicBezTo>
                                  <a:pt x="0" y="11733"/>
                                  <a:pt x="1823" y="7677"/>
                                  <a:pt x="4763" y="4744"/>
                                </a:cubicBezTo>
                                <a:lnTo>
                                  <a:pt x="1622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554" name="Rectangle 2554"/>
                        <wps:cNvSpPr/>
                        <wps:spPr>
                          <a:xfrm>
                            <a:off x="110363" y="77594"/>
                            <a:ext cx="673499" cy="164637"/>
                          </a:xfrm>
                          <a:prstGeom prst="rect">
                            <a:avLst/>
                          </a:prstGeom>
                          <a:ln>
                            <a:noFill/>
                          </a:ln>
                        </wps:spPr>
                        <wps:txbx>
                          <w:txbxContent>
                            <w:p w14:paraId="321D113B" w14:textId="77777777" w:rsidR="00294FC8" w:rsidRDefault="00106299">
                              <w:pPr>
                                <w:spacing w:after="160" w:line="259" w:lineRule="auto"/>
                                <w:ind w:left="0" w:firstLine="0"/>
                              </w:pPr>
                              <w:r>
                                <w:rPr>
                                  <w:rFonts w:ascii="Roboto" w:eastAsia="Roboto" w:hAnsi="Roboto" w:cs="Roboto"/>
                                  <w:color w:val="35454E"/>
                                  <w:sz w:val="15"/>
                                </w:rPr>
                                <w:t>alabaster</w:t>
                              </w:r>
                            </w:p>
                          </w:txbxContent>
                        </wps:txbx>
                        <wps:bodyPr horzOverflow="overflow" vert="horz" lIns="0" tIns="0" rIns="0" bIns="0" rtlCol="0">
                          <a:noAutofit/>
                        </wps:bodyPr>
                      </wps:wsp>
                      <wps:wsp>
                        <wps:cNvPr id="2555" name="Rectangle 2555"/>
                        <wps:cNvSpPr/>
                        <wps:spPr>
                          <a:xfrm>
                            <a:off x="110363" y="208917"/>
                            <a:ext cx="823149" cy="164636"/>
                          </a:xfrm>
                          <a:prstGeom prst="rect">
                            <a:avLst/>
                          </a:prstGeom>
                          <a:ln>
                            <a:noFill/>
                          </a:ln>
                        </wps:spPr>
                        <wps:txbx>
                          <w:txbxContent>
                            <w:p w14:paraId="28AC28F2" w14:textId="77777777" w:rsidR="00294FC8" w:rsidRDefault="00106299">
                              <w:pPr>
                                <w:spacing w:after="160" w:line="259" w:lineRule="auto"/>
                                <w:ind w:left="0" w:firstLine="0"/>
                              </w:pPr>
                              <w:r>
                                <w:rPr>
                                  <w:rFonts w:ascii="Roboto" w:eastAsia="Roboto" w:hAnsi="Roboto" w:cs="Roboto"/>
                                  <w:color w:val="35454E"/>
                                  <w:sz w:val="15"/>
                                </w:rPr>
                                <w:t>argcomplete</w:t>
                              </w:r>
                            </w:p>
                          </w:txbxContent>
                        </wps:txbx>
                        <wps:bodyPr horzOverflow="overflow" vert="horz" lIns="0" tIns="0" rIns="0" bIns="0" rtlCol="0">
                          <a:noAutofit/>
                        </wps:bodyPr>
                      </wps:wsp>
                      <wps:wsp>
                        <wps:cNvPr id="2556" name="Rectangle 2556"/>
                        <wps:cNvSpPr/>
                        <wps:spPr>
                          <a:xfrm>
                            <a:off x="110363" y="340238"/>
                            <a:ext cx="299374" cy="164636"/>
                          </a:xfrm>
                          <a:prstGeom prst="rect">
                            <a:avLst/>
                          </a:prstGeom>
                          <a:ln>
                            <a:noFill/>
                          </a:ln>
                        </wps:spPr>
                        <wps:txbx>
                          <w:txbxContent>
                            <w:p w14:paraId="2661B607" w14:textId="77777777" w:rsidR="00294FC8" w:rsidRDefault="00106299">
                              <w:pPr>
                                <w:spacing w:after="160" w:line="259" w:lineRule="auto"/>
                                <w:ind w:left="0" w:firstLine="0"/>
                              </w:pPr>
                              <w:r>
                                <w:rPr>
                                  <w:rFonts w:ascii="Roboto" w:eastAsia="Roboto" w:hAnsi="Roboto" w:cs="Roboto"/>
                                  <w:color w:val="35454E"/>
                                  <w:sz w:val="15"/>
                                </w:rPr>
                                <w:t>argh</w:t>
                              </w:r>
                            </w:p>
                          </w:txbxContent>
                        </wps:txbx>
                        <wps:bodyPr horzOverflow="overflow" vert="horz" lIns="0" tIns="0" rIns="0" bIns="0" rtlCol="0">
                          <a:noAutofit/>
                        </wps:bodyPr>
                      </wps:wsp>
                      <wps:wsp>
                        <wps:cNvPr id="2557" name="Rectangle 2557"/>
                        <wps:cNvSpPr/>
                        <wps:spPr>
                          <a:xfrm>
                            <a:off x="110363" y="471560"/>
                            <a:ext cx="523849" cy="164636"/>
                          </a:xfrm>
                          <a:prstGeom prst="rect">
                            <a:avLst/>
                          </a:prstGeom>
                          <a:ln>
                            <a:noFill/>
                          </a:ln>
                        </wps:spPr>
                        <wps:txbx>
                          <w:txbxContent>
                            <w:p w14:paraId="0F6D74C2" w14:textId="77777777" w:rsidR="00294FC8" w:rsidRDefault="00106299">
                              <w:pPr>
                                <w:spacing w:after="160" w:line="259" w:lineRule="auto"/>
                                <w:ind w:left="0" w:firstLine="0"/>
                              </w:pPr>
                              <w:r>
                                <w:rPr>
                                  <w:rFonts w:ascii="Roboto" w:eastAsia="Roboto" w:hAnsi="Roboto" w:cs="Roboto"/>
                                  <w:color w:val="35454E"/>
                                  <w:sz w:val="15"/>
                                </w:rPr>
                                <w:t>astroid</w:t>
                              </w:r>
                            </w:p>
                          </w:txbxContent>
                        </wps:txbx>
                        <wps:bodyPr horzOverflow="overflow" vert="horz" lIns="0" tIns="0" rIns="0" bIns="0" rtlCol="0">
                          <a:noAutofit/>
                        </wps:bodyPr>
                      </wps:wsp>
                      <wps:wsp>
                        <wps:cNvPr id="2558" name="Rectangle 2558"/>
                        <wps:cNvSpPr/>
                        <wps:spPr>
                          <a:xfrm>
                            <a:off x="110363" y="602883"/>
                            <a:ext cx="374199" cy="164636"/>
                          </a:xfrm>
                          <a:prstGeom prst="rect">
                            <a:avLst/>
                          </a:prstGeom>
                          <a:ln>
                            <a:noFill/>
                          </a:ln>
                        </wps:spPr>
                        <wps:txbx>
                          <w:txbxContent>
                            <w:p w14:paraId="27662254" w14:textId="77777777" w:rsidR="00294FC8" w:rsidRDefault="00106299">
                              <w:pPr>
                                <w:spacing w:after="160" w:line="259" w:lineRule="auto"/>
                                <w:ind w:left="0" w:firstLine="0"/>
                              </w:pPr>
                              <w:r>
                                <w:rPr>
                                  <w:rFonts w:ascii="Roboto" w:eastAsia="Roboto" w:hAnsi="Roboto" w:cs="Roboto"/>
                                  <w:color w:val="35454E"/>
                                  <w:sz w:val="15"/>
                                </w:rPr>
                                <w:t>attrs</w:t>
                              </w:r>
                            </w:p>
                          </w:txbxContent>
                        </wps:txbx>
                        <wps:bodyPr horzOverflow="overflow" vert="horz" lIns="0" tIns="0" rIns="0" bIns="0" rtlCol="0">
                          <a:noAutofit/>
                        </wps:bodyPr>
                      </wps:wsp>
                      <wps:wsp>
                        <wps:cNvPr id="2559" name="Rectangle 2559"/>
                        <wps:cNvSpPr/>
                        <wps:spPr>
                          <a:xfrm>
                            <a:off x="110363" y="734205"/>
                            <a:ext cx="374199" cy="164636"/>
                          </a:xfrm>
                          <a:prstGeom prst="rect">
                            <a:avLst/>
                          </a:prstGeom>
                          <a:ln>
                            <a:noFill/>
                          </a:ln>
                        </wps:spPr>
                        <wps:txbx>
                          <w:txbxContent>
                            <w:p w14:paraId="6A0A075B" w14:textId="77777777" w:rsidR="00294FC8" w:rsidRDefault="00106299">
                              <w:pPr>
                                <w:spacing w:after="160" w:line="259" w:lineRule="auto"/>
                                <w:ind w:left="0" w:firstLine="0"/>
                              </w:pPr>
                              <w:r>
                                <w:rPr>
                                  <w:rFonts w:ascii="Roboto" w:eastAsia="Roboto" w:hAnsi="Roboto" w:cs="Roboto"/>
                                  <w:color w:val="35454E"/>
                                  <w:sz w:val="15"/>
                                </w:rPr>
                                <w:t>Babel</w:t>
                              </w:r>
                            </w:p>
                          </w:txbxContent>
                        </wps:txbx>
                        <wps:bodyPr horzOverflow="overflow" vert="horz" lIns="0" tIns="0" rIns="0" bIns="0" rtlCol="0">
                          <a:noAutofit/>
                        </wps:bodyPr>
                      </wps:wsp>
                      <wps:wsp>
                        <wps:cNvPr id="2560" name="Rectangle 2560"/>
                        <wps:cNvSpPr/>
                        <wps:spPr>
                          <a:xfrm>
                            <a:off x="110363" y="865527"/>
                            <a:ext cx="598674" cy="164636"/>
                          </a:xfrm>
                          <a:prstGeom prst="rect">
                            <a:avLst/>
                          </a:prstGeom>
                          <a:ln>
                            <a:noFill/>
                          </a:ln>
                        </wps:spPr>
                        <wps:txbx>
                          <w:txbxContent>
                            <w:p w14:paraId="466E7B23" w14:textId="77777777" w:rsidR="00294FC8" w:rsidRDefault="00106299">
                              <w:pPr>
                                <w:spacing w:after="160" w:line="259" w:lineRule="auto"/>
                                <w:ind w:left="0" w:firstLine="0"/>
                              </w:pPr>
                              <w:r>
                                <w:rPr>
                                  <w:rFonts w:ascii="Roboto" w:eastAsia="Roboto" w:hAnsi="Roboto" w:cs="Roboto"/>
                                  <w:color w:val="35454E"/>
                                  <w:sz w:val="15"/>
                                </w:rPr>
                                <w:t>brotlipy</w:t>
                              </w:r>
                            </w:p>
                          </w:txbxContent>
                        </wps:txbx>
                        <wps:bodyPr horzOverflow="overflow" vert="horz" lIns="0" tIns="0" rIns="0" bIns="0" rtlCol="0">
                          <a:noAutofit/>
                        </wps:bodyPr>
                      </wps:wsp>
                      <wps:wsp>
                        <wps:cNvPr id="2561" name="Rectangle 2561"/>
                        <wps:cNvSpPr/>
                        <wps:spPr>
                          <a:xfrm>
                            <a:off x="110363" y="996848"/>
                            <a:ext cx="523849" cy="164636"/>
                          </a:xfrm>
                          <a:prstGeom prst="rect">
                            <a:avLst/>
                          </a:prstGeom>
                          <a:ln>
                            <a:noFill/>
                          </a:ln>
                        </wps:spPr>
                        <wps:txbx>
                          <w:txbxContent>
                            <w:p w14:paraId="43ACDA6E" w14:textId="77777777" w:rsidR="00294FC8" w:rsidRDefault="00106299">
                              <w:pPr>
                                <w:spacing w:after="160" w:line="259" w:lineRule="auto"/>
                                <w:ind w:left="0" w:firstLine="0"/>
                              </w:pPr>
                              <w:r>
                                <w:rPr>
                                  <w:rFonts w:ascii="Roboto" w:eastAsia="Roboto" w:hAnsi="Roboto" w:cs="Roboto"/>
                                  <w:color w:val="35454E"/>
                                  <w:sz w:val="15"/>
                                </w:rPr>
                                <w:t>certifi</w:t>
                              </w:r>
                            </w:p>
                          </w:txbxContent>
                        </wps:txbx>
                        <wps:bodyPr horzOverflow="overflow" vert="horz" lIns="0" tIns="0" rIns="0" bIns="0" rtlCol="0">
                          <a:noAutofit/>
                        </wps:bodyPr>
                      </wps:wsp>
                      <wps:wsp>
                        <wps:cNvPr id="2562" name="Rectangle 2562"/>
                        <wps:cNvSpPr/>
                        <wps:spPr>
                          <a:xfrm>
                            <a:off x="110363" y="1128171"/>
                            <a:ext cx="299374" cy="164635"/>
                          </a:xfrm>
                          <a:prstGeom prst="rect">
                            <a:avLst/>
                          </a:prstGeom>
                          <a:ln>
                            <a:noFill/>
                          </a:ln>
                        </wps:spPr>
                        <wps:txbx>
                          <w:txbxContent>
                            <w:p w14:paraId="3417E0C9" w14:textId="77777777" w:rsidR="00294FC8" w:rsidRDefault="00106299">
                              <w:pPr>
                                <w:spacing w:after="160" w:line="259" w:lineRule="auto"/>
                                <w:ind w:left="0" w:firstLine="0"/>
                              </w:pPr>
                              <w:r>
                                <w:rPr>
                                  <w:rFonts w:ascii="Roboto" w:eastAsia="Roboto" w:hAnsi="Roboto" w:cs="Roboto"/>
                                  <w:color w:val="35454E"/>
                                  <w:sz w:val="15"/>
                                </w:rPr>
                                <w:t>cffi</w:t>
                              </w:r>
                            </w:p>
                          </w:txbxContent>
                        </wps:txbx>
                        <wps:bodyPr horzOverflow="overflow" vert="horz" lIns="0" tIns="0" rIns="0" bIns="0" rtlCol="0">
                          <a:noAutofit/>
                        </wps:bodyPr>
                      </wps:wsp>
                      <wps:wsp>
                        <wps:cNvPr id="2563" name="Rectangle 2563"/>
                        <wps:cNvSpPr/>
                        <wps:spPr>
                          <a:xfrm>
                            <a:off x="110363" y="1259492"/>
                            <a:ext cx="1346923" cy="164635"/>
                          </a:xfrm>
                          <a:prstGeom prst="rect">
                            <a:avLst/>
                          </a:prstGeom>
                          <a:ln>
                            <a:noFill/>
                          </a:ln>
                        </wps:spPr>
                        <wps:txbx>
                          <w:txbxContent>
                            <w:p w14:paraId="7FBED85A" w14:textId="77777777" w:rsidR="00294FC8" w:rsidRDefault="00106299">
                              <w:pPr>
                                <w:spacing w:after="160" w:line="259" w:lineRule="auto"/>
                                <w:ind w:left="0" w:firstLine="0"/>
                              </w:pPr>
                              <w:r>
                                <w:rPr>
                                  <w:rFonts w:ascii="Roboto" w:eastAsia="Roboto" w:hAnsi="Roboto" w:cs="Roboto"/>
                                  <w:color w:val="35454E"/>
                                  <w:sz w:val="15"/>
                                </w:rPr>
                                <w:t>charset-normalizer</w:t>
                              </w:r>
                            </w:p>
                          </w:txbxContent>
                        </wps:txbx>
                        <wps:bodyPr horzOverflow="overflow" vert="horz" lIns="0" tIns="0" rIns="0" bIns="0" rtlCol="0">
                          <a:noAutofit/>
                        </wps:bodyPr>
                      </wps:wsp>
                      <wps:wsp>
                        <wps:cNvPr id="2564" name="Rectangle 2564"/>
                        <wps:cNvSpPr/>
                        <wps:spPr>
                          <a:xfrm>
                            <a:off x="110363" y="1390814"/>
                            <a:ext cx="374199" cy="164635"/>
                          </a:xfrm>
                          <a:prstGeom prst="rect">
                            <a:avLst/>
                          </a:prstGeom>
                          <a:ln>
                            <a:noFill/>
                          </a:ln>
                        </wps:spPr>
                        <wps:txbx>
                          <w:txbxContent>
                            <w:p w14:paraId="3BEAB449" w14:textId="77777777" w:rsidR="00294FC8" w:rsidRDefault="00106299">
                              <w:pPr>
                                <w:spacing w:after="160" w:line="259" w:lineRule="auto"/>
                                <w:ind w:left="0" w:firstLine="0"/>
                              </w:pPr>
                              <w:r>
                                <w:rPr>
                                  <w:rFonts w:ascii="Roboto" w:eastAsia="Roboto" w:hAnsi="Roboto" w:cs="Roboto"/>
                                  <w:color w:val="35454E"/>
                                  <w:sz w:val="15"/>
                                </w:rPr>
                                <w:t>click</w:t>
                              </w:r>
                            </w:p>
                          </w:txbxContent>
                        </wps:txbx>
                        <wps:bodyPr horzOverflow="overflow" vert="horz" lIns="0" tIns="0" rIns="0" bIns="0" rtlCol="0">
                          <a:noAutofit/>
                        </wps:bodyPr>
                      </wps:wsp>
                      <wps:wsp>
                        <wps:cNvPr id="2565" name="Rectangle 2565"/>
                        <wps:cNvSpPr/>
                        <wps:spPr>
                          <a:xfrm>
                            <a:off x="110363" y="1522136"/>
                            <a:ext cx="598674" cy="164635"/>
                          </a:xfrm>
                          <a:prstGeom prst="rect">
                            <a:avLst/>
                          </a:prstGeom>
                          <a:ln>
                            <a:noFill/>
                          </a:ln>
                        </wps:spPr>
                        <wps:txbx>
                          <w:txbxContent>
                            <w:p w14:paraId="18BB3309" w14:textId="77777777" w:rsidR="00294FC8" w:rsidRDefault="00106299">
                              <w:pPr>
                                <w:spacing w:after="160" w:line="259" w:lineRule="auto"/>
                                <w:ind w:left="0" w:firstLine="0"/>
                              </w:pPr>
                              <w:r>
                                <w:rPr>
                                  <w:rFonts w:ascii="Roboto" w:eastAsia="Roboto" w:hAnsi="Roboto" w:cs="Roboto"/>
                                  <w:color w:val="35454E"/>
                                  <w:sz w:val="15"/>
                                </w:rPr>
                                <w:t>colorama</w:t>
                              </w:r>
                            </w:p>
                          </w:txbxContent>
                        </wps:txbx>
                        <wps:bodyPr horzOverflow="overflow" vert="horz" lIns="0" tIns="0" rIns="0" bIns="0" rtlCol="0">
                          <a:noAutofit/>
                        </wps:bodyPr>
                      </wps:wsp>
                      <wps:wsp>
                        <wps:cNvPr id="2566" name="Rectangle 2566"/>
                        <wps:cNvSpPr/>
                        <wps:spPr>
                          <a:xfrm>
                            <a:off x="110363" y="1653457"/>
                            <a:ext cx="374199" cy="164636"/>
                          </a:xfrm>
                          <a:prstGeom prst="rect">
                            <a:avLst/>
                          </a:prstGeom>
                          <a:ln>
                            <a:noFill/>
                          </a:ln>
                        </wps:spPr>
                        <wps:txbx>
                          <w:txbxContent>
                            <w:p w14:paraId="3520505B" w14:textId="77777777" w:rsidR="00294FC8" w:rsidRDefault="00106299">
                              <w:pPr>
                                <w:spacing w:after="160" w:line="259" w:lineRule="auto"/>
                                <w:ind w:left="0" w:firstLine="0"/>
                              </w:pPr>
                              <w:r>
                                <w:rPr>
                                  <w:rFonts w:ascii="Roboto" w:eastAsia="Roboto" w:hAnsi="Roboto" w:cs="Roboto"/>
                                  <w:color w:val="35454E"/>
                                  <w:sz w:val="15"/>
                                </w:rPr>
                                <w:t>conda</w:t>
                              </w:r>
                            </w:p>
                          </w:txbxContent>
                        </wps:txbx>
                        <wps:bodyPr horzOverflow="overflow" vert="horz" lIns="0" tIns="0" rIns="0" bIns="0" rtlCol="0">
                          <a:noAutofit/>
                        </wps:bodyPr>
                      </wps:wsp>
                      <wps:wsp>
                        <wps:cNvPr id="2567" name="Rectangle 2567"/>
                        <wps:cNvSpPr/>
                        <wps:spPr>
                          <a:xfrm>
                            <a:off x="110363" y="1784779"/>
                            <a:ext cx="1646222" cy="164635"/>
                          </a:xfrm>
                          <a:prstGeom prst="rect">
                            <a:avLst/>
                          </a:prstGeom>
                          <a:ln>
                            <a:noFill/>
                          </a:ln>
                        </wps:spPr>
                        <wps:txbx>
                          <w:txbxContent>
                            <w:p w14:paraId="23B38495" w14:textId="77777777" w:rsidR="00294FC8" w:rsidRDefault="00106299">
                              <w:pPr>
                                <w:spacing w:after="160" w:line="259" w:lineRule="auto"/>
                                <w:ind w:left="0" w:firstLine="0"/>
                              </w:pPr>
                              <w:r>
                                <w:rPr>
                                  <w:rFonts w:ascii="Roboto" w:eastAsia="Roboto" w:hAnsi="Roboto" w:cs="Roboto"/>
                                  <w:color w:val="35454E"/>
                                  <w:sz w:val="15"/>
                                </w:rPr>
                                <w:t>conda-package-handling</w:t>
                              </w:r>
                            </w:p>
                          </w:txbxContent>
                        </wps:txbx>
                        <wps:bodyPr horzOverflow="overflow" vert="horz" lIns="0" tIns="0" rIns="0" bIns="0" rtlCol="0">
                          <a:noAutofit/>
                        </wps:bodyPr>
                      </wps:wsp>
                      <wps:wsp>
                        <wps:cNvPr id="2568" name="Rectangle 2568"/>
                        <wps:cNvSpPr/>
                        <wps:spPr>
                          <a:xfrm>
                            <a:off x="110363" y="1916101"/>
                            <a:ext cx="897973" cy="164635"/>
                          </a:xfrm>
                          <a:prstGeom prst="rect">
                            <a:avLst/>
                          </a:prstGeom>
                          <a:ln>
                            <a:noFill/>
                          </a:ln>
                        </wps:spPr>
                        <wps:txbx>
                          <w:txbxContent>
                            <w:p w14:paraId="38E63D1B" w14:textId="77777777" w:rsidR="00294FC8" w:rsidRDefault="00106299">
                              <w:pPr>
                                <w:spacing w:after="160" w:line="259" w:lineRule="auto"/>
                                <w:ind w:left="0" w:firstLine="0"/>
                              </w:pPr>
                              <w:r>
                                <w:rPr>
                                  <w:rFonts w:ascii="Roboto" w:eastAsia="Roboto" w:hAnsi="Roboto" w:cs="Roboto"/>
                                  <w:color w:val="35454E"/>
                                  <w:sz w:val="15"/>
                                </w:rPr>
                                <w:t>cryptography</w:t>
                              </w:r>
                            </w:p>
                          </w:txbxContent>
                        </wps:txbx>
                        <wps:bodyPr horzOverflow="overflow" vert="horz" lIns="0" tIns="0" rIns="0" bIns="0" rtlCol="0">
                          <a:noAutofit/>
                        </wps:bodyPr>
                      </wps:wsp>
                      <wps:wsp>
                        <wps:cNvPr id="2569" name="Rectangle 2569"/>
                        <wps:cNvSpPr/>
                        <wps:spPr>
                          <a:xfrm>
                            <a:off x="110363" y="2047425"/>
                            <a:ext cx="673499" cy="164635"/>
                          </a:xfrm>
                          <a:prstGeom prst="rect">
                            <a:avLst/>
                          </a:prstGeom>
                          <a:ln>
                            <a:noFill/>
                          </a:ln>
                        </wps:spPr>
                        <wps:txbx>
                          <w:txbxContent>
                            <w:p w14:paraId="1E159C78" w14:textId="77777777" w:rsidR="00294FC8" w:rsidRDefault="00106299">
                              <w:pPr>
                                <w:spacing w:after="160" w:line="259" w:lineRule="auto"/>
                                <w:ind w:left="0" w:firstLine="0"/>
                              </w:pPr>
                              <w:r>
                                <w:rPr>
                                  <w:rFonts w:ascii="Roboto" w:eastAsia="Roboto" w:hAnsi="Roboto" w:cs="Roboto"/>
                                  <w:color w:val="35454E"/>
                                  <w:sz w:val="15"/>
                                </w:rPr>
                                <w:t>dnspython</w:t>
                              </w:r>
                            </w:p>
                          </w:txbxContent>
                        </wps:txbx>
                        <wps:bodyPr horzOverflow="overflow" vert="horz" lIns="0" tIns="0" rIns="0" bIns="0" rtlCol="0">
                          <a:noAutofit/>
                        </wps:bodyPr>
                      </wps:wsp>
                      <wps:wsp>
                        <wps:cNvPr id="2570" name="Rectangle 2570"/>
                        <wps:cNvSpPr/>
                        <wps:spPr>
                          <a:xfrm>
                            <a:off x="110363" y="2178746"/>
                            <a:ext cx="598674" cy="164635"/>
                          </a:xfrm>
                          <a:prstGeom prst="rect">
                            <a:avLst/>
                          </a:prstGeom>
                          <a:ln>
                            <a:noFill/>
                          </a:ln>
                        </wps:spPr>
                        <wps:txbx>
                          <w:txbxContent>
                            <w:p w14:paraId="7CCAF6C1" w14:textId="77777777" w:rsidR="00294FC8" w:rsidRDefault="00106299">
                              <w:pPr>
                                <w:spacing w:after="160" w:line="259" w:lineRule="auto"/>
                                <w:ind w:left="0" w:firstLine="0"/>
                              </w:pPr>
                              <w:r>
                                <w:rPr>
                                  <w:rFonts w:ascii="Roboto" w:eastAsia="Roboto" w:hAnsi="Roboto" w:cs="Roboto"/>
                                  <w:color w:val="35454E"/>
                                  <w:sz w:val="15"/>
                                </w:rPr>
                                <w:t>docutils</w:t>
                              </w:r>
                            </w:p>
                          </w:txbxContent>
                        </wps:txbx>
                        <wps:bodyPr horzOverflow="overflow" vert="horz" lIns="0" tIns="0" rIns="0" bIns="0" rtlCol="0">
                          <a:noAutofit/>
                        </wps:bodyPr>
                      </wps:wsp>
                      <wps:wsp>
                        <wps:cNvPr id="2571" name="Rectangle 2571"/>
                        <wps:cNvSpPr/>
                        <wps:spPr>
                          <a:xfrm>
                            <a:off x="110363" y="2310068"/>
                            <a:ext cx="823149" cy="164635"/>
                          </a:xfrm>
                          <a:prstGeom prst="rect">
                            <a:avLst/>
                          </a:prstGeom>
                          <a:ln>
                            <a:noFill/>
                          </a:ln>
                        </wps:spPr>
                        <wps:txbx>
                          <w:txbxContent>
                            <w:p w14:paraId="115FFFA3" w14:textId="77777777" w:rsidR="00294FC8" w:rsidRDefault="00106299">
                              <w:pPr>
                                <w:spacing w:after="160" w:line="259" w:lineRule="auto"/>
                                <w:ind w:left="0" w:firstLine="0"/>
                              </w:pPr>
                              <w:r>
                                <w:rPr>
                                  <w:rFonts w:ascii="Roboto" w:eastAsia="Roboto" w:hAnsi="Roboto" w:cs="Roboto"/>
                                  <w:color w:val="35454E"/>
                                  <w:sz w:val="15"/>
                                </w:rPr>
                                <w:t>elementpath</w:t>
                              </w:r>
                            </w:p>
                          </w:txbxContent>
                        </wps:txbx>
                        <wps:bodyPr horzOverflow="overflow" vert="horz" lIns="0" tIns="0" rIns="0" bIns="0" rtlCol="0">
                          <a:noAutofit/>
                        </wps:bodyPr>
                      </wps:wsp>
                      <wps:wsp>
                        <wps:cNvPr id="2572" name="Rectangle 2572"/>
                        <wps:cNvSpPr/>
                        <wps:spPr>
                          <a:xfrm>
                            <a:off x="110363" y="2441390"/>
                            <a:ext cx="374199" cy="164635"/>
                          </a:xfrm>
                          <a:prstGeom prst="rect">
                            <a:avLst/>
                          </a:prstGeom>
                          <a:ln>
                            <a:noFill/>
                          </a:ln>
                        </wps:spPr>
                        <wps:txbx>
                          <w:txbxContent>
                            <w:p w14:paraId="429565FA" w14:textId="77777777" w:rsidR="00294FC8" w:rsidRDefault="00106299">
                              <w:pPr>
                                <w:spacing w:after="160" w:line="259" w:lineRule="auto"/>
                                <w:ind w:left="0" w:firstLine="0"/>
                              </w:pPr>
                              <w:r>
                                <w:rPr>
                                  <w:rFonts w:ascii="Roboto" w:eastAsia="Roboto" w:hAnsi="Roboto" w:cs="Roboto"/>
                                  <w:color w:val="35454E"/>
                                  <w:sz w:val="15"/>
                                </w:rPr>
                                <w:t>Faker</w:t>
                              </w:r>
                            </w:p>
                          </w:txbxContent>
                        </wps:txbx>
                        <wps:bodyPr horzOverflow="overflow" vert="horz" lIns="0" tIns="0" rIns="0" bIns="0" rtlCol="0">
                          <a:noAutofit/>
                        </wps:bodyPr>
                      </wps:wsp>
                      <wps:wsp>
                        <wps:cNvPr id="2573" name="Rectangle 2573"/>
                        <wps:cNvSpPr/>
                        <wps:spPr>
                          <a:xfrm>
                            <a:off x="110363" y="2572711"/>
                            <a:ext cx="449024" cy="164636"/>
                          </a:xfrm>
                          <a:prstGeom prst="rect">
                            <a:avLst/>
                          </a:prstGeom>
                          <a:ln>
                            <a:noFill/>
                          </a:ln>
                        </wps:spPr>
                        <wps:txbx>
                          <w:txbxContent>
                            <w:p w14:paraId="61CBA655" w14:textId="77777777" w:rsidR="00294FC8" w:rsidRDefault="00106299">
                              <w:pPr>
                                <w:spacing w:after="160" w:line="259" w:lineRule="auto"/>
                                <w:ind w:left="0" w:firstLine="0"/>
                              </w:pPr>
                              <w:r>
                                <w:rPr>
                                  <w:rFonts w:ascii="Roboto" w:eastAsia="Roboto" w:hAnsi="Roboto" w:cs="Roboto"/>
                                  <w:color w:val="35454E"/>
                                  <w:sz w:val="15"/>
                                </w:rPr>
                                <w:t>flake8</w:t>
                              </w:r>
                            </w:p>
                          </w:txbxContent>
                        </wps:txbx>
                        <wps:bodyPr horzOverflow="overflow" vert="horz" lIns="0" tIns="0" rIns="0" bIns="0" rtlCol="0">
                          <a:noAutofit/>
                        </wps:bodyPr>
                      </wps:wsp>
                      <wps:wsp>
                        <wps:cNvPr id="2574" name="Rectangle 2574"/>
                        <wps:cNvSpPr/>
                        <wps:spPr>
                          <a:xfrm>
                            <a:off x="110363" y="2704033"/>
                            <a:ext cx="449024" cy="164636"/>
                          </a:xfrm>
                          <a:prstGeom prst="rect">
                            <a:avLst/>
                          </a:prstGeom>
                          <a:ln>
                            <a:noFill/>
                          </a:ln>
                        </wps:spPr>
                        <wps:txbx>
                          <w:txbxContent>
                            <w:p w14:paraId="3F3ED515" w14:textId="77777777" w:rsidR="00294FC8" w:rsidRDefault="00106299">
                              <w:pPr>
                                <w:spacing w:after="160" w:line="259" w:lineRule="auto"/>
                                <w:ind w:left="0" w:firstLine="0"/>
                              </w:pPr>
                              <w:r>
                                <w:rPr>
                                  <w:rFonts w:ascii="Roboto" w:eastAsia="Roboto" w:hAnsi="Roboto" w:cs="Roboto"/>
                                  <w:color w:val="35454E"/>
                                  <w:sz w:val="15"/>
                                </w:rPr>
                                <w:t>future</w:t>
                              </w:r>
                            </w:p>
                          </w:txbxContent>
                        </wps:txbx>
                        <wps:bodyPr horzOverflow="overflow" vert="horz" lIns="0" tIns="0" rIns="0" bIns="0" rtlCol="0">
                          <a:noAutofit/>
                        </wps:bodyPr>
                      </wps:wsp>
                      <wps:wsp>
                        <wps:cNvPr id="2575" name="Rectangle 2575"/>
                        <wps:cNvSpPr/>
                        <wps:spPr>
                          <a:xfrm>
                            <a:off x="110363" y="2835355"/>
                            <a:ext cx="748324" cy="164636"/>
                          </a:xfrm>
                          <a:prstGeom prst="rect">
                            <a:avLst/>
                          </a:prstGeom>
                          <a:ln>
                            <a:noFill/>
                          </a:ln>
                        </wps:spPr>
                        <wps:txbx>
                          <w:txbxContent>
                            <w:p w14:paraId="43CF4AC1" w14:textId="77777777" w:rsidR="00294FC8" w:rsidRDefault="00106299">
                              <w:pPr>
                                <w:spacing w:after="160" w:line="259" w:lineRule="auto"/>
                                <w:ind w:left="0" w:firstLine="0"/>
                              </w:pPr>
                              <w:r>
                                <w:rPr>
                                  <w:rFonts w:ascii="Roboto" w:eastAsia="Roboto" w:hAnsi="Roboto" w:cs="Roboto"/>
                                  <w:color w:val="35454E"/>
                                  <w:sz w:val="15"/>
                                </w:rPr>
                                <w:t>ghp-import</w:t>
                              </w:r>
                            </w:p>
                          </w:txbxContent>
                        </wps:txbx>
                        <wps:bodyPr horzOverflow="overflow" vert="horz" lIns="0" tIns="0" rIns="0" bIns="0" rtlCol="0">
                          <a:noAutofit/>
                        </wps:bodyPr>
                      </wps:wsp>
                      <wps:wsp>
                        <wps:cNvPr id="2576" name="Rectangle 2576"/>
                        <wps:cNvSpPr/>
                        <wps:spPr>
                          <a:xfrm>
                            <a:off x="110363" y="2966677"/>
                            <a:ext cx="299374" cy="164636"/>
                          </a:xfrm>
                          <a:prstGeom prst="rect">
                            <a:avLst/>
                          </a:prstGeom>
                          <a:ln>
                            <a:noFill/>
                          </a:ln>
                        </wps:spPr>
                        <wps:txbx>
                          <w:txbxContent>
                            <w:p w14:paraId="27026FB7" w14:textId="77777777" w:rsidR="00294FC8" w:rsidRDefault="00106299">
                              <w:pPr>
                                <w:spacing w:after="160" w:line="259" w:lineRule="auto"/>
                                <w:ind w:left="0" w:firstLine="0"/>
                              </w:pPr>
                              <w:r>
                                <w:rPr>
                                  <w:rFonts w:ascii="Roboto" w:eastAsia="Roboto" w:hAnsi="Roboto" w:cs="Roboto"/>
                                  <w:color w:val="35454E"/>
                                  <w:sz w:val="15"/>
                                </w:rPr>
                                <w:t>idna</w:t>
                              </w:r>
                            </w:p>
                          </w:txbxContent>
                        </wps:txbx>
                        <wps:bodyPr horzOverflow="overflow" vert="horz" lIns="0" tIns="0" rIns="0" bIns="0" rtlCol="0">
                          <a:noAutofit/>
                        </wps:bodyPr>
                      </wps:wsp>
                      <wps:wsp>
                        <wps:cNvPr id="2577" name="Rectangle 2577"/>
                        <wps:cNvSpPr/>
                        <wps:spPr>
                          <a:xfrm>
                            <a:off x="110363" y="3097999"/>
                            <a:ext cx="673499" cy="164636"/>
                          </a:xfrm>
                          <a:prstGeom prst="rect">
                            <a:avLst/>
                          </a:prstGeom>
                          <a:ln>
                            <a:noFill/>
                          </a:ln>
                        </wps:spPr>
                        <wps:txbx>
                          <w:txbxContent>
                            <w:p w14:paraId="2E76E46F" w14:textId="77777777" w:rsidR="00294FC8" w:rsidRDefault="00106299">
                              <w:pPr>
                                <w:spacing w:after="160" w:line="259" w:lineRule="auto"/>
                                <w:ind w:left="0" w:firstLine="0"/>
                              </w:pPr>
                              <w:r>
                                <w:rPr>
                                  <w:rFonts w:ascii="Roboto" w:eastAsia="Roboto" w:hAnsi="Roboto" w:cs="Roboto"/>
                                  <w:color w:val="35454E"/>
                                  <w:sz w:val="15"/>
                                </w:rPr>
                                <w:t>imagesize</w:t>
                              </w:r>
                            </w:p>
                          </w:txbxContent>
                        </wps:txbx>
                        <wps:bodyPr horzOverflow="overflow" vert="horz" lIns="0" tIns="0" rIns="0" bIns="0" rtlCol="0">
                          <a:noAutofit/>
                        </wps:bodyPr>
                      </wps:wsp>
                      <wps:wsp>
                        <wps:cNvPr id="2578" name="Rectangle 2578"/>
                        <wps:cNvSpPr/>
                        <wps:spPr>
                          <a:xfrm>
                            <a:off x="110363" y="3229321"/>
                            <a:ext cx="1346923" cy="164636"/>
                          </a:xfrm>
                          <a:prstGeom prst="rect">
                            <a:avLst/>
                          </a:prstGeom>
                          <a:ln>
                            <a:noFill/>
                          </a:ln>
                        </wps:spPr>
                        <wps:txbx>
                          <w:txbxContent>
                            <w:p w14:paraId="31CD1938" w14:textId="77777777" w:rsidR="00294FC8" w:rsidRDefault="00106299">
                              <w:pPr>
                                <w:spacing w:after="160" w:line="259" w:lineRule="auto"/>
                                <w:ind w:left="0" w:firstLine="0"/>
                              </w:pPr>
                              <w:r>
                                <w:rPr>
                                  <w:rFonts w:ascii="Roboto" w:eastAsia="Roboto" w:hAnsi="Roboto" w:cs="Roboto"/>
                                  <w:color w:val="35454E"/>
                                  <w:sz w:val="15"/>
                                </w:rPr>
                                <w:t>importlib-metadata</w:t>
                              </w:r>
                            </w:p>
                          </w:txbxContent>
                        </wps:txbx>
                        <wps:bodyPr horzOverflow="overflow" vert="horz" lIns="0" tIns="0" rIns="0" bIns="0" rtlCol="0">
                          <a:noAutofit/>
                        </wps:bodyPr>
                      </wps:wsp>
                      <wps:wsp>
                        <wps:cNvPr id="2579" name="Rectangle 2579"/>
                        <wps:cNvSpPr/>
                        <wps:spPr>
                          <a:xfrm>
                            <a:off x="110363" y="3360643"/>
                            <a:ext cx="673499" cy="164636"/>
                          </a:xfrm>
                          <a:prstGeom prst="rect">
                            <a:avLst/>
                          </a:prstGeom>
                          <a:ln>
                            <a:noFill/>
                          </a:ln>
                        </wps:spPr>
                        <wps:txbx>
                          <w:txbxContent>
                            <w:p w14:paraId="40D9D928" w14:textId="77777777" w:rsidR="00294FC8" w:rsidRDefault="00106299">
                              <w:pPr>
                                <w:spacing w:after="160" w:line="259" w:lineRule="auto"/>
                                <w:ind w:left="0" w:firstLine="0"/>
                              </w:pPr>
                              <w:r>
                                <w:rPr>
                                  <w:rFonts w:ascii="Roboto" w:eastAsia="Roboto" w:hAnsi="Roboto" w:cs="Roboto"/>
                                  <w:color w:val="35454E"/>
                                  <w:sz w:val="15"/>
                                </w:rPr>
                                <w:t>iniconfig</w:t>
                              </w:r>
                            </w:p>
                          </w:txbxContent>
                        </wps:txbx>
                        <wps:bodyPr horzOverflow="overflow" vert="horz" lIns="0" tIns="0" rIns="0" bIns="0" rtlCol="0">
                          <a:noAutofit/>
                        </wps:bodyPr>
                      </wps:wsp>
                      <wps:wsp>
                        <wps:cNvPr id="2580" name="Rectangle 2580"/>
                        <wps:cNvSpPr/>
                        <wps:spPr>
                          <a:xfrm>
                            <a:off x="110363" y="3491966"/>
                            <a:ext cx="374199" cy="164636"/>
                          </a:xfrm>
                          <a:prstGeom prst="rect">
                            <a:avLst/>
                          </a:prstGeom>
                          <a:ln>
                            <a:noFill/>
                          </a:ln>
                        </wps:spPr>
                        <wps:txbx>
                          <w:txbxContent>
                            <w:p w14:paraId="664C2FC6" w14:textId="77777777" w:rsidR="00294FC8" w:rsidRDefault="00106299">
                              <w:pPr>
                                <w:spacing w:after="160" w:line="259" w:lineRule="auto"/>
                                <w:ind w:left="0" w:firstLine="0"/>
                              </w:pPr>
                              <w:r>
                                <w:rPr>
                                  <w:rFonts w:ascii="Roboto" w:eastAsia="Roboto" w:hAnsi="Roboto" w:cs="Roboto"/>
                                  <w:color w:val="35454E"/>
                                  <w:sz w:val="15"/>
                                </w:rPr>
                                <w:t>isort</w:t>
                              </w:r>
                            </w:p>
                          </w:txbxContent>
                        </wps:txbx>
                        <wps:bodyPr horzOverflow="overflow" vert="horz" lIns="0" tIns="0" rIns="0" bIns="0" rtlCol="0">
                          <a:noAutofit/>
                        </wps:bodyPr>
                      </wps:wsp>
                      <wps:wsp>
                        <wps:cNvPr id="2581" name="Rectangle 2581"/>
                        <wps:cNvSpPr/>
                        <wps:spPr>
                          <a:xfrm>
                            <a:off x="110363" y="3623287"/>
                            <a:ext cx="449024" cy="164636"/>
                          </a:xfrm>
                          <a:prstGeom prst="rect">
                            <a:avLst/>
                          </a:prstGeom>
                          <a:ln>
                            <a:noFill/>
                          </a:ln>
                        </wps:spPr>
                        <wps:txbx>
                          <w:txbxContent>
                            <w:p w14:paraId="6E00969E" w14:textId="77777777" w:rsidR="00294FC8" w:rsidRDefault="00106299">
                              <w:pPr>
                                <w:spacing w:after="160" w:line="259" w:lineRule="auto"/>
                                <w:ind w:left="0" w:firstLine="0"/>
                              </w:pPr>
                              <w:r>
                                <w:rPr>
                                  <w:rFonts w:ascii="Roboto" w:eastAsia="Roboto" w:hAnsi="Roboto" w:cs="Roboto"/>
                                  <w:color w:val="35454E"/>
                                  <w:sz w:val="15"/>
                                </w:rPr>
                                <w:t>Jinja2</w:t>
                              </w:r>
                            </w:p>
                          </w:txbxContent>
                        </wps:txbx>
                        <wps:bodyPr horzOverflow="overflow" vert="horz" lIns="0" tIns="0" rIns="0" bIns="0" rtlCol="0">
                          <a:noAutofit/>
                        </wps:bodyPr>
                      </wps:wsp>
                      <wps:wsp>
                        <wps:cNvPr id="2582" name="Rectangle 2582"/>
                        <wps:cNvSpPr/>
                        <wps:spPr>
                          <a:xfrm>
                            <a:off x="110363" y="3754609"/>
                            <a:ext cx="449024" cy="164636"/>
                          </a:xfrm>
                          <a:prstGeom prst="rect">
                            <a:avLst/>
                          </a:prstGeom>
                          <a:ln>
                            <a:noFill/>
                          </a:ln>
                        </wps:spPr>
                        <wps:txbx>
                          <w:txbxContent>
                            <w:p w14:paraId="1F3ED15E" w14:textId="77777777" w:rsidR="00294FC8" w:rsidRDefault="00106299">
                              <w:pPr>
                                <w:spacing w:after="160" w:line="259" w:lineRule="auto"/>
                                <w:ind w:left="0" w:firstLine="0"/>
                              </w:pPr>
                              <w:r>
                                <w:rPr>
                                  <w:rFonts w:ascii="Roboto" w:eastAsia="Roboto" w:hAnsi="Roboto" w:cs="Roboto"/>
                                  <w:color w:val="35454E"/>
                                  <w:sz w:val="15"/>
                                </w:rPr>
                                <w:t>joblib</w:t>
                              </w:r>
                            </w:p>
                          </w:txbxContent>
                        </wps:txbx>
                        <wps:bodyPr horzOverflow="overflow" vert="horz" lIns="0" tIns="0" rIns="0" bIns="0" rtlCol="0">
                          <a:noAutofit/>
                        </wps:bodyPr>
                      </wps:wsp>
                      <wps:wsp>
                        <wps:cNvPr id="2583" name="Rectangle 2583"/>
                        <wps:cNvSpPr/>
                        <wps:spPr>
                          <a:xfrm>
                            <a:off x="110363" y="3885932"/>
                            <a:ext cx="1272098" cy="164636"/>
                          </a:xfrm>
                          <a:prstGeom prst="rect">
                            <a:avLst/>
                          </a:prstGeom>
                          <a:ln>
                            <a:noFill/>
                          </a:ln>
                        </wps:spPr>
                        <wps:txbx>
                          <w:txbxContent>
                            <w:p w14:paraId="49571BA1" w14:textId="77777777" w:rsidR="00294FC8" w:rsidRDefault="00106299">
                              <w:pPr>
                                <w:spacing w:after="160" w:line="259" w:lineRule="auto"/>
                                <w:ind w:left="0" w:firstLine="0"/>
                              </w:pPr>
                              <w:r>
                                <w:rPr>
                                  <w:rFonts w:ascii="Roboto" w:eastAsia="Roboto" w:hAnsi="Roboto" w:cs="Roboto"/>
                                  <w:color w:val="35454E"/>
                                  <w:sz w:val="15"/>
                                </w:rPr>
                                <w:t>lazy-object-proxy</w:t>
                              </w:r>
                            </w:p>
                          </w:txbxContent>
                        </wps:txbx>
                        <wps:bodyPr horzOverflow="overflow" vert="horz" lIns="0" tIns="0" rIns="0" bIns="0" rtlCol="0">
                          <a:noAutofit/>
                        </wps:bodyPr>
                      </wps:wsp>
                      <wps:wsp>
                        <wps:cNvPr id="2584" name="Rectangle 2584"/>
                        <wps:cNvSpPr/>
                        <wps:spPr>
                          <a:xfrm>
                            <a:off x="110363" y="4017253"/>
                            <a:ext cx="748324" cy="164636"/>
                          </a:xfrm>
                          <a:prstGeom prst="rect">
                            <a:avLst/>
                          </a:prstGeom>
                          <a:ln>
                            <a:noFill/>
                          </a:ln>
                        </wps:spPr>
                        <wps:txbx>
                          <w:txbxContent>
                            <w:p w14:paraId="7BE3A51C" w14:textId="77777777" w:rsidR="00294FC8" w:rsidRDefault="00106299">
                              <w:pPr>
                                <w:spacing w:after="160" w:line="259" w:lineRule="auto"/>
                                <w:ind w:left="0" w:firstLine="0"/>
                              </w:pPr>
                              <w:r>
                                <w:rPr>
                                  <w:rFonts w:ascii="Roboto" w:eastAsia="Roboto" w:hAnsi="Roboto" w:cs="Roboto"/>
                                  <w:color w:val="35454E"/>
                                  <w:sz w:val="15"/>
                                </w:rPr>
                                <w:t>livereload</w:t>
                              </w:r>
                            </w:p>
                          </w:txbxContent>
                        </wps:txbx>
                        <wps:bodyPr horzOverflow="overflow" vert="horz" lIns="0" tIns="0" rIns="0" bIns="0" rtlCol="0">
                          <a:noAutofit/>
                        </wps:bodyPr>
                      </wps:wsp>
                      <wps:wsp>
                        <wps:cNvPr id="2585" name="Rectangle 2585"/>
                        <wps:cNvSpPr/>
                        <wps:spPr>
                          <a:xfrm>
                            <a:off x="110363" y="4148575"/>
                            <a:ext cx="299374" cy="164636"/>
                          </a:xfrm>
                          <a:prstGeom prst="rect">
                            <a:avLst/>
                          </a:prstGeom>
                          <a:ln>
                            <a:noFill/>
                          </a:ln>
                        </wps:spPr>
                        <wps:txbx>
                          <w:txbxContent>
                            <w:p w14:paraId="6E87D4BA" w14:textId="77777777" w:rsidR="00294FC8" w:rsidRDefault="00106299">
                              <w:pPr>
                                <w:spacing w:after="160" w:line="259" w:lineRule="auto"/>
                                <w:ind w:left="0" w:firstLine="0"/>
                              </w:pPr>
                              <w:r>
                                <w:rPr>
                                  <w:rFonts w:ascii="Roboto" w:eastAsia="Roboto" w:hAnsi="Roboto" w:cs="Roboto"/>
                                  <w:color w:val="35454E"/>
                                  <w:sz w:val="15"/>
                                </w:rPr>
                                <w:t>lunr</w:t>
                              </w:r>
                            </w:p>
                          </w:txbxContent>
                        </wps:txbx>
                        <wps:bodyPr horzOverflow="overflow" vert="horz" lIns="0" tIns="0" rIns="0" bIns="0" rtlCol="0">
                          <a:noAutofit/>
                        </wps:bodyPr>
                      </wps:wsp>
                      <wps:wsp>
                        <wps:cNvPr id="2586" name="Rectangle 2586"/>
                        <wps:cNvSpPr/>
                        <wps:spPr>
                          <a:xfrm>
                            <a:off x="110363" y="4279896"/>
                            <a:ext cx="598674" cy="164636"/>
                          </a:xfrm>
                          <a:prstGeom prst="rect">
                            <a:avLst/>
                          </a:prstGeom>
                          <a:ln>
                            <a:noFill/>
                          </a:ln>
                        </wps:spPr>
                        <wps:txbx>
                          <w:txbxContent>
                            <w:p w14:paraId="4410AE3B" w14:textId="77777777" w:rsidR="00294FC8" w:rsidRDefault="00106299">
                              <w:pPr>
                                <w:spacing w:after="160" w:line="259" w:lineRule="auto"/>
                                <w:ind w:left="0" w:firstLine="0"/>
                              </w:pPr>
                              <w:r>
                                <w:rPr>
                                  <w:rFonts w:ascii="Roboto" w:eastAsia="Roboto" w:hAnsi="Roboto" w:cs="Roboto"/>
                                  <w:color w:val="35454E"/>
                                  <w:sz w:val="15"/>
                                </w:rPr>
                                <w:t>Markdown</w:t>
                              </w:r>
                            </w:p>
                          </w:txbxContent>
                        </wps:txbx>
                        <wps:bodyPr horzOverflow="overflow" vert="horz" lIns="0" tIns="0" rIns="0" bIns="0" rtlCol="0">
                          <a:noAutofit/>
                        </wps:bodyPr>
                      </wps:wsp>
                      <wps:wsp>
                        <wps:cNvPr id="2587" name="Rectangle 2587"/>
                        <wps:cNvSpPr/>
                        <wps:spPr>
                          <a:xfrm>
                            <a:off x="110363" y="4411218"/>
                            <a:ext cx="748324" cy="164636"/>
                          </a:xfrm>
                          <a:prstGeom prst="rect">
                            <a:avLst/>
                          </a:prstGeom>
                          <a:ln>
                            <a:noFill/>
                          </a:ln>
                        </wps:spPr>
                        <wps:txbx>
                          <w:txbxContent>
                            <w:p w14:paraId="3B045A2D" w14:textId="77777777" w:rsidR="00294FC8" w:rsidRDefault="00106299">
                              <w:pPr>
                                <w:spacing w:after="160" w:line="259" w:lineRule="auto"/>
                                <w:ind w:left="0" w:firstLine="0"/>
                              </w:pPr>
                              <w:r>
                                <w:rPr>
                                  <w:rFonts w:ascii="Roboto" w:eastAsia="Roboto" w:hAnsi="Roboto" w:cs="Roboto"/>
                                  <w:color w:val="35454E"/>
                                  <w:sz w:val="15"/>
                                </w:rPr>
                                <w:t>MarkupSafe</w:t>
                              </w:r>
                            </w:p>
                          </w:txbxContent>
                        </wps:txbx>
                        <wps:bodyPr horzOverflow="overflow" vert="horz" lIns="0" tIns="0" rIns="0" bIns="0" rtlCol="0">
                          <a:noAutofit/>
                        </wps:bodyPr>
                      </wps:wsp>
                      <wps:wsp>
                        <wps:cNvPr id="2588" name="Rectangle 2588"/>
                        <wps:cNvSpPr/>
                        <wps:spPr>
                          <a:xfrm>
                            <a:off x="110363" y="4542540"/>
                            <a:ext cx="449024" cy="164636"/>
                          </a:xfrm>
                          <a:prstGeom prst="rect">
                            <a:avLst/>
                          </a:prstGeom>
                          <a:ln>
                            <a:noFill/>
                          </a:ln>
                        </wps:spPr>
                        <wps:txbx>
                          <w:txbxContent>
                            <w:p w14:paraId="0A7CBDAF" w14:textId="77777777" w:rsidR="00294FC8" w:rsidRDefault="00106299">
                              <w:pPr>
                                <w:spacing w:after="160" w:line="259" w:lineRule="auto"/>
                                <w:ind w:left="0" w:firstLine="0"/>
                              </w:pPr>
                              <w:r>
                                <w:rPr>
                                  <w:rFonts w:ascii="Roboto" w:eastAsia="Roboto" w:hAnsi="Roboto" w:cs="Roboto"/>
                                  <w:color w:val="35454E"/>
                                  <w:sz w:val="15"/>
                                </w:rPr>
                                <w:t>mccabe</w:t>
                              </w:r>
                            </w:p>
                          </w:txbxContent>
                        </wps:txbx>
                        <wps:bodyPr horzOverflow="overflow" vert="horz" lIns="0" tIns="0" rIns="0" bIns="0" rtlCol="0">
                          <a:noAutofit/>
                        </wps:bodyPr>
                      </wps:wsp>
                      <wps:wsp>
                        <wps:cNvPr id="2589" name="Rectangle 2589"/>
                        <wps:cNvSpPr/>
                        <wps:spPr>
                          <a:xfrm>
                            <a:off x="110363" y="4673863"/>
                            <a:ext cx="673499" cy="164636"/>
                          </a:xfrm>
                          <a:prstGeom prst="rect">
                            <a:avLst/>
                          </a:prstGeom>
                          <a:ln>
                            <a:noFill/>
                          </a:ln>
                        </wps:spPr>
                        <wps:txbx>
                          <w:txbxContent>
                            <w:p w14:paraId="1824A804" w14:textId="77777777" w:rsidR="00294FC8" w:rsidRDefault="00106299">
                              <w:pPr>
                                <w:spacing w:after="160" w:line="259" w:lineRule="auto"/>
                                <w:ind w:left="0" w:firstLine="0"/>
                              </w:pPr>
                              <w:r>
                                <w:rPr>
                                  <w:rFonts w:ascii="Roboto" w:eastAsia="Roboto" w:hAnsi="Roboto" w:cs="Roboto"/>
                                  <w:color w:val="35454E"/>
                                  <w:sz w:val="15"/>
                                </w:rPr>
                                <w:t>mergedeep</w:t>
                              </w:r>
                            </w:p>
                          </w:txbxContent>
                        </wps:txbx>
                        <wps:bodyPr horzOverflow="overflow" vert="horz" lIns="0" tIns="0" rIns="0" bIns="0" rtlCol="0">
                          <a:noAutofit/>
                        </wps:bodyPr>
                      </wps:wsp>
                      <wps:wsp>
                        <wps:cNvPr id="2590" name="Rectangle 2590"/>
                        <wps:cNvSpPr/>
                        <wps:spPr>
                          <a:xfrm>
                            <a:off x="110363" y="4805185"/>
                            <a:ext cx="673499" cy="164636"/>
                          </a:xfrm>
                          <a:prstGeom prst="rect">
                            <a:avLst/>
                          </a:prstGeom>
                          <a:ln>
                            <a:noFill/>
                          </a:ln>
                        </wps:spPr>
                        <wps:txbx>
                          <w:txbxContent>
                            <w:p w14:paraId="458FFAF6" w14:textId="77777777" w:rsidR="00294FC8" w:rsidRDefault="00106299">
                              <w:pPr>
                                <w:spacing w:after="160" w:line="259" w:lineRule="auto"/>
                                <w:ind w:left="0" w:firstLine="0"/>
                              </w:pPr>
                              <w:r>
                                <w:rPr>
                                  <w:rFonts w:ascii="Roboto" w:eastAsia="Roboto" w:hAnsi="Roboto" w:cs="Roboto"/>
                                  <w:color w:val="35454E"/>
                                  <w:sz w:val="15"/>
                                </w:rPr>
                                <w:t>mkautodoc</w:t>
                              </w:r>
                            </w:p>
                          </w:txbxContent>
                        </wps:txbx>
                        <wps:bodyPr horzOverflow="overflow" vert="horz" lIns="0" tIns="0" rIns="0" bIns="0" rtlCol="0">
                          <a:noAutofit/>
                        </wps:bodyPr>
                      </wps:wsp>
                      <wps:wsp>
                        <wps:cNvPr id="2591" name="Rectangle 2591"/>
                        <wps:cNvSpPr/>
                        <wps:spPr>
                          <a:xfrm>
                            <a:off x="110363" y="4936507"/>
                            <a:ext cx="449024" cy="164636"/>
                          </a:xfrm>
                          <a:prstGeom prst="rect">
                            <a:avLst/>
                          </a:prstGeom>
                          <a:ln>
                            <a:noFill/>
                          </a:ln>
                        </wps:spPr>
                        <wps:txbx>
                          <w:txbxContent>
                            <w:p w14:paraId="4B255C5C" w14:textId="77777777" w:rsidR="00294FC8" w:rsidRDefault="00106299">
                              <w:pPr>
                                <w:spacing w:after="160" w:line="259" w:lineRule="auto"/>
                                <w:ind w:left="0" w:firstLine="0"/>
                              </w:pPr>
                              <w:r>
                                <w:rPr>
                                  <w:rFonts w:ascii="Roboto" w:eastAsia="Roboto" w:hAnsi="Roboto" w:cs="Roboto"/>
                                  <w:color w:val="35454E"/>
                                  <w:sz w:val="15"/>
                                </w:rPr>
                                <w:t>mkdocs</w:t>
                              </w:r>
                            </w:p>
                          </w:txbxContent>
                        </wps:txbx>
                        <wps:bodyPr horzOverflow="overflow" vert="horz" lIns="0" tIns="0" rIns="0" bIns="0" rtlCol="0">
                          <a:noAutofit/>
                        </wps:bodyPr>
                      </wps:wsp>
                      <wps:wsp>
                        <wps:cNvPr id="2592" name="Rectangle 2592"/>
                        <wps:cNvSpPr/>
                        <wps:spPr>
                          <a:xfrm>
                            <a:off x="110363" y="5067829"/>
                            <a:ext cx="1122448" cy="164636"/>
                          </a:xfrm>
                          <a:prstGeom prst="rect">
                            <a:avLst/>
                          </a:prstGeom>
                          <a:ln>
                            <a:noFill/>
                          </a:ln>
                        </wps:spPr>
                        <wps:txbx>
                          <w:txbxContent>
                            <w:p w14:paraId="20FDD19A" w14:textId="77777777" w:rsidR="00294FC8" w:rsidRDefault="00106299">
                              <w:pPr>
                                <w:spacing w:after="160" w:line="259" w:lineRule="auto"/>
                                <w:ind w:left="0" w:firstLine="0"/>
                              </w:pPr>
                              <w:r>
                                <w:rPr>
                                  <w:rFonts w:ascii="Roboto" w:eastAsia="Roboto" w:hAnsi="Roboto" w:cs="Roboto"/>
                                  <w:color w:val="35454E"/>
                                  <w:sz w:val="15"/>
                                </w:rPr>
                                <w:t>mkdocs-autorefs</w:t>
                              </w:r>
                            </w:p>
                          </w:txbxContent>
                        </wps:txbx>
                        <wps:bodyPr horzOverflow="overflow" vert="horz" lIns="0" tIns="0" rIns="0" bIns="0" rtlCol="0">
                          <a:noAutofit/>
                        </wps:bodyPr>
                      </wps:wsp>
                      <wps:wsp>
                        <wps:cNvPr id="2593" name="Rectangle 2593"/>
                        <wps:cNvSpPr/>
                        <wps:spPr>
                          <a:xfrm>
                            <a:off x="110363" y="5199150"/>
                            <a:ext cx="1197273" cy="164636"/>
                          </a:xfrm>
                          <a:prstGeom prst="rect">
                            <a:avLst/>
                          </a:prstGeom>
                          <a:ln>
                            <a:noFill/>
                          </a:ln>
                        </wps:spPr>
                        <wps:txbx>
                          <w:txbxContent>
                            <w:p w14:paraId="010B5B99" w14:textId="77777777" w:rsidR="00294FC8" w:rsidRDefault="00106299">
                              <w:pPr>
                                <w:spacing w:after="160" w:line="259" w:lineRule="auto"/>
                                <w:ind w:left="0" w:firstLine="0"/>
                              </w:pPr>
                              <w:r>
                                <w:rPr>
                                  <w:rFonts w:ascii="Roboto" w:eastAsia="Roboto" w:hAnsi="Roboto" w:cs="Roboto"/>
                                  <w:color w:val="35454E"/>
                                  <w:sz w:val="15"/>
                                </w:rPr>
                                <w:t>mkdocs-bootstrap</w:t>
                              </w:r>
                            </w:p>
                          </w:txbxContent>
                        </wps:txbx>
                        <wps:bodyPr horzOverflow="overflow" vert="horz" lIns="0" tIns="0" rIns="0" bIns="0" rtlCol="0">
                          <a:noAutofit/>
                        </wps:bodyPr>
                      </wps:wsp>
                      <wps:wsp>
                        <wps:cNvPr id="2594" name="Rectangle 2594"/>
                        <wps:cNvSpPr/>
                        <wps:spPr>
                          <a:xfrm>
                            <a:off x="110363" y="5330473"/>
                            <a:ext cx="1122448" cy="164636"/>
                          </a:xfrm>
                          <a:prstGeom prst="rect">
                            <a:avLst/>
                          </a:prstGeom>
                          <a:ln>
                            <a:noFill/>
                          </a:ln>
                        </wps:spPr>
                        <wps:txbx>
                          <w:txbxContent>
                            <w:p w14:paraId="5B75B04F" w14:textId="77777777" w:rsidR="00294FC8" w:rsidRDefault="00106299">
                              <w:pPr>
                                <w:spacing w:after="160" w:line="259" w:lineRule="auto"/>
                                <w:ind w:left="0" w:firstLine="0"/>
                              </w:pPr>
                              <w:r>
                                <w:rPr>
                                  <w:rFonts w:ascii="Roboto" w:eastAsia="Roboto" w:hAnsi="Roboto" w:cs="Roboto"/>
                                  <w:color w:val="35454E"/>
                                  <w:sz w:val="15"/>
                                </w:rPr>
                                <w:t>mkdocs-material</w:t>
                              </w:r>
                            </w:p>
                          </w:txbxContent>
                        </wps:txbx>
                        <wps:bodyPr horzOverflow="overflow" vert="horz" lIns="0" tIns="0" rIns="0" bIns="0" rtlCol="0">
                          <a:noAutofit/>
                        </wps:bodyPr>
                      </wps:wsp>
                      <wps:wsp>
                        <wps:cNvPr id="2595" name="Rectangle 2595"/>
                        <wps:cNvSpPr/>
                        <wps:spPr>
                          <a:xfrm>
                            <a:off x="110363" y="5461794"/>
                            <a:ext cx="1945522" cy="164636"/>
                          </a:xfrm>
                          <a:prstGeom prst="rect">
                            <a:avLst/>
                          </a:prstGeom>
                          <a:ln>
                            <a:noFill/>
                          </a:ln>
                        </wps:spPr>
                        <wps:txbx>
                          <w:txbxContent>
                            <w:p w14:paraId="216C5A71" w14:textId="77777777" w:rsidR="00294FC8" w:rsidRDefault="00106299">
                              <w:pPr>
                                <w:spacing w:after="160" w:line="259" w:lineRule="auto"/>
                                <w:ind w:left="0" w:firstLine="0"/>
                              </w:pPr>
                              <w:r>
                                <w:rPr>
                                  <w:rFonts w:ascii="Roboto" w:eastAsia="Roboto" w:hAnsi="Roboto" w:cs="Roboto"/>
                                  <w:color w:val="35454E"/>
                                  <w:sz w:val="15"/>
                                </w:rPr>
                                <w:t>mkdocs-material-extensions</w:t>
                              </w:r>
                            </w:p>
                          </w:txbxContent>
                        </wps:txbx>
                        <wps:bodyPr horzOverflow="overflow" vert="horz" lIns="0" tIns="0" rIns="0" bIns="0" rtlCol="0">
                          <a:noAutofit/>
                        </wps:bodyPr>
                      </wps:wsp>
                      <wps:wsp>
                        <wps:cNvPr id="2596" name="Rectangle 2596"/>
                        <wps:cNvSpPr/>
                        <wps:spPr>
                          <a:xfrm>
                            <a:off x="110363" y="5593116"/>
                            <a:ext cx="1795872" cy="164636"/>
                          </a:xfrm>
                          <a:prstGeom prst="rect">
                            <a:avLst/>
                          </a:prstGeom>
                          <a:ln>
                            <a:noFill/>
                          </a:ln>
                        </wps:spPr>
                        <wps:txbx>
                          <w:txbxContent>
                            <w:p w14:paraId="3F303CCD" w14:textId="77777777" w:rsidR="00294FC8" w:rsidRDefault="00106299">
                              <w:pPr>
                                <w:spacing w:after="160" w:line="259" w:lineRule="auto"/>
                                <w:ind w:left="0" w:firstLine="0"/>
                              </w:pPr>
                              <w:r>
                                <w:rPr>
                                  <w:rFonts w:ascii="Roboto" w:eastAsia="Roboto" w:hAnsi="Roboto" w:cs="Roboto"/>
                                  <w:color w:val="35454E"/>
                                  <w:sz w:val="15"/>
                                </w:rPr>
                                <w:t>mkdocs-print-site-plugin</w:t>
                              </w:r>
                            </w:p>
                          </w:txbxContent>
                        </wps:txbx>
                        <wps:bodyPr horzOverflow="overflow" vert="horz" lIns="0" tIns="0" rIns="0" bIns="0" rtlCol="0">
                          <a:noAutofit/>
                        </wps:bodyPr>
                      </wps:wsp>
                      <wps:wsp>
                        <wps:cNvPr id="2597" name="Rectangle 2597"/>
                        <wps:cNvSpPr/>
                        <wps:spPr>
                          <a:xfrm>
                            <a:off x="110363" y="5724438"/>
                            <a:ext cx="897973" cy="164636"/>
                          </a:xfrm>
                          <a:prstGeom prst="rect">
                            <a:avLst/>
                          </a:prstGeom>
                          <a:ln>
                            <a:noFill/>
                          </a:ln>
                        </wps:spPr>
                        <wps:txbx>
                          <w:txbxContent>
                            <w:p w14:paraId="6B939976" w14:textId="77777777" w:rsidR="00294FC8" w:rsidRDefault="00106299">
                              <w:pPr>
                                <w:spacing w:after="160" w:line="259" w:lineRule="auto"/>
                                <w:ind w:left="0" w:firstLine="0"/>
                              </w:pPr>
                              <w:r>
                                <w:rPr>
                                  <w:rFonts w:ascii="Roboto" w:eastAsia="Roboto" w:hAnsi="Roboto" w:cs="Roboto"/>
                                  <w:color w:val="35454E"/>
                                  <w:sz w:val="15"/>
                                </w:rPr>
                                <w:t>mkdocstrings</w:t>
                              </w:r>
                            </w:p>
                          </w:txbxContent>
                        </wps:txbx>
                        <wps:bodyPr horzOverflow="overflow" vert="horz" lIns="0" tIns="0" rIns="0" bIns="0" rtlCol="0">
                          <a:noAutofit/>
                        </wps:bodyPr>
                      </wps:wsp>
                      <wps:wsp>
                        <wps:cNvPr id="2598" name="Rectangle 2598"/>
                        <wps:cNvSpPr/>
                        <wps:spPr>
                          <a:xfrm>
                            <a:off x="110363" y="5855759"/>
                            <a:ext cx="299374" cy="164636"/>
                          </a:xfrm>
                          <a:prstGeom prst="rect">
                            <a:avLst/>
                          </a:prstGeom>
                          <a:ln>
                            <a:noFill/>
                          </a:ln>
                        </wps:spPr>
                        <wps:txbx>
                          <w:txbxContent>
                            <w:p w14:paraId="162199A8" w14:textId="77777777" w:rsidR="00294FC8" w:rsidRDefault="00106299">
                              <w:pPr>
                                <w:spacing w:after="160" w:line="259" w:lineRule="auto"/>
                                <w:ind w:left="0" w:firstLine="0"/>
                              </w:pPr>
                              <w:r>
                                <w:rPr>
                                  <w:rFonts w:ascii="Roboto" w:eastAsia="Roboto" w:hAnsi="Roboto" w:cs="Roboto"/>
                                  <w:color w:val="35454E"/>
                                  <w:sz w:val="15"/>
                                </w:rPr>
                                <w:t>mypy</w:t>
                              </w:r>
                            </w:p>
                          </w:txbxContent>
                        </wps:txbx>
                        <wps:bodyPr horzOverflow="overflow" vert="horz" lIns="0" tIns="0" rIns="0" bIns="0" rtlCol="0">
                          <a:noAutofit/>
                        </wps:bodyPr>
                      </wps:wsp>
                      <wps:wsp>
                        <wps:cNvPr id="2599" name="Rectangle 2599"/>
                        <wps:cNvSpPr/>
                        <wps:spPr>
                          <a:xfrm>
                            <a:off x="110363" y="5987082"/>
                            <a:ext cx="1122448" cy="164637"/>
                          </a:xfrm>
                          <a:prstGeom prst="rect">
                            <a:avLst/>
                          </a:prstGeom>
                          <a:ln>
                            <a:noFill/>
                          </a:ln>
                        </wps:spPr>
                        <wps:txbx>
                          <w:txbxContent>
                            <w:p w14:paraId="6BCF3587" w14:textId="77777777" w:rsidR="00294FC8" w:rsidRDefault="00106299">
                              <w:pPr>
                                <w:spacing w:after="160" w:line="259" w:lineRule="auto"/>
                                <w:ind w:left="0" w:firstLine="0"/>
                              </w:pPr>
                              <w:r>
                                <w:rPr>
                                  <w:rFonts w:ascii="Roboto" w:eastAsia="Roboto" w:hAnsi="Roboto" w:cs="Roboto"/>
                                  <w:color w:val="35454E"/>
                                  <w:sz w:val="15"/>
                                </w:rPr>
                                <w:t>mypy-extensions</w:t>
                              </w:r>
                            </w:p>
                          </w:txbxContent>
                        </wps:txbx>
                        <wps:bodyPr horzOverflow="overflow" vert="horz" lIns="0" tIns="0" rIns="0" bIns="0" rtlCol="0">
                          <a:noAutofit/>
                        </wps:bodyPr>
                      </wps:wsp>
                      <wps:wsp>
                        <wps:cNvPr id="2600" name="Rectangle 2600"/>
                        <wps:cNvSpPr/>
                        <wps:spPr>
                          <a:xfrm>
                            <a:off x="110363" y="6118404"/>
                            <a:ext cx="299374" cy="164636"/>
                          </a:xfrm>
                          <a:prstGeom prst="rect">
                            <a:avLst/>
                          </a:prstGeom>
                          <a:ln>
                            <a:noFill/>
                          </a:ln>
                        </wps:spPr>
                        <wps:txbx>
                          <w:txbxContent>
                            <w:p w14:paraId="0BDC9B54" w14:textId="77777777" w:rsidR="00294FC8" w:rsidRDefault="00106299">
                              <w:pPr>
                                <w:spacing w:after="160" w:line="259" w:lineRule="auto"/>
                                <w:ind w:left="0" w:firstLine="0"/>
                              </w:pPr>
                              <w:r>
                                <w:rPr>
                                  <w:rFonts w:ascii="Roboto" w:eastAsia="Roboto" w:hAnsi="Roboto" w:cs="Roboto"/>
                                  <w:color w:val="35454E"/>
                                  <w:sz w:val="15"/>
                                </w:rPr>
                                <w:t>nltk</w:t>
                              </w:r>
                            </w:p>
                          </w:txbxContent>
                        </wps:txbx>
                        <wps:bodyPr horzOverflow="overflow" vert="horz" lIns="0" tIns="0" rIns="0" bIns="0" rtlCol="0">
                          <a:noAutofit/>
                        </wps:bodyPr>
                      </wps:wsp>
                      <wps:wsp>
                        <wps:cNvPr id="2601" name="Rectangle 2601"/>
                        <wps:cNvSpPr/>
                        <wps:spPr>
                          <a:xfrm>
                            <a:off x="110363" y="6249727"/>
                            <a:ext cx="673499" cy="164636"/>
                          </a:xfrm>
                          <a:prstGeom prst="rect">
                            <a:avLst/>
                          </a:prstGeom>
                          <a:ln>
                            <a:noFill/>
                          </a:ln>
                        </wps:spPr>
                        <wps:txbx>
                          <w:txbxContent>
                            <w:p w14:paraId="0A3B9EA9" w14:textId="77777777" w:rsidR="00294FC8" w:rsidRDefault="00106299">
                              <w:pPr>
                                <w:spacing w:after="160" w:line="259" w:lineRule="auto"/>
                                <w:ind w:left="0" w:firstLine="0"/>
                              </w:pPr>
                              <w:r>
                                <w:rPr>
                                  <w:rFonts w:ascii="Roboto" w:eastAsia="Roboto" w:hAnsi="Roboto" w:cs="Roboto"/>
                                  <w:color w:val="35454E"/>
                                  <w:sz w:val="15"/>
                                </w:rPr>
                                <w:t>packaging</w:t>
                              </w:r>
                            </w:p>
                          </w:txbxContent>
                        </wps:txbx>
                        <wps:bodyPr horzOverflow="overflow" vert="horz" lIns="0" tIns="0" rIns="0" bIns="0" rtlCol="0">
                          <a:noAutofit/>
                        </wps:bodyPr>
                      </wps:wsp>
                      <wps:wsp>
                        <wps:cNvPr id="2602" name="Rectangle 2602"/>
                        <wps:cNvSpPr/>
                        <wps:spPr>
                          <a:xfrm>
                            <a:off x="110363" y="6381048"/>
                            <a:ext cx="299374" cy="164636"/>
                          </a:xfrm>
                          <a:prstGeom prst="rect">
                            <a:avLst/>
                          </a:prstGeom>
                          <a:ln>
                            <a:noFill/>
                          </a:ln>
                        </wps:spPr>
                        <wps:txbx>
                          <w:txbxContent>
                            <w:p w14:paraId="0D31C359" w14:textId="77777777" w:rsidR="00294FC8" w:rsidRDefault="00106299">
                              <w:pPr>
                                <w:spacing w:after="160" w:line="259" w:lineRule="auto"/>
                                <w:ind w:left="0" w:firstLine="0"/>
                              </w:pPr>
                              <w:r>
                                <w:rPr>
                                  <w:rFonts w:ascii="Roboto" w:eastAsia="Roboto" w:hAnsi="Roboto" w:cs="Roboto"/>
                                  <w:color w:val="35454E"/>
                                  <w:sz w:val="15"/>
                                </w:rPr>
                                <w:t>pipx</w:t>
                              </w:r>
                            </w:p>
                          </w:txbxContent>
                        </wps:txbx>
                        <wps:bodyPr horzOverflow="overflow" vert="horz" lIns="0" tIns="0" rIns="0" bIns="0" rtlCol="0">
                          <a:noAutofit/>
                        </wps:bodyPr>
                      </wps:wsp>
                      <wps:wsp>
                        <wps:cNvPr id="2603" name="Rectangle 2603"/>
                        <wps:cNvSpPr/>
                        <wps:spPr>
                          <a:xfrm>
                            <a:off x="110363" y="6512370"/>
                            <a:ext cx="897973" cy="164636"/>
                          </a:xfrm>
                          <a:prstGeom prst="rect">
                            <a:avLst/>
                          </a:prstGeom>
                          <a:ln>
                            <a:noFill/>
                          </a:ln>
                        </wps:spPr>
                        <wps:txbx>
                          <w:txbxContent>
                            <w:p w14:paraId="68844569" w14:textId="77777777" w:rsidR="00294FC8" w:rsidRDefault="00106299">
                              <w:pPr>
                                <w:spacing w:after="160" w:line="259" w:lineRule="auto"/>
                                <w:ind w:left="0" w:firstLine="0"/>
                              </w:pPr>
                              <w:r>
                                <w:rPr>
                                  <w:rFonts w:ascii="Roboto" w:eastAsia="Roboto" w:hAnsi="Roboto" w:cs="Roboto"/>
                                  <w:color w:val="35454E"/>
                                  <w:sz w:val="15"/>
                                </w:rPr>
                                <w:t>platformdirs</w:t>
                              </w:r>
                            </w:p>
                          </w:txbxContent>
                        </wps:txbx>
                        <wps:bodyPr horzOverflow="overflow" vert="horz" lIns="0" tIns="0" rIns="0" bIns="0" rtlCol="0">
                          <a:noAutofit/>
                        </wps:bodyPr>
                      </wps:wsp>
                      <wps:wsp>
                        <wps:cNvPr id="2604" name="Rectangle 2604"/>
                        <wps:cNvSpPr/>
                        <wps:spPr>
                          <a:xfrm>
                            <a:off x="110363" y="6643692"/>
                            <a:ext cx="449024" cy="164636"/>
                          </a:xfrm>
                          <a:prstGeom prst="rect">
                            <a:avLst/>
                          </a:prstGeom>
                          <a:ln>
                            <a:noFill/>
                          </a:ln>
                        </wps:spPr>
                        <wps:txbx>
                          <w:txbxContent>
                            <w:p w14:paraId="6749A304" w14:textId="77777777" w:rsidR="00294FC8" w:rsidRDefault="00106299">
                              <w:pPr>
                                <w:spacing w:after="160" w:line="259" w:lineRule="auto"/>
                                <w:ind w:left="0" w:firstLine="0"/>
                              </w:pPr>
                              <w:r>
                                <w:rPr>
                                  <w:rFonts w:ascii="Roboto" w:eastAsia="Roboto" w:hAnsi="Roboto" w:cs="Roboto"/>
                                  <w:color w:val="35454E"/>
                                  <w:sz w:val="15"/>
                                </w:rPr>
                                <w:t>pluggy</w:t>
                              </w:r>
                            </w:p>
                          </w:txbxContent>
                        </wps:txbx>
                        <wps:bodyPr horzOverflow="overflow" vert="horz" lIns="0" tIns="0" rIns="0" bIns="0" rtlCol="0">
                          <a:noAutofit/>
                        </wps:bodyPr>
                      </wps:wsp>
                      <wps:wsp>
                        <wps:cNvPr id="2605" name="Rectangle 2605"/>
                        <wps:cNvSpPr/>
                        <wps:spPr>
                          <a:xfrm>
                            <a:off x="110363" y="6775013"/>
                            <a:ext cx="449024" cy="164636"/>
                          </a:xfrm>
                          <a:prstGeom prst="rect">
                            <a:avLst/>
                          </a:prstGeom>
                          <a:ln>
                            <a:noFill/>
                          </a:ln>
                        </wps:spPr>
                        <wps:txbx>
                          <w:txbxContent>
                            <w:p w14:paraId="02966104" w14:textId="77777777" w:rsidR="00294FC8" w:rsidRDefault="00106299">
                              <w:pPr>
                                <w:spacing w:after="160" w:line="259" w:lineRule="auto"/>
                                <w:ind w:left="0" w:firstLine="0"/>
                              </w:pPr>
                              <w:r>
                                <w:rPr>
                                  <w:rFonts w:ascii="Roboto" w:eastAsia="Roboto" w:hAnsi="Roboto" w:cs="Roboto"/>
                                  <w:color w:val="35454E"/>
                                  <w:sz w:val="15"/>
                                </w:rPr>
                                <w:t>psutil</w:t>
                              </w:r>
                            </w:p>
                          </w:txbxContent>
                        </wps:txbx>
                        <wps:bodyPr horzOverflow="overflow" vert="horz" lIns="0" tIns="0" rIns="0" bIns="0" rtlCol="0">
                          <a:noAutofit/>
                        </wps:bodyPr>
                      </wps:wsp>
                      <wps:wsp>
                        <wps:cNvPr id="2606" name="Rectangle 2606"/>
                        <wps:cNvSpPr/>
                        <wps:spPr>
                          <a:xfrm>
                            <a:off x="110363" y="6906335"/>
                            <a:ext cx="149725" cy="164636"/>
                          </a:xfrm>
                          <a:prstGeom prst="rect">
                            <a:avLst/>
                          </a:prstGeom>
                          <a:ln>
                            <a:noFill/>
                          </a:ln>
                        </wps:spPr>
                        <wps:txbx>
                          <w:txbxContent>
                            <w:p w14:paraId="53B1B002" w14:textId="77777777" w:rsidR="00294FC8" w:rsidRDefault="00106299">
                              <w:pPr>
                                <w:spacing w:after="160" w:line="259" w:lineRule="auto"/>
                                <w:ind w:left="0" w:firstLine="0"/>
                              </w:pPr>
                              <w:r>
                                <w:rPr>
                                  <w:rFonts w:ascii="Roboto" w:eastAsia="Roboto" w:hAnsi="Roboto" w:cs="Roboto"/>
                                  <w:color w:val="35454E"/>
                                  <w:sz w:val="15"/>
                                </w:rPr>
                                <w:t>py</w:t>
                              </w:r>
                            </w:p>
                          </w:txbxContent>
                        </wps:txbx>
                        <wps:bodyPr horzOverflow="overflow" vert="horz" lIns="0" tIns="0" rIns="0" bIns="0" rtlCol="0">
                          <a:noAutofit/>
                        </wps:bodyPr>
                      </wps:wsp>
                      <wps:wsp>
                        <wps:cNvPr id="2607" name="Rectangle 2607"/>
                        <wps:cNvSpPr/>
                        <wps:spPr>
                          <a:xfrm>
                            <a:off x="110363" y="7037658"/>
                            <a:ext cx="823149" cy="164636"/>
                          </a:xfrm>
                          <a:prstGeom prst="rect">
                            <a:avLst/>
                          </a:prstGeom>
                          <a:ln>
                            <a:noFill/>
                          </a:ln>
                        </wps:spPr>
                        <wps:txbx>
                          <w:txbxContent>
                            <w:p w14:paraId="17AA4E3B" w14:textId="77777777" w:rsidR="00294FC8" w:rsidRDefault="00106299">
                              <w:pPr>
                                <w:spacing w:after="160" w:line="259" w:lineRule="auto"/>
                                <w:ind w:left="0" w:firstLine="0"/>
                              </w:pPr>
                              <w:r>
                                <w:rPr>
                                  <w:rFonts w:ascii="Roboto" w:eastAsia="Roboto" w:hAnsi="Roboto" w:cs="Roboto"/>
                                  <w:color w:val="35454E"/>
                                  <w:sz w:val="15"/>
                                </w:rPr>
                                <w:t>pycodestyle</w:t>
                              </w:r>
                            </w:p>
                          </w:txbxContent>
                        </wps:txbx>
                        <wps:bodyPr horzOverflow="overflow" vert="horz" lIns="0" tIns="0" rIns="0" bIns="0" rtlCol="0">
                          <a:noAutofit/>
                        </wps:bodyPr>
                      </wps:wsp>
                      <wps:wsp>
                        <wps:cNvPr id="2608" name="Rectangle 2608"/>
                        <wps:cNvSpPr/>
                        <wps:spPr>
                          <a:xfrm>
                            <a:off x="110363" y="7168979"/>
                            <a:ext cx="523849" cy="164636"/>
                          </a:xfrm>
                          <a:prstGeom prst="rect">
                            <a:avLst/>
                          </a:prstGeom>
                          <a:ln>
                            <a:noFill/>
                          </a:ln>
                        </wps:spPr>
                        <wps:txbx>
                          <w:txbxContent>
                            <w:p w14:paraId="28028E5A" w14:textId="77777777" w:rsidR="00294FC8" w:rsidRDefault="00106299">
                              <w:pPr>
                                <w:spacing w:after="160" w:line="259" w:lineRule="auto"/>
                                <w:ind w:left="0" w:firstLine="0"/>
                              </w:pPr>
                              <w:r>
                                <w:rPr>
                                  <w:rFonts w:ascii="Roboto" w:eastAsia="Roboto" w:hAnsi="Roboto" w:cs="Roboto"/>
                                  <w:color w:val="35454E"/>
                                  <w:sz w:val="15"/>
                                </w:rPr>
                                <w:t>pycosat</w:t>
                              </w:r>
                            </w:p>
                          </w:txbxContent>
                        </wps:txbx>
                        <wps:bodyPr horzOverflow="overflow" vert="horz" lIns="0" tIns="0" rIns="0" bIns="0" rtlCol="0">
                          <a:noAutofit/>
                        </wps:bodyPr>
                      </wps:wsp>
                      <wps:wsp>
                        <wps:cNvPr id="2609" name="Rectangle 2609"/>
                        <wps:cNvSpPr/>
                        <wps:spPr>
                          <a:xfrm>
                            <a:off x="110363" y="7300302"/>
                            <a:ext cx="673499" cy="164636"/>
                          </a:xfrm>
                          <a:prstGeom prst="rect">
                            <a:avLst/>
                          </a:prstGeom>
                          <a:ln>
                            <a:noFill/>
                          </a:ln>
                        </wps:spPr>
                        <wps:txbx>
                          <w:txbxContent>
                            <w:p w14:paraId="17CD3DCB" w14:textId="77777777" w:rsidR="00294FC8" w:rsidRDefault="00106299">
                              <w:pPr>
                                <w:spacing w:after="160" w:line="259" w:lineRule="auto"/>
                                <w:ind w:left="0" w:firstLine="0"/>
                              </w:pPr>
                              <w:r>
                                <w:rPr>
                                  <w:rFonts w:ascii="Roboto" w:eastAsia="Roboto" w:hAnsi="Roboto" w:cs="Roboto"/>
                                  <w:color w:val="35454E"/>
                                  <w:sz w:val="15"/>
                                </w:rPr>
                                <w:t>pycparser</w:t>
                              </w:r>
                            </w:p>
                          </w:txbxContent>
                        </wps:txbx>
                        <wps:bodyPr horzOverflow="overflow" vert="horz" lIns="0" tIns="0" rIns="0" bIns="0" rtlCol="0">
                          <a:noAutofit/>
                        </wps:bodyPr>
                      </wps:wsp>
                      <wps:wsp>
                        <wps:cNvPr id="2610" name="Rectangle 2610"/>
                        <wps:cNvSpPr/>
                        <wps:spPr>
                          <a:xfrm>
                            <a:off x="110363" y="7431624"/>
                            <a:ext cx="748324" cy="164636"/>
                          </a:xfrm>
                          <a:prstGeom prst="rect">
                            <a:avLst/>
                          </a:prstGeom>
                          <a:ln>
                            <a:noFill/>
                          </a:ln>
                        </wps:spPr>
                        <wps:txbx>
                          <w:txbxContent>
                            <w:p w14:paraId="1C6D2304" w14:textId="77777777" w:rsidR="00294FC8" w:rsidRDefault="00106299">
                              <w:pPr>
                                <w:spacing w:after="160" w:line="259" w:lineRule="auto"/>
                                <w:ind w:left="0" w:firstLine="0"/>
                              </w:pPr>
                              <w:r>
                                <w:rPr>
                                  <w:rFonts w:ascii="Roboto" w:eastAsia="Roboto" w:hAnsi="Roboto" w:cs="Roboto"/>
                                  <w:color w:val="35454E"/>
                                  <w:sz w:val="15"/>
                                </w:rPr>
                                <w:t>pydocstyle</w:t>
                              </w:r>
                            </w:p>
                          </w:txbxContent>
                        </wps:txbx>
                        <wps:bodyPr horzOverflow="overflow" vert="horz" lIns="0" tIns="0" rIns="0" bIns="0" rtlCol="0">
                          <a:noAutofit/>
                        </wps:bodyPr>
                      </wps:wsp>
                      <wps:wsp>
                        <wps:cNvPr id="2611" name="Rectangle 2611"/>
                        <wps:cNvSpPr/>
                        <wps:spPr>
                          <a:xfrm>
                            <a:off x="110363" y="7562946"/>
                            <a:ext cx="598674" cy="164636"/>
                          </a:xfrm>
                          <a:prstGeom prst="rect">
                            <a:avLst/>
                          </a:prstGeom>
                          <a:ln>
                            <a:noFill/>
                          </a:ln>
                        </wps:spPr>
                        <wps:txbx>
                          <w:txbxContent>
                            <w:p w14:paraId="6B670106" w14:textId="77777777" w:rsidR="00294FC8" w:rsidRDefault="00106299">
                              <w:pPr>
                                <w:spacing w:after="160" w:line="259" w:lineRule="auto"/>
                                <w:ind w:left="0" w:firstLine="0"/>
                              </w:pPr>
                              <w:r>
                                <w:rPr>
                                  <w:rFonts w:ascii="Roboto" w:eastAsia="Roboto" w:hAnsi="Roboto" w:cs="Roboto"/>
                                  <w:color w:val="35454E"/>
                                  <w:sz w:val="15"/>
                                </w:rPr>
                                <w:t>pyflakes</w:t>
                              </w:r>
                            </w:p>
                          </w:txbxContent>
                        </wps:txbx>
                        <wps:bodyPr horzOverflow="overflow" vert="horz" lIns="0" tIns="0" rIns="0" bIns="0" rtlCol="0">
                          <a:noAutofit/>
                        </wps:bodyPr>
                      </wps:wsp>
                      <wps:wsp>
                        <wps:cNvPr id="2612" name="Rectangle 2612"/>
                        <wps:cNvSpPr/>
                        <wps:spPr>
                          <a:xfrm>
                            <a:off x="110363" y="7694267"/>
                            <a:ext cx="598674" cy="164636"/>
                          </a:xfrm>
                          <a:prstGeom prst="rect">
                            <a:avLst/>
                          </a:prstGeom>
                          <a:ln>
                            <a:noFill/>
                          </a:ln>
                        </wps:spPr>
                        <wps:txbx>
                          <w:txbxContent>
                            <w:p w14:paraId="1D9E1BB7" w14:textId="77777777" w:rsidR="00294FC8" w:rsidRDefault="00106299">
                              <w:pPr>
                                <w:spacing w:after="160" w:line="259" w:lineRule="auto"/>
                                <w:ind w:left="0" w:firstLine="0"/>
                              </w:pPr>
                              <w:r>
                                <w:rPr>
                                  <w:rFonts w:ascii="Roboto" w:eastAsia="Roboto" w:hAnsi="Roboto" w:cs="Roboto"/>
                                  <w:color w:val="35454E"/>
                                  <w:sz w:val="15"/>
                                </w:rPr>
                                <w:t>Pygments</w:t>
                              </w:r>
                            </w:p>
                          </w:txbxContent>
                        </wps:txbx>
                        <wps:bodyPr horzOverflow="overflow" vert="horz" lIns="0" tIns="0" rIns="0" bIns="0" rtlCol="0">
                          <a:noAutofit/>
                        </wps:bodyPr>
                      </wps:wsp>
                      <wps:wsp>
                        <wps:cNvPr id="2613" name="Rectangle 2613"/>
                        <wps:cNvSpPr/>
                        <wps:spPr>
                          <a:xfrm>
                            <a:off x="110363" y="7825589"/>
                            <a:ext cx="449024" cy="164636"/>
                          </a:xfrm>
                          <a:prstGeom prst="rect">
                            <a:avLst/>
                          </a:prstGeom>
                          <a:ln>
                            <a:noFill/>
                          </a:ln>
                        </wps:spPr>
                        <wps:txbx>
                          <w:txbxContent>
                            <w:p w14:paraId="0D3A6123" w14:textId="77777777" w:rsidR="00294FC8" w:rsidRDefault="00106299">
                              <w:pPr>
                                <w:spacing w:after="160" w:line="259" w:lineRule="auto"/>
                                <w:ind w:left="0" w:firstLine="0"/>
                              </w:pPr>
                              <w:r>
                                <w:rPr>
                                  <w:rFonts w:ascii="Roboto" w:eastAsia="Roboto" w:hAnsi="Roboto" w:cs="Roboto"/>
                                  <w:color w:val="35454E"/>
                                  <w:sz w:val="15"/>
                                </w:rPr>
                                <w:t>pylint</w:t>
                              </w:r>
                            </w:p>
                          </w:txbxContent>
                        </wps:txbx>
                        <wps:bodyPr horzOverflow="overflow" vert="horz" lIns="0" tIns="0" rIns="0" bIns="0" rtlCol="0">
                          <a:noAutofit/>
                        </wps:bodyPr>
                      </wps:wsp>
                      <wps:wsp>
                        <wps:cNvPr id="2614" name="Rectangle 2614"/>
                        <wps:cNvSpPr/>
                        <wps:spPr>
                          <a:xfrm>
                            <a:off x="110363" y="7956911"/>
                            <a:ext cx="1346923" cy="164636"/>
                          </a:xfrm>
                          <a:prstGeom prst="rect">
                            <a:avLst/>
                          </a:prstGeom>
                          <a:ln>
                            <a:noFill/>
                          </a:ln>
                        </wps:spPr>
                        <wps:txbx>
                          <w:txbxContent>
                            <w:p w14:paraId="76235A88" w14:textId="77777777" w:rsidR="00294FC8" w:rsidRDefault="00106299">
                              <w:pPr>
                                <w:spacing w:after="160" w:line="259" w:lineRule="auto"/>
                                <w:ind w:left="0" w:firstLine="0"/>
                              </w:pPr>
                              <w:r>
                                <w:rPr>
                                  <w:rFonts w:ascii="Roboto" w:eastAsia="Roboto" w:hAnsi="Roboto" w:cs="Roboto"/>
                                  <w:color w:val="35454E"/>
                                  <w:sz w:val="15"/>
                                </w:rPr>
                                <w:t>pymdown-extensions</w:t>
                              </w:r>
                            </w:p>
                          </w:txbxContent>
                        </wps:txbx>
                        <wps:bodyPr horzOverflow="overflow" vert="horz" lIns="0" tIns="0" rIns="0" bIns="0" rtlCol="0">
                          <a:noAutofit/>
                        </wps:bodyPr>
                      </wps:wsp>
                      <wps:wsp>
                        <wps:cNvPr id="2615" name="Rectangle 2615"/>
                        <wps:cNvSpPr/>
                        <wps:spPr>
                          <a:xfrm>
                            <a:off x="110363" y="8088233"/>
                            <a:ext cx="673499" cy="164636"/>
                          </a:xfrm>
                          <a:prstGeom prst="rect">
                            <a:avLst/>
                          </a:prstGeom>
                          <a:ln>
                            <a:noFill/>
                          </a:ln>
                        </wps:spPr>
                        <wps:txbx>
                          <w:txbxContent>
                            <w:p w14:paraId="68492299" w14:textId="77777777" w:rsidR="00294FC8" w:rsidRDefault="00106299">
                              <w:pPr>
                                <w:spacing w:after="160" w:line="259" w:lineRule="auto"/>
                                <w:ind w:left="0" w:firstLine="0"/>
                              </w:pPr>
                              <w:r>
                                <w:rPr>
                                  <w:rFonts w:ascii="Roboto" w:eastAsia="Roboto" w:hAnsi="Roboto" w:cs="Roboto"/>
                                  <w:color w:val="35454E"/>
                                  <w:sz w:val="15"/>
                                </w:rPr>
                                <w:t>pyOpenSSL</w:t>
                              </w:r>
                            </w:p>
                          </w:txbxContent>
                        </wps:txbx>
                        <wps:bodyPr horzOverflow="overflow" vert="horz" lIns="0" tIns="0" rIns="0" bIns="0" rtlCol="0">
                          <a:noAutofit/>
                        </wps:bodyPr>
                      </wps:wsp>
                      <wps:wsp>
                        <wps:cNvPr id="2616" name="Rectangle 2616"/>
                        <wps:cNvSpPr/>
                        <wps:spPr>
                          <a:xfrm>
                            <a:off x="110363" y="8219555"/>
                            <a:ext cx="673499" cy="164636"/>
                          </a:xfrm>
                          <a:prstGeom prst="rect">
                            <a:avLst/>
                          </a:prstGeom>
                          <a:ln>
                            <a:noFill/>
                          </a:ln>
                        </wps:spPr>
                        <wps:txbx>
                          <w:txbxContent>
                            <w:p w14:paraId="05A48CF8" w14:textId="77777777" w:rsidR="00294FC8" w:rsidRDefault="00106299">
                              <w:pPr>
                                <w:spacing w:after="160" w:line="259" w:lineRule="auto"/>
                                <w:ind w:left="0" w:firstLine="0"/>
                              </w:pPr>
                              <w:r>
                                <w:rPr>
                                  <w:rFonts w:ascii="Roboto" w:eastAsia="Roboto" w:hAnsi="Roboto" w:cs="Roboto"/>
                                  <w:color w:val="35454E"/>
                                  <w:sz w:val="15"/>
                                </w:rPr>
                                <w:t>pyparsing</w:t>
                              </w:r>
                            </w:p>
                          </w:txbxContent>
                        </wps:txbx>
                        <wps:bodyPr horzOverflow="overflow" vert="horz" lIns="0" tIns="0" rIns="0" bIns="0" rtlCol="0">
                          <a:noAutofit/>
                        </wps:bodyPr>
                      </wps:wsp>
                      <wps:wsp>
                        <wps:cNvPr id="2617" name="Rectangle 2617"/>
                        <wps:cNvSpPr/>
                        <wps:spPr>
                          <a:xfrm>
                            <a:off x="110363" y="8350877"/>
                            <a:ext cx="523849" cy="164636"/>
                          </a:xfrm>
                          <a:prstGeom prst="rect">
                            <a:avLst/>
                          </a:prstGeom>
                          <a:ln>
                            <a:noFill/>
                          </a:ln>
                        </wps:spPr>
                        <wps:txbx>
                          <w:txbxContent>
                            <w:p w14:paraId="40204D46" w14:textId="77777777" w:rsidR="00294FC8" w:rsidRDefault="00106299">
                              <w:pPr>
                                <w:spacing w:after="160" w:line="259" w:lineRule="auto"/>
                                <w:ind w:left="0" w:firstLine="0"/>
                              </w:pPr>
                              <w:r>
                                <w:rPr>
                                  <w:rFonts w:ascii="Roboto" w:eastAsia="Roboto" w:hAnsi="Roboto" w:cs="Roboto"/>
                                  <w:color w:val="35454E"/>
                                  <w:sz w:val="15"/>
                                </w:rPr>
                                <w:t>PySocks</w:t>
                              </w:r>
                            </w:p>
                          </w:txbxContent>
                        </wps:txbx>
                        <wps:bodyPr horzOverflow="overflow" vert="horz" lIns="0" tIns="0" rIns="0" bIns="0" rtlCol="0">
                          <a:noAutofit/>
                        </wps:bodyPr>
                      </wps:wsp>
                      <wps:wsp>
                        <wps:cNvPr id="2618" name="Rectangle 2618"/>
                        <wps:cNvSpPr/>
                        <wps:spPr>
                          <a:xfrm>
                            <a:off x="110363" y="8482199"/>
                            <a:ext cx="449024" cy="164636"/>
                          </a:xfrm>
                          <a:prstGeom prst="rect">
                            <a:avLst/>
                          </a:prstGeom>
                          <a:ln>
                            <a:noFill/>
                          </a:ln>
                        </wps:spPr>
                        <wps:txbx>
                          <w:txbxContent>
                            <w:p w14:paraId="0C6F72BC" w14:textId="77777777" w:rsidR="00294FC8" w:rsidRDefault="00106299">
                              <w:pPr>
                                <w:spacing w:after="160" w:line="259" w:lineRule="auto"/>
                                <w:ind w:left="0" w:firstLine="0"/>
                              </w:pPr>
                              <w:r>
                                <w:rPr>
                                  <w:rFonts w:ascii="Roboto" w:eastAsia="Roboto" w:hAnsi="Roboto" w:cs="Roboto"/>
                                  <w:color w:val="35454E"/>
                                  <w:sz w:val="15"/>
                                </w:rPr>
                                <w:t>pytest</w:t>
                              </w:r>
                            </w:p>
                          </w:txbxContent>
                        </wps:txbx>
                        <wps:bodyPr horzOverflow="overflow" vert="horz" lIns="0" tIns="0" rIns="0" bIns="0" rtlCol="0">
                          <a:noAutofit/>
                        </wps:bodyPr>
                      </wps:wsp>
                      <wps:wsp>
                        <wps:cNvPr id="2619" name="Rectangle 2619"/>
                        <wps:cNvSpPr/>
                        <wps:spPr>
                          <a:xfrm>
                            <a:off x="110363" y="8613521"/>
                            <a:ext cx="1122448" cy="164636"/>
                          </a:xfrm>
                          <a:prstGeom prst="rect">
                            <a:avLst/>
                          </a:prstGeom>
                          <a:ln>
                            <a:noFill/>
                          </a:ln>
                        </wps:spPr>
                        <wps:txbx>
                          <w:txbxContent>
                            <w:p w14:paraId="261DBC32" w14:textId="77777777" w:rsidR="00294FC8" w:rsidRDefault="00106299">
                              <w:pPr>
                                <w:spacing w:after="160" w:line="259" w:lineRule="auto"/>
                                <w:ind w:left="0" w:firstLine="0"/>
                              </w:pPr>
                              <w:r>
                                <w:rPr>
                                  <w:rFonts w:ascii="Roboto" w:eastAsia="Roboto" w:hAnsi="Roboto" w:cs="Roboto"/>
                                  <w:color w:val="35454E"/>
                                  <w:sz w:val="15"/>
                                </w:rPr>
                                <w:t>python-dateutil</w:t>
                              </w:r>
                            </w:p>
                          </w:txbxContent>
                        </wps:txbx>
                        <wps:bodyPr horzOverflow="overflow" vert="horz" lIns="0" tIns="0" rIns="0" bIns="0" rtlCol="0">
                          <a:noAutofit/>
                        </wps:bodyPr>
                      </wps:wsp>
                      <wps:wsp>
                        <wps:cNvPr id="2620" name="Rectangle 2620"/>
                        <wps:cNvSpPr/>
                        <wps:spPr>
                          <a:xfrm>
                            <a:off x="110363" y="8744843"/>
                            <a:ext cx="972798" cy="164636"/>
                          </a:xfrm>
                          <a:prstGeom prst="rect">
                            <a:avLst/>
                          </a:prstGeom>
                          <a:ln>
                            <a:noFill/>
                          </a:ln>
                        </wps:spPr>
                        <wps:txbx>
                          <w:txbxContent>
                            <w:p w14:paraId="166168B1" w14:textId="77777777" w:rsidR="00294FC8" w:rsidRDefault="00106299">
                              <w:pPr>
                                <w:spacing w:after="160" w:line="259" w:lineRule="auto"/>
                                <w:ind w:left="0" w:firstLine="0"/>
                              </w:pPr>
                              <w:r>
                                <w:rPr>
                                  <w:rFonts w:ascii="Roboto" w:eastAsia="Roboto" w:hAnsi="Roboto" w:cs="Roboto"/>
                                  <w:color w:val="35454E"/>
                                  <w:sz w:val="15"/>
                                </w:rPr>
                                <w:t>python-dotenv</w:t>
                              </w:r>
                            </w:p>
                          </w:txbxContent>
                        </wps:txbx>
                        <wps:bodyPr horzOverflow="overflow" vert="horz" lIns="0" tIns="0" rIns="0" bIns="0" rtlCol="0">
                          <a:noAutofit/>
                        </wps:bodyPr>
                      </wps:wsp>
                    </wpg:wgp>
                  </a:graphicData>
                </a:graphic>
              </wp:inline>
            </w:drawing>
          </mc:Choice>
          <mc:Fallback>
            <w:pict>
              <v:group w14:anchorId="1AE5D836" id="Group 30496" o:spid="_x0000_s1166" style="width:505.7pt;height:701.7pt;mso-position-horizontal-relative:char;mso-position-vertical-relative:line" coordsize="64221,89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">
                <v:shape id="Shape 2553" o:spid="_x0000_s1167" style="position:absolute;width:64221;height:89114;visibility:visible;mso-wrap-style:square;v-text-anchor:top" coordsize="6422181,8911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" path="m16220,l6405961,r11476,4744c6420370,7677,6422181,11733,6422181,16222r,8895259l,8911481,,16222c,11733,1823,7677,4763,4744l16220,xe" fillcolor="#f5f5f5" stroked="f" strokeweight="0">
                  <v:stroke miterlimit="83231f" joinstyle="miter"/>
                  <v:path arrowok="t" textboxrect="0,0,6422181,8911481"/>
                </v:shape>
                <v:rect id="Rectangle 2554" o:spid="_x0000_s1168" style="position:absolute;left:1103;top:775;width:673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10CxgAAAN0AAAAPAAAAZHJzL2Rvd25yZXYueG1sRI9Pi8Iw&#10;FMTvgt8hPMGbpiur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0SddAsYAAADdAAAA&#10;DwAAAAAAAAAAAAAAAAAHAgAAZHJzL2Rvd25yZXYueG1sUEsFBgAAAAADAAMAtwAAAPoCAAAAAA==&#10;" filled="f" stroked="f">
                  <v:textbox inset="0,0,0,0">
                    <w:txbxContent>
                      <w:p w14:paraId="321D113B" w14:textId="77777777" w:rsidR="00294FC8" w:rsidRDefault="00106299">
                        <w:pPr>
                          <w:spacing w:after="160" w:line="259" w:lineRule="auto"/>
                          <w:ind w:left="0" w:firstLine="0"/>
                        </w:pPr>
                        <w:r>
                          <w:rPr>
                            <w:rFonts w:ascii="Roboto" w:eastAsia="Roboto" w:hAnsi="Roboto" w:cs="Roboto"/>
                            <w:color w:val="35454E"/>
                            <w:sz w:val="15"/>
                          </w:rPr>
                          <w:t>alabaster</w:t>
                        </w:r>
                      </w:p>
                    </w:txbxContent>
                  </v:textbox>
                </v:rect>
                <v:rect id="Rectangle 2555" o:spid="_x0000_s1169" style="position:absolute;left:1103;top:2089;width:8232;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ZxwAAAN0AAAAPAAAAZHJzL2Rvd25yZXYueG1sRI9Ba8JA&#10;FITvgv9heUJvulFI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L5r+JnHAAAA3QAA&#10;AA8AAAAAAAAAAAAAAAAABwIAAGRycy9kb3ducmV2LnhtbFBLBQYAAAAAAwADALcAAAD7AgAAAAA=&#10;" filled="f" stroked="f">
                  <v:textbox inset="0,0,0,0">
                    <w:txbxContent>
                      <w:p w14:paraId="28AC28F2" w14:textId="77777777" w:rsidR="00294FC8" w:rsidRDefault="00106299">
                        <w:pPr>
                          <w:spacing w:after="160" w:line="259" w:lineRule="auto"/>
                          <w:ind w:left="0" w:firstLine="0"/>
                        </w:pPr>
                        <w:r>
                          <w:rPr>
                            <w:rFonts w:ascii="Roboto" w:eastAsia="Roboto" w:hAnsi="Roboto" w:cs="Roboto"/>
                            <w:color w:val="35454E"/>
                            <w:sz w:val="15"/>
                          </w:rPr>
                          <w:t>argcomplete</w:t>
                        </w:r>
                      </w:p>
                    </w:txbxContent>
                  </v:textbox>
                </v:rect>
                <v:rect id="Rectangle 2556" o:spid="_x0000_s1170" style="position:absolute;left:1103;top:3402;width:2994;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buxQAAAN0AAAAPAAAAZHJzL2Rvd25yZXYueG1sRI9Bi8Iw&#10;FITvgv8hPGFvmq6g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BOuWbuxQAAAN0AAAAP&#10;AAAAAAAAAAAAAAAAAAcCAABkcnMvZG93bnJldi54bWxQSwUGAAAAAAMAAwC3AAAA+QIAAAAA&#10;" filled="f" stroked="f">
                  <v:textbox inset="0,0,0,0">
                    <w:txbxContent>
                      <w:p w14:paraId="2661B607" w14:textId="77777777" w:rsidR="00294FC8" w:rsidRDefault="00106299">
                        <w:pPr>
                          <w:spacing w:after="160" w:line="259" w:lineRule="auto"/>
                          <w:ind w:left="0" w:firstLine="0"/>
                        </w:pPr>
                        <w:r>
                          <w:rPr>
                            <w:rFonts w:ascii="Roboto" w:eastAsia="Roboto" w:hAnsi="Roboto" w:cs="Roboto"/>
                            <w:color w:val="35454E"/>
                            <w:sz w:val="15"/>
                          </w:rPr>
                          <w:t>argh</w:t>
                        </w:r>
                      </w:p>
                    </w:txbxContent>
                  </v:textbox>
                </v:rect>
                <v:rect id="Rectangle 2557" o:spid="_x0000_s1171" style="position:absolute;left:1103;top:4715;width:5239;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cN1xgAAAN0AAAAPAAAAZHJzL2Rvd25yZXYueG1sRI9Pi8Iw&#10;FMTvC36H8ARva6qg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IfXDdcYAAADdAAAA&#10;DwAAAAAAAAAAAAAAAAAHAgAAZHJzL2Rvd25yZXYueG1sUEsFBgAAAAADAAMAtwAAAPoCAAAAAA==&#10;" filled="f" stroked="f">
                  <v:textbox inset="0,0,0,0">
                    <w:txbxContent>
                      <w:p w14:paraId="0F6D74C2" w14:textId="77777777" w:rsidR="00294FC8" w:rsidRDefault="00106299">
                        <w:pPr>
                          <w:spacing w:after="160" w:line="259" w:lineRule="auto"/>
                          <w:ind w:left="0" w:firstLine="0"/>
                        </w:pPr>
                        <w:r>
                          <w:rPr>
                            <w:rFonts w:ascii="Roboto" w:eastAsia="Roboto" w:hAnsi="Roboto" w:cs="Roboto"/>
                            <w:color w:val="35454E"/>
                            <w:sz w:val="15"/>
                          </w:rPr>
                          <w:t>astroid</w:t>
                        </w:r>
                      </w:p>
                    </w:txbxContent>
                  </v:textbox>
                </v:rect>
                <v:rect id="Rectangle 2558" o:spid="_x0000_s1172" style="position:absolute;left:1103;top:6028;width:374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lcHwQAAAN0AAAAPAAAAZHJzL2Rvd25yZXYueG1sRE/LisIw&#10;FN0L/kO4wuw0VXD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FBqVwfBAAAA3QAAAA8AAAAA&#10;AAAAAAAAAAAABwIAAGRycy9kb3ducmV2LnhtbFBLBQYAAAAAAwADALcAAAD1AgAAAAA=&#10;" filled="f" stroked="f">
                  <v:textbox inset="0,0,0,0">
                    <w:txbxContent>
                      <w:p w14:paraId="27662254" w14:textId="77777777" w:rsidR="00294FC8" w:rsidRDefault="00106299">
                        <w:pPr>
                          <w:spacing w:after="160" w:line="259" w:lineRule="auto"/>
                          <w:ind w:left="0" w:firstLine="0"/>
                        </w:pPr>
                        <w:r>
                          <w:rPr>
                            <w:rFonts w:ascii="Roboto" w:eastAsia="Roboto" w:hAnsi="Roboto" w:cs="Roboto"/>
                            <w:color w:val="35454E"/>
                            <w:sz w:val="15"/>
                          </w:rPr>
                          <w:t>attrs</w:t>
                        </w:r>
                      </w:p>
                    </w:txbxContent>
                  </v:textbox>
                </v:rect>
                <v:rect id="Rectangle 2559" o:spid="_x0000_s1173" style="position:absolute;left:1103;top:7342;width:3742;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" filled="f" stroked="f">
                  <v:textbox inset="0,0,0,0">
                    <w:txbxContent>
                      <w:p w14:paraId="6A0A075B" w14:textId="77777777" w:rsidR="00294FC8" w:rsidRDefault="00106299">
                        <w:pPr>
                          <w:spacing w:after="160" w:line="259" w:lineRule="auto"/>
                          <w:ind w:left="0" w:firstLine="0"/>
                        </w:pPr>
                        <w:r>
                          <w:rPr>
                            <w:rFonts w:ascii="Roboto" w:eastAsia="Roboto" w:hAnsi="Roboto" w:cs="Roboto"/>
                            <w:color w:val="35454E"/>
                            <w:sz w:val="15"/>
                          </w:rPr>
                          <w:t>Babel</w:t>
                        </w:r>
                      </w:p>
                    </w:txbxContent>
                  </v:textbox>
                </v:rect>
                <v:rect id="Rectangle 2560" o:spid="_x0000_s1174" style="position:absolute;left:1103;top:8655;width:5987;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" filled="f" stroked="f">
                  <v:textbox inset="0,0,0,0">
                    <w:txbxContent>
                      <w:p w14:paraId="466E7B23" w14:textId="77777777" w:rsidR="00294FC8" w:rsidRDefault="00106299">
                        <w:pPr>
                          <w:spacing w:after="160" w:line="259" w:lineRule="auto"/>
                          <w:ind w:left="0" w:firstLine="0"/>
                        </w:pPr>
                        <w:r>
                          <w:rPr>
                            <w:rFonts w:ascii="Roboto" w:eastAsia="Roboto" w:hAnsi="Roboto" w:cs="Roboto"/>
                            <w:color w:val="35454E"/>
                            <w:sz w:val="15"/>
                          </w:rPr>
                          <w:t>brotlipy</w:t>
                        </w:r>
                      </w:p>
                    </w:txbxContent>
                  </v:textbox>
                </v:rect>
                <v:rect id="Rectangle 2561" o:spid="_x0000_s1175" style="position:absolute;left:1103;top:9968;width:5239;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" filled="f" stroked="f">
                  <v:textbox inset="0,0,0,0">
                    <w:txbxContent>
                      <w:p w14:paraId="43ACDA6E" w14:textId="77777777" w:rsidR="00294FC8" w:rsidRDefault="00106299">
                        <w:pPr>
                          <w:spacing w:after="160" w:line="259" w:lineRule="auto"/>
                          <w:ind w:left="0" w:firstLine="0"/>
                        </w:pPr>
                        <w:r>
                          <w:rPr>
                            <w:rFonts w:ascii="Roboto" w:eastAsia="Roboto" w:hAnsi="Roboto" w:cs="Roboto"/>
                            <w:color w:val="35454E"/>
                            <w:sz w:val="15"/>
                          </w:rPr>
                          <w:t>certifi</w:t>
                        </w:r>
                      </w:p>
                    </w:txbxContent>
                  </v:textbox>
                </v:rect>
                <v:rect id="Rectangle 2562" o:spid="_x0000_s1176" style="position:absolute;left:1103;top:11281;width:2994;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" filled="f" stroked="f">
                  <v:textbox inset="0,0,0,0">
                    <w:txbxContent>
                      <w:p w14:paraId="3417E0C9" w14:textId="77777777" w:rsidR="00294FC8" w:rsidRDefault="00106299">
                        <w:pPr>
                          <w:spacing w:after="160" w:line="259" w:lineRule="auto"/>
                          <w:ind w:left="0" w:firstLine="0"/>
                        </w:pPr>
                        <w:r>
                          <w:rPr>
                            <w:rFonts w:ascii="Roboto" w:eastAsia="Roboto" w:hAnsi="Roboto" w:cs="Roboto"/>
                            <w:color w:val="35454E"/>
                            <w:sz w:val="15"/>
                          </w:rPr>
                          <w:t>cffi</w:t>
                        </w:r>
                      </w:p>
                    </w:txbxContent>
                  </v:textbox>
                </v:rect>
                <v:rect id="Rectangle 2563" o:spid="_x0000_s1177" style="position:absolute;left:1103;top:12594;width:1346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g/L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JCiD8vHAAAA3QAA&#10;AA8AAAAAAAAAAAAAAAAABwIAAGRycy9kb3ducmV2LnhtbFBLBQYAAAAAAwADALcAAAD7AgAAAAA=&#10;" filled="f" stroked="f">
                  <v:textbox inset="0,0,0,0">
                    <w:txbxContent>
                      <w:p w14:paraId="7FBED85A" w14:textId="77777777" w:rsidR="00294FC8" w:rsidRDefault="00106299">
                        <w:pPr>
                          <w:spacing w:after="160" w:line="259" w:lineRule="auto"/>
                          <w:ind w:left="0" w:firstLine="0"/>
                        </w:pPr>
                        <w:r>
                          <w:rPr>
                            <w:rFonts w:ascii="Roboto" w:eastAsia="Roboto" w:hAnsi="Roboto" w:cs="Roboto"/>
                            <w:color w:val="35454E"/>
                            <w:sz w:val="15"/>
                          </w:rPr>
                          <w:t>charset-normalizer</w:t>
                        </w:r>
                      </w:p>
                    </w:txbxContent>
                  </v:textbox>
                </v:rect>
                <v:rect id="Rectangle 2564" o:spid="_x0000_s1178" style="position:absolute;left:1103;top:13908;width:3742;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e/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B9Ll7/HAAAA3QAA&#10;AA8AAAAAAAAAAAAAAAAABwIAAGRycy9kb3ducmV2LnhtbFBLBQYAAAAAAwADALcAAAD7AgAAAAA=&#10;" filled="f" stroked="f">
                  <v:textbox inset="0,0,0,0">
                    <w:txbxContent>
                      <w:p w14:paraId="3BEAB449" w14:textId="77777777" w:rsidR="00294FC8" w:rsidRDefault="00106299">
                        <w:pPr>
                          <w:spacing w:after="160" w:line="259" w:lineRule="auto"/>
                          <w:ind w:left="0" w:firstLine="0"/>
                        </w:pPr>
                        <w:r>
                          <w:rPr>
                            <w:rFonts w:ascii="Roboto" w:eastAsia="Roboto" w:hAnsi="Roboto" w:cs="Roboto"/>
                            <w:color w:val="35454E"/>
                            <w:sz w:val="15"/>
                          </w:rPr>
                          <w:t>click</w:t>
                        </w:r>
                      </w:p>
                    </w:txbxContent>
                  </v:textbox>
                </v:rect>
                <v:rect id="Rectangle 2565" o:spid="_x0000_s1179" style="position:absolute;left:1103;top:15221;width:5987;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zIkxQAAAN0AAAAPAAAAZHJzL2Rvd25yZXYueG1sRI9Bi8Iw&#10;FITvgv8hPGFvmq6g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BwBzIkxQAAAN0AAAAP&#10;AAAAAAAAAAAAAAAAAAcCAABkcnMvZG93bnJldi54bWxQSwUGAAAAAAMAAwC3AAAA+QIAAAAA&#10;" filled="f" stroked="f">
                  <v:textbox inset="0,0,0,0">
                    <w:txbxContent>
                      <w:p w14:paraId="18BB3309" w14:textId="77777777" w:rsidR="00294FC8" w:rsidRDefault="00106299">
                        <w:pPr>
                          <w:spacing w:after="160" w:line="259" w:lineRule="auto"/>
                          <w:ind w:left="0" w:firstLine="0"/>
                        </w:pPr>
                        <w:r>
                          <w:rPr>
                            <w:rFonts w:ascii="Roboto" w:eastAsia="Roboto" w:hAnsi="Roboto" w:cs="Roboto"/>
                            <w:color w:val="35454E"/>
                            <w:sz w:val="15"/>
                          </w:rPr>
                          <w:t>colorama</w:t>
                        </w:r>
                      </w:p>
                    </w:txbxContent>
                  </v:textbox>
                </v:rect>
                <v:rect id="Rectangle 2566" o:spid="_x0000_s1180" style="position:absolute;left:1103;top:16534;width:3742;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" filled="f" stroked="f">
                  <v:textbox inset="0,0,0,0">
                    <w:txbxContent>
                      <w:p w14:paraId="3520505B" w14:textId="77777777" w:rsidR="00294FC8" w:rsidRDefault="00106299">
                        <w:pPr>
                          <w:spacing w:after="160" w:line="259" w:lineRule="auto"/>
                          <w:ind w:left="0" w:firstLine="0"/>
                        </w:pPr>
                        <w:r>
                          <w:rPr>
                            <w:rFonts w:ascii="Roboto" w:eastAsia="Roboto" w:hAnsi="Roboto" w:cs="Roboto"/>
                            <w:color w:val="35454E"/>
                            <w:sz w:val="15"/>
                          </w:rPr>
                          <w:t>conda</w:t>
                        </w:r>
                      </w:p>
                    </w:txbxContent>
                  </v:textbox>
                </v:rect>
                <v:rect id="Rectangle 2567" o:spid="_x0000_s1181" style="position:absolute;left:1103;top:17847;width:1646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nI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75kJyMYAAADdAAAA&#10;DwAAAAAAAAAAAAAAAAAHAgAAZHJzL2Rvd25yZXYueG1sUEsFBgAAAAADAAMAtwAAAPoCAAAAAA==&#10;" filled="f" stroked="f">
                  <v:textbox inset="0,0,0,0">
                    <w:txbxContent>
                      <w:p w14:paraId="23B38495" w14:textId="77777777" w:rsidR="00294FC8" w:rsidRDefault="00106299">
                        <w:pPr>
                          <w:spacing w:after="160" w:line="259" w:lineRule="auto"/>
                          <w:ind w:left="0" w:firstLine="0"/>
                        </w:pPr>
                        <w:r>
                          <w:rPr>
                            <w:rFonts w:ascii="Roboto" w:eastAsia="Roboto" w:hAnsi="Roboto" w:cs="Roboto"/>
                            <w:color w:val="35454E"/>
                            <w:sz w:val="15"/>
                          </w:rPr>
                          <w:t>conda-package-handling</w:t>
                        </w:r>
                      </w:p>
                    </w:txbxContent>
                  </v:textbox>
                </v:rect>
                <v:rect id="Rectangle 2568" o:spid="_x0000_s1182" style="position:absolute;left:1103;top:19161;width:8980;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p26wwAAAN0AAAAPAAAAZHJzL2Rvd25yZXYueG1sRE9Na8JA&#10;EL0X/A/LCN7qxoC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ngadusMAAADdAAAADwAA&#10;AAAAAAAAAAAAAAAHAgAAZHJzL2Rvd25yZXYueG1sUEsFBgAAAAADAAMAtwAAAPcCAAAAAA==&#10;" filled="f" stroked="f">
                  <v:textbox inset="0,0,0,0">
                    <w:txbxContent>
                      <w:p w14:paraId="38E63D1B" w14:textId="77777777" w:rsidR="00294FC8" w:rsidRDefault="00106299">
                        <w:pPr>
                          <w:spacing w:after="160" w:line="259" w:lineRule="auto"/>
                          <w:ind w:left="0" w:firstLine="0"/>
                        </w:pPr>
                        <w:r>
                          <w:rPr>
                            <w:rFonts w:ascii="Roboto" w:eastAsia="Roboto" w:hAnsi="Roboto" w:cs="Roboto"/>
                            <w:color w:val="35454E"/>
                            <w:sz w:val="15"/>
                          </w:rPr>
                          <w:t>cryptography</w:t>
                        </w:r>
                      </w:p>
                    </w:txbxContent>
                  </v:textbox>
                </v:rect>
                <v:rect id="Rectangle 2569" o:spid="_x0000_s1183" style="position:absolute;left:1103;top:20474;width:673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gh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DxSjghxQAAAN0AAAAP&#10;AAAAAAAAAAAAAAAAAAcCAABkcnMvZG93bnJldi54bWxQSwUGAAAAAAMAAwC3AAAA+QIAAAAA&#10;" filled="f" stroked="f">
                  <v:textbox inset="0,0,0,0">
                    <w:txbxContent>
                      <w:p w14:paraId="1E159C78" w14:textId="77777777" w:rsidR="00294FC8" w:rsidRDefault="00106299">
                        <w:pPr>
                          <w:spacing w:after="160" w:line="259" w:lineRule="auto"/>
                          <w:ind w:left="0" w:firstLine="0"/>
                        </w:pPr>
                        <w:r>
                          <w:rPr>
                            <w:rFonts w:ascii="Roboto" w:eastAsia="Roboto" w:hAnsi="Roboto" w:cs="Roboto"/>
                            <w:color w:val="35454E"/>
                            <w:sz w:val="15"/>
                          </w:rPr>
                          <w:t>dnspython</w:t>
                        </w:r>
                      </w:p>
                    </w:txbxContent>
                  </v:textbox>
                </v:rect>
                <v:rect id="Rectangle 2570" o:spid="_x0000_s1184" style="position:absolute;left:1103;top:21787;width:5987;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QdhwwAAAN0AAAAPAAAAZHJzL2Rvd25yZXYueG1sRE/LisIw&#10;FN0L8w/hDrjTdITx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5akHYcMAAADdAAAADwAA&#10;AAAAAAAAAAAAAAAHAgAAZHJzL2Rvd25yZXYueG1sUEsFBgAAAAADAAMAtwAAAPcCAAAAAA==&#10;" filled="f" stroked="f">
                  <v:textbox inset="0,0,0,0">
                    <w:txbxContent>
                      <w:p w14:paraId="7CCAF6C1" w14:textId="77777777" w:rsidR="00294FC8" w:rsidRDefault="00106299">
                        <w:pPr>
                          <w:spacing w:after="160" w:line="259" w:lineRule="auto"/>
                          <w:ind w:left="0" w:firstLine="0"/>
                        </w:pPr>
                        <w:r>
                          <w:rPr>
                            <w:rFonts w:ascii="Roboto" w:eastAsia="Roboto" w:hAnsi="Roboto" w:cs="Roboto"/>
                            <w:color w:val="35454E"/>
                            <w:sz w:val="15"/>
                          </w:rPr>
                          <w:t>docutils</w:t>
                        </w:r>
                      </w:p>
                    </w:txbxContent>
                  </v:textbox>
                </v:rect>
                <v:rect id="Rectangle 2571" o:spid="_x0000_s1185" style="position:absolute;left:1103;top:23100;width:823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" filled="f" stroked="f">
                  <v:textbox inset="0,0,0,0">
                    <w:txbxContent>
                      <w:p w14:paraId="115FFFA3" w14:textId="77777777" w:rsidR="00294FC8" w:rsidRDefault="00106299">
                        <w:pPr>
                          <w:spacing w:after="160" w:line="259" w:lineRule="auto"/>
                          <w:ind w:left="0" w:firstLine="0"/>
                        </w:pPr>
                        <w:r>
                          <w:rPr>
                            <w:rFonts w:ascii="Roboto" w:eastAsia="Roboto" w:hAnsi="Roboto" w:cs="Roboto"/>
                            <w:color w:val="35454E"/>
                            <w:sz w:val="15"/>
                          </w:rPr>
                          <w:t>elementpath</w:t>
                        </w:r>
                      </w:p>
                    </w:txbxContent>
                  </v:textbox>
                </v:rect>
                <v:rect id="Rectangle 2572" o:spid="_x0000_s1186" style="position:absolute;left:1103;top:24413;width:374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" filled="f" stroked="f">
                  <v:textbox inset="0,0,0,0">
                    <w:txbxContent>
                      <w:p w14:paraId="429565FA" w14:textId="77777777" w:rsidR="00294FC8" w:rsidRDefault="00106299">
                        <w:pPr>
                          <w:spacing w:after="160" w:line="259" w:lineRule="auto"/>
                          <w:ind w:left="0" w:firstLine="0"/>
                        </w:pPr>
                        <w:r>
                          <w:rPr>
                            <w:rFonts w:ascii="Roboto" w:eastAsia="Roboto" w:hAnsi="Roboto" w:cs="Roboto"/>
                            <w:color w:val="35454E"/>
                            <w:sz w:val="15"/>
                          </w:rPr>
                          <w:t>Faker</w:t>
                        </w:r>
                      </w:p>
                    </w:txbxContent>
                  </v:textbox>
                </v:rect>
                <v:rect id="Rectangle 2573" o:spid="_x0000_s1187" style="position:absolute;left:1103;top:25727;width:4490;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kWxwAAAN0AAAAPAAAAZHJzL2Rvd25yZXYueG1sRI9Ba8JA&#10;FITvhf6H5RV6q5tatJ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BV7mRbHAAAA3QAA&#10;AA8AAAAAAAAAAAAAAAAABwIAAGRycy9kb3ducmV2LnhtbFBLBQYAAAAAAwADALcAAAD7AgAAAAA=&#10;" filled="f" stroked="f">
                  <v:textbox inset="0,0,0,0">
                    <w:txbxContent>
                      <w:p w14:paraId="61CBA655" w14:textId="77777777" w:rsidR="00294FC8" w:rsidRDefault="00106299">
                        <w:pPr>
                          <w:spacing w:after="160" w:line="259" w:lineRule="auto"/>
                          <w:ind w:left="0" w:firstLine="0"/>
                        </w:pPr>
                        <w:r>
                          <w:rPr>
                            <w:rFonts w:ascii="Roboto" w:eastAsia="Roboto" w:hAnsi="Roboto" w:cs="Roboto"/>
                            <w:color w:val="35454E"/>
                            <w:sz w:val="15"/>
                          </w:rPr>
                          <w:t>flake8</w:t>
                        </w:r>
                      </w:p>
                    </w:txbxContent>
                  </v:textbox>
                </v:rect>
                <v:rect id="Rectangle 2574" o:spid="_x0000_s1188" style="position:absolute;left:1103;top:27040;width:4490;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gFixwAAAN0AAAAPAAAAZHJzL2Rvd25yZXYueG1sRI9Ba8JA&#10;FITvhf6H5RV6q5tKtZ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JqSAWLHAAAA3QAA&#10;AA8AAAAAAAAAAAAAAAAABwIAAGRycy9kb3ducmV2LnhtbFBLBQYAAAAAAwADALcAAAD7AgAAAAA=&#10;" filled="f" stroked="f">
                  <v:textbox inset="0,0,0,0">
                    <w:txbxContent>
                      <w:p w14:paraId="3F3ED515" w14:textId="77777777" w:rsidR="00294FC8" w:rsidRDefault="00106299">
                        <w:pPr>
                          <w:spacing w:after="160" w:line="259" w:lineRule="auto"/>
                          <w:ind w:left="0" w:firstLine="0"/>
                        </w:pPr>
                        <w:r>
                          <w:rPr>
                            <w:rFonts w:ascii="Roboto" w:eastAsia="Roboto" w:hAnsi="Roboto" w:cs="Roboto"/>
                            <w:color w:val="35454E"/>
                            <w:sz w:val="15"/>
                          </w:rPr>
                          <w:t>future</w:t>
                        </w:r>
                      </w:p>
                    </w:txbxContent>
                  </v:textbox>
                </v:rect>
                <v:rect id="Rectangle 2575" o:spid="_x0000_s1189" style="position:absolute;left:1103;top:28353;width:7483;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qT5xgAAAN0AAAAPAAAAZHJzL2Rvd25yZXYueG1sRI9Pi8Iw&#10;FMTvC36H8ARva6qg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9d6k+cYAAADdAAAA&#10;DwAAAAAAAAAAAAAAAAAHAgAAZHJzL2Rvd25yZXYueG1sUEsFBgAAAAADAAMAtwAAAPoCAAAAAA==&#10;" filled="f" stroked="f">
                  <v:textbox inset="0,0,0,0">
                    <w:txbxContent>
                      <w:p w14:paraId="43CF4AC1" w14:textId="77777777" w:rsidR="00294FC8" w:rsidRDefault="00106299">
                        <w:pPr>
                          <w:spacing w:after="160" w:line="259" w:lineRule="auto"/>
                          <w:ind w:left="0" w:firstLine="0"/>
                        </w:pPr>
                        <w:r>
                          <w:rPr>
                            <w:rFonts w:ascii="Roboto" w:eastAsia="Roboto" w:hAnsi="Roboto" w:cs="Roboto"/>
                            <w:color w:val="35454E"/>
                            <w:sz w:val="15"/>
                          </w:rPr>
                          <w:t>ghp-import</w:t>
                        </w:r>
                      </w:p>
                    </w:txbxContent>
                  </v:textbox>
                </v:rect>
                <v:rect id="Rectangle 2576" o:spid="_x0000_s1190" style="position:absolute;left:1103;top:29666;width:2994;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DqO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gcDeH1JjwBOX8CAAD//wMAUEsBAi0AFAAGAAgAAAAhANvh9svuAAAAhQEAABMAAAAAAAAA&#10;AAAAAAAAAAAAAFtDb250ZW50X1R5cGVzXS54bWxQSwECLQAUAAYACAAAACEAWvQsW78AAAAVAQAA&#10;CwAAAAAAAAAAAAAAAAAfAQAAX3JlbHMvLnJlbHNQSwECLQAUAAYACAAAACEABQw6jsYAAADdAAAA&#10;DwAAAAAAAAAAAAAAAAAHAgAAZHJzL2Rvd25yZXYueG1sUEsFBgAAAAADAAMAtwAAAPoCAAAAAA==&#10;" filled="f" stroked="f">
                  <v:textbox inset="0,0,0,0">
                    <w:txbxContent>
                      <w:p w14:paraId="27026FB7" w14:textId="77777777" w:rsidR="00294FC8" w:rsidRDefault="00106299">
                        <w:pPr>
                          <w:spacing w:after="160" w:line="259" w:lineRule="auto"/>
                          <w:ind w:left="0" w:firstLine="0"/>
                        </w:pPr>
                        <w:r>
                          <w:rPr>
                            <w:rFonts w:ascii="Roboto" w:eastAsia="Roboto" w:hAnsi="Roboto" w:cs="Roboto"/>
                            <w:color w:val="35454E"/>
                            <w:sz w:val="15"/>
                          </w:rPr>
                          <w:t>idna</w:t>
                        </w:r>
                      </w:p>
                    </w:txbxContent>
                  </v:textbox>
                </v:rect>
                <v:rect id="Rectangle 2577" o:spid="_x0000_s1191" style="position:absolute;left:1103;top:30979;width:673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J8VxwAAAN0AAAAPAAAAZHJzL2Rvd25yZXYueG1sRI9Ba8JA&#10;FITvBf/D8oTe6qZCq0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GpAnxXHAAAA3QAA&#10;AA8AAAAAAAAAAAAAAAAABwIAAGRycy9kb3ducmV2LnhtbFBLBQYAAAAAAwADALcAAAD7AgAAAAA=&#10;" filled="f" stroked="f">
                  <v:textbox inset="0,0,0,0">
                    <w:txbxContent>
                      <w:p w14:paraId="2E76E46F" w14:textId="77777777" w:rsidR="00294FC8" w:rsidRDefault="00106299">
                        <w:pPr>
                          <w:spacing w:after="160" w:line="259" w:lineRule="auto"/>
                          <w:ind w:left="0" w:firstLine="0"/>
                        </w:pPr>
                        <w:r>
                          <w:rPr>
                            <w:rFonts w:ascii="Roboto" w:eastAsia="Roboto" w:hAnsi="Roboto" w:cs="Roboto"/>
                            <w:color w:val="35454E"/>
                            <w:sz w:val="15"/>
                          </w:rPr>
                          <w:t>imagesize</w:t>
                        </w:r>
                      </w:p>
                    </w:txbxContent>
                  </v:textbox>
                </v:rect>
                <v:rect id="Rectangle 2578" o:spid="_x0000_s1192" style="position:absolute;left:1103;top:32293;width:13469;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wtnwwAAAN0AAAAPAAAAZHJzL2Rvd25yZXYueG1sRE/LisIw&#10;FN0L8w/hDrjTdITx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G98LZ8MAAADdAAAADwAA&#10;AAAAAAAAAAAAAAAHAgAAZHJzL2Rvd25yZXYueG1sUEsFBgAAAAADAAMAtwAAAPcCAAAAAA==&#10;" filled="f" stroked="f">
                  <v:textbox inset="0,0,0,0">
                    <w:txbxContent>
                      <w:p w14:paraId="31CD1938" w14:textId="77777777" w:rsidR="00294FC8" w:rsidRDefault="00106299">
                        <w:pPr>
                          <w:spacing w:after="160" w:line="259" w:lineRule="auto"/>
                          <w:ind w:left="0" w:firstLine="0"/>
                        </w:pPr>
                        <w:r>
                          <w:rPr>
                            <w:rFonts w:ascii="Roboto" w:eastAsia="Roboto" w:hAnsi="Roboto" w:cs="Roboto"/>
                            <w:color w:val="35454E"/>
                            <w:sz w:val="15"/>
                          </w:rPr>
                          <w:t>importlib-metadata</w:t>
                        </w:r>
                      </w:p>
                    </w:txbxContent>
                  </v:textbox>
                </v:rect>
                <v:rect id="Rectangle 2579" o:spid="_x0000_s1193" style="position:absolute;left:1103;top:33606;width:673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" filled="f" stroked="f">
                  <v:textbox inset="0,0,0,0">
                    <w:txbxContent>
                      <w:p w14:paraId="40D9D928" w14:textId="77777777" w:rsidR="00294FC8" w:rsidRDefault="00106299">
                        <w:pPr>
                          <w:spacing w:after="160" w:line="259" w:lineRule="auto"/>
                          <w:ind w:left="0" w:firstLine="0"/>
                        </w:pPr>
                        <w:r>
                          <w:rPr>
                            <w:rFonts w:ascii="Roboto" w:eastAsia="Roboto" w:hAnsi="Roboto" w:cs="Roboto"/>
                            <w:color w:val="35454E"/>
                            <w:sz w:val="15"/>
                          </w:rPr>
                          <w:t>iniconfig</w:t>
                        </w:r>
                      </w:p>
                    </w:txbxContent>
                  </v:textbox>
                </v:rect>
                <v:rect id="Rectangle 2580" o:spid="_x0000_s1194" style="position:absolute;left:1103;top:34919;width:374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HdGwgAAAN0AAAAPAAAAZHJzL2Rvd25yZXYueG1sRE9Ni8Iw&#10;EL0L/ocwwt40VVB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DQfHdGwgAAAN0AAAAPAAAA&#10;AAAAAAAAAAAAAAcCAABkcnMvZG93bnJldi54bWxQSwUGAAAAAAMAAwC3AAAA9gIAAAAA&#10;" filled="f" stroked="f">
                  <v:textbox inset="0,0,0,0">
                    <w:txbxContent>
                      <w:p w14:paraId="664C2FC6" w14:textId="77777777" w:rsidR="00294FC8" w:rsidRDefault="00106299">
                        <w:pPr>
                          <w:spacing w:after="160" w:line="259" w:lineRule="auto"/>
                          <w:ind w:left="0" w:firstLine="0"/>
                        </w:pPr>
                        <w:r>
                          <w:rPr>
                            <w:rFonts w:ascii="Roboto" w:eastAsia="Roboto" w:hAnsi="Roboto" w:cs="Roboto"/>
                            <w:color w:val="35454E"/>
                            <w:sz w:val="15"/>
                          </w:rPr>
                          <w:t>isort</w:t>
                        </w:r>
                      </w:p>
                    </w:txbxContent>
                  </v:textbox>
                </v:rect>
                <v:rect id="Rectangle 2581" o:spid="_x0000_s1195" style="position:absolute;left:1103;top:36232;width:449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dxwAAAN0AAAAPAAAAZHJzL2Rvd25yZXYueG1sRI9Ba8JA&#10;FITvBf/D8oTe6kah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L8w0t3HAAAA3QAA&#10;AA8AAAAAAAAAAAAAAAAABwIAAGRycy9kb3ducmV2LnhtbFBLBQYAAAAAAwADALcAAAD7AgAAAAA=&#10;" filled="f" stroked="f">
                  <v:textbox inset="0,0,0,0">
                    <w:txbxContent>
                      <w:p w14:paraId="6E00969E" w14:textId="77777777" w:rsidR="00294FC8" w:rsidRDefault="00106299">
                        <w:pPr>
                          <w:spacing w:after="160" w:line="259" w:lineRule="auto"/>
                          <w:ind w:left="0" w:firstLine="0"/>
                        </w:pPr>
                        <w:r>
                          <w:rPr>
                            <w:rFonts w:ascii="Roboto" w:eastAsia="Roboto" w:hAnsi="Roboto" w:cs="Roboto"/>
                            <w:color w:val="35454E"/>
                            <w:sz w:val="15"/>
                          </w:rPr>
                          <w:t>Jinja2</w:t>
                        </w:r>
                      </w:p>
                    </w:txbxContent>
                  </v:textbox>
                </v:rect>
                <v:rect id="Rectangle 2582" o:spid="_x0000_s1196" style="position:absolute;left:1103;top:37546;width:4490;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kyqxgAAAN0AAAAPAAAAZHJzL2Rvd25yZXYueG1sRI9Ba8JA&#10;FITvBf/D8oTe6sZAS0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T+JMqsYAAADdAAAA&#10;DwAAAAAAAAAAAAAAAAAHAgAAZHJzL2Rvd25yZXYueG1sUEsFBgAAAAADAAMAtwAAAPoCAAAAAA==&#10;" filled="f" stroked="f">
                  <v:textbox inset="0,0,0,0">
                    <w:txbxContent>
                      <w:p w14:paraId="1F3ED15E" w14:textId="77777777" w:rsidR="00294FC8" w:rsidRDefault="00106299">
                        <w:pPr>
                          <w:spacing w:after="160" w:line="259" w:lineRule="auto"/>
                          <w:ind w:left="0" w:firstLine="0"/>
                        </w:pPr>
                        <w:r>
                          <w:rPr>
                            <w:rFonts w:ascii="Roboto" w:eastAsia="Roboto" w:hAnsi="Roboto" w:cs="Roboto"/>
                            <w:color w:val="35454E"/>
                            <w:sz w:val="15"/>
                          </w:rPr>
                          <w:t>joblib</w:t>
                        </w:r>
                      </w:p>
                    </w:txbxContent>
                  </v:textbox>
                </v:rect>
                <v:rect id="Rectangle 2583" o:spid="_x0000_s1197" style="position:absolute;left:1103;top:38859;width:1272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ukx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IK7pMcYAAADdAAAA&#10;DwAAAAAAAAAAAAAAAAAHAgAAZHJzL2Rvd25yZXYueG1sUEsFBgAAAAADAAMAtwAAAPoCAAAAAA==&#10;" filled="f" stroked="f">
                  <v:textbox inset="0,0,0,0">
                    <w:txbxContent>
                      <w:p w14:paraId="49571BA1" w14:textId="77777777" w:rsidR="00294FC8" w:rsidRDefault="00106299">
                        <w:pPr>
                          <w:spacing w:after="160" w:line="259" w:lineRule="auto"/>
                          <w:ind w:left="0" w:firstLine="0"/>
                        </w:pPr>
                        <w:r>
                          <w:rPr>
                            <w:rFonts w:ascii="Roboto" w:eastAsia="Roboto" w:hAnsi="Roboto" w:cs="Roboto"/>
                            <w:color w:val="35454E"/>
                            <w:sz w:val="15"/>
                          </w:rPr>
                          <w:t>lazy-object-proxy</w:t>
                        </w:r>
                      </w:p>
                    </w:txbxContent>
                  </v:textbox>
                </v:rect>
                <v:rect id="Rectangle 2584" o:spid="_x0000_s1198" style="position:absolute;left:1103;top:40172;width:7483;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3FF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r0dxRcYAAADdAAAA&#10;DwAAAAAAAAAAAAAAAAAHAgAAZHJzL2Rvd25yZXYueG1sUEsFBgAAAAADAAMAtwAAAPoCAAAAAA==&#10;" filled="f" stroked="f">
                  <v:textbox inset="0,0,0,0">
                    <w:txbxContent>
                      <w:p w14:paraId="7BE3A51C" w14:textId="77777777" w:rsidR="00294FC8" w:rsidRDefault="00106299">
                        <w:pPr>
                          <w:spacing w:after="160" w:line="259" w:lineRule="auto"/>
                          <w:ind w:left="0" w:firstLine="0"/>
                        </w:pPr>
                        <w:r>
                          <w:rPr>
                            <w:rFonts w:ascii="Roboto" w:eastAsia="Roboto" w:hAnsi="Roboto" w:cs="Roboto"/>
                            <w:color w:val="35454E"/>
                            <w:sz w:val="15"/>
                          </w:rPr>
                          <w:t>livereload</w:t>
                        </w:r>
                      </w:p>
                    </w:txbxContent>
                  </v:textbox>
                </v:rect>
                <v:rect id="Rectangle 2585" o:spid="_x0000_s1199" style="position:absolute;left:1103;top:41485;width:2994;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" filled="f" stroked="f">
                  <v:textbox inset="0,0,0,0">
                    <w:txbxContent>
                      <w:p w14:paraId="6E87D4BA" w14:textId="77777777" w:rsidR="00294FC8" w:rsidRDefault="00106299">
                        <w:pPr>
                          <w:spacing w:after="160" w:line="259" w:lineRule="auto"/>
                          <w:ind w:left="0" w:firstLine="0"/>
                        </w:pPr>
                        <w:r>
                          <w:rPr>
                            <w:rFonts w:ascii="Roboto" w:eastAsia="Roboto" w:hAnsi="Roboto" w:cs="Roboto"/>
                            <w:color w:val="35454E"/>
                            <w:sz w:val="15"/>
                          </w:rPr>
                          <w:t>lunr</w:t>
                        </w:r>
                      </w:p>
                    </w:txbxContent>
                  </v:textbox>
                </v:rect>
                <v:rect id="Rectangle 2586" o:spid="_x0000_s1200" style="position:absolute;left:1103;top:42798;width:598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UqpxwAAAN0AAAAPAAAAZHJzL2Rvd25yZXYueG1sRI9Ba8JA&#10;FITvgv9heUJvulFo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DDZSqnHAAAA3QAA&#10;AA8AAAAAAAAAAAAAAAAABwIAAGRycy9kb3ducmV2LnhtbFBLBQYAAAAAAwADALcAAAD7AgAAAAA=&#10;" filled="f" stroked="f">
                  <v:textbox inset="0,0,0,0">
                    <w:txbxContent>
                      <w:p w14:paraId="4410AE3B" w14:textId="77777777" w:rsidR="00294FC8" w:rsidRDefault="00106299">
                        <w:pPr>
                          <w:spacing w:after="160" w:line="259" w:lineRule="auto"/>
                          <w:ind w:left="0" w:firstLine="0"/>
                        </w:pPr>
                        <w:r>
                          <w:rPr>
                            <w:rFonts w:ascii="Roboto" w:eastAsia="Roboto" w:hAnsi="Roboto" w:cs="Roboto"/>
                            <w:color w:val="35454E"/>
                            <w:sz w:val="15"/>
                          </w:rPr>
                          <w:t>Markdown</w:t>
                        </w:r>
                      </w:p>
                    </w:txbxContent>
                  </v:textbox>
                </v:rect>
                <v:rect id="Rectangle 2587" o:spid="_x0000_s1201" style="position:absolute;left:1103;top:44112;width:7483;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e8y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H/FA3i8CU9ATu4AAAD//wMAUEsBAi0AFAAGAAgAAAAhANvh9svuAAAAhQEAABMAAAAAAAAA&#10;AAAAAAAAAAAAAFtDb250ZW50X1R5cGVzXS54bWxQSwECLQAUAAYACAAAACEAWvQsW78AAAAVAQAA&#10;CwAAAAAAAAAAAAAAAAAfAQAAX3JlbHMvLnJlbHNQSwECLQAUAAYACAAAACEAX5XvMsYAAADdAAAA&#10;DwAAAAAAAAAAAAAAAAAHAgAAZHJzL2Rvd25yZXYueG1sUEsFBgAAAAADAAMAtwAAAPoCAAAAAA==&#10;" filled="f" stroked="f">
                  <v:textbox inset="0,0,0,0">
                    <w:txbxContent>
                      <w:p w14:paraId="3B045A2D" w14:textId="77777777" w:rsidR="00294FC8" w:rsidRDefault="00106299">
                        <w:pPr>
                          <w:spacing w:after="160" w:line="259" w:lineRule="auto"/>
                          <w:ind w:left="0" w:firstLine="0"/>
                        </w:pPr>
                        <w:r>
                          <w:rPr>
                            <w:rFonts w:ascii="Roboto" w:eastAsia="Roboto" w:hAnsi="Roboto" w:cs="Roboto"/>
                            <w:color w:val="35454E"/>
                            <w:sz w:val="15"/>
                          </w:rPr>
                          <w:t>MarkupSafe</w:t>
                        </w:r>
                      </w:p>
                    </w:txbxContent>
                  </v:textbox>
                </v:rect>
                <v:rect id="Rectangle 2588" o:spid="_x0000_s1202" style="position:absolute;left:1103;top:45425;width:4490;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" filled="f" stroked="f">
                  <v:textbox inset="0,0,0,0">
                    <w:txbxContent>
                      <w:p w14:paraId="0A7CBDAF" w14:textId="77777777" w:rsidR="00294FC8" w:rsidRDefault="00106299">
                        <w:pPr>
                          <w:spacing w:after="160" w:line="259" w:lineRule="auto"/>
                          <w:ind w:left="0" w:firstLine="0"/>
                        </w:pPr>
                        <w:r>
                          <w:rPr>
                            <w:rFonts w:ascii="Roboto" w:eastAsia="Roboto" w:hAnsi="Roboto" w:cs="Roboto"/>
                            <w:color w:val="35454E"/>
                            <w:sz w:val="15"/>
                          </w:rPr>
                          <w:t>mccabe</w:t>
                        </w:r>
                      </w:p>
                    </w:txbxContent>
                  </v:textbox>
                </v:rect>
                <v:rect id="Rectangle 2589" o:spid="_x0000_s1203" style="position:absolute;left:1103;top:46738;width:673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7bxgAAAN0AAAAPAAAAZHJzL2Rvd25yZXYueG1sRI9Pa8JA&#10;FMTvgt9heUJvulGw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QUbe28YAAADdAAAA&#10;DwAAAAAAAAAAAAAAAAAHAgAAZHJzL2Rvd25yZXYueG1sUEsFBgAAAAADAAMAtwAAAPoCAAAAAA==&#10;" filled="f" stroked="f">
                  <v:textbox inset="0,0,0,0">
                    <w:txbxContent>
                      <w:p w14:paraId="1824A804" w14:textId="77777777" w:rsidR="00294FC8" w:rsidRDefault="00106299">
                        <w:pPr>
                          <w:spacing w:after="160" w:line="259" w:lineRule="auto"/>
                          <w:ind w:left="0" w:firstLine="0"/>
                        </w:pPr>
                        <w:r>
                          <w:rPr>
                            <w:rFonts w:ascii="Roboto" w:eastAsia="Roboto" w:hAnsi="Roboto" w:cs="Roboto"/>
                            <w:color w:val="35454E"/>
                            <w:sz w:val="15"/>
                          </w:rPr>
                          <w:t>mergedeep</w:t>
                        </w:r>
                      </w:p>
                    </w:txbxContent>
                  </v:textbox>
                </v:rect>
                <v:rect id="Rectangle 2590" o:spid="_x0000_s1204" style="position:absolute;left:1103;top:48051;width:673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eGbwgAAAN0AAAAPAAAAZHJzL2Rvd25yZXYueG1sRE9Ni8Iw&#10;EL0L/ocwwt40VVB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BVpeGbwgAAAN0AAAAPAAAA&#10;AAAAAAAAAAAAAAcCAABkcnMvZG93bnJldi54bWxQSwUGAAAAAAMAAwC3AAAA9gIAAAAA&#10;" filled="f" stroked="f">
                  <v:textbox inset="0,0,0,0">
                    <w:txbxContent>
                      <w:p w14:paraId="458FFAF6" w14:textId="77777777" w:rsidR="00294FC8" w:rsidRDefault="00106299">
                        <w:pPr>
                          <w:spacing w:after="160" w:line="259" w:lineRule="auto"/>
                          <w:ind w:left="0" w:firstLine="0"/>
                        </w:pPr>
                        <w:r>
                          <w:rPr>
                            <w:rFonts w:ascii="Roboto" w:eastAsia="Roboto" w:hAnsi="Roboto" w:cs="Roboto"/>
                            <w:color w:val="35454E"/>
                            <w:sz w:val="15"/>
                          </w:rPr>
                          <w:t>mkautodoc</w:t>
                        </w:r>
                      </w:p>
                    </w:txbxContent>
                  </v:textbox>
                </v:rect>
                <v:rect id="Rectangle 2591" o:spid="_x0000_s1205" style="position:absolute;left:1103;top:49365;width:4490;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" filled="f" stroked="f">
                  <v:textbox inset="0,0,0,0">
                    <w:txbxContent>
                      <w:p w14:paraId="4B255C5C" w14:textId="77777777" w:rsidR="00294FC8" w:rsidRDefault="00106299">
                        <w:pPr>
                          <w:spacing w:after="160" w:line="259" w:lineRule="auto"/>
                          <w:ind w:left="0" w:firstLine="0"/>
                        </w:pPr>
                        <w:r>
                          <w:rPr>
                            <w:rFonts w:ascii="Roboto" w:eastAsia="Roboto" w:hAnsi="Roboto" w:cs="Roboto"/>
                            <w:color w:val="35454E"/>
                            <w:sz w:val="15"/>
                          </w:rPr>
                          <w:t>mkdocs</w:t>
                        </w:r>
                      </w:p>
                    </w:txbxContent>
                  </v:textbox>
                </v:rect>
                <v:rect id="Rectangle 2592" o:spid="_x0000_s1206" style="position:absolute;left:1103;top:50678;width:1122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9p3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PSQzXN+EJyPwfAAD//wMAUEsBAi0AFAAGAAgAAAAhANvh9svuAAAAhQEAABMAAAAAAAAA&#10;AAAAAAAAAAAAAFtDb250ZW50X1R5cGVzXS54bWxQSwECLQAUAAYACAAAACEAWvQsW78AAAAVAQAA&#10;CwAAAAAAAAAAAAAAAAAfAQAAX3JlbHMvLnJlbHNQSwECLQAUAAYACAAAACEAyjvad8YAAADdAAAA&#10;DwAAAAAAAAAAAAAAAAAHAgAAZHJzL2Rvd25yZXYueG1sUEsFBgAAAAADAAMAtwAAAPoCAAAAAA==&#10;" filled="f" stroked="f">
                  <v:textbox inset="0,0,0,0">
                    <w:txbxContent>
                      <w:p w14:paraId="20FDD19A" w14:textId="77777777" w:rsidR="00294FC8" w:rsidRDefault="00106299">
                        <w:pPr>
                          <w:spacing w:after="160" w:line="259" w:lineRule="auto"/>
                          <w:ind w:left="0" w:firstLine="0"/>
                        </w:pPr>
                        <w:r>
                          <w:rPr>
                            <w:rFonts w:ascii="Roboto" w:eastAsia="Roboto" w:hAnsi="Roboto" w:cs="Roboto"/>
                            <w:color w:val="35454E"/>
                            <w:sz w:val="15"/>
                          </w:rPr>
                          <w:t>mkdocs-autorefs</w:t>
                        </w:r>
                      </w:p>
                    </w:txbxContent>
                  </v:textbox>
                </v:rect>
                <v:rect id="Rectangle 2593" o:spid="_x0000_s1207" style="position:absolute;left:1103;top:51991;width:11973;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3/sxgAAAN0AAAAPAAAAZHJzL2Rvd25yZXYueG1sRI9Ba8JA&#10;FITvgv9heQVvuqlS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pXd/7MYAAADdAAAA&#10;DwAAAAAAAAAAAAAAAAAHAgAAZHJzL2Rvd25yZXYueG1sUEsFBgAAAAADAAMAtwAAAPoCAAAAAA==&#10;" filled="f" stroked="f">
                  <v:textbox inset="0,0,0,0">
                    <w:txbxContent>
                      <w:p w14:paraId="010B5B99" w14:textId="77777777" w:rsidR="00294FC8" w:rsidRDefault="00106299">
                        <w:pPr>
                          <w:spacing w:after="160" w:line="259" w:lineRule="auto"/>
                          <w:ind w:left="0" w:firstLine="0"/>
                        </w:pPr>
                        <w:r>
                          <w:rPr>
                            <w:rFonts w:ascii="Roboto" w:eastAsia="Roboto" w:hAnsi="Roboto" w:cs="Roboto"/>
                            <w:color w:val="35454E"/>
                            <w:sz w:val="15"/>
                          </w:rPr>
                          <w:t>mkdocs-bootstrap</w:t>
                        </w:r>
                      </w:p>
                    </w:txbxContent>
                  </v:textbox>
                </v:rect>
                <v:rect id="Rectangle 2594" o:spid="_x0000_s1208" style="position:absolute;left:1103;top:53304;width:1122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eYxgAAAN0AAAAPAAAAZHJzL2Rvd25yZXYueG1sRI9Ba8JA&#10;FITvgv9heQVvuqlY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Kp7nmMYAAADdAAAA&#10;DwAAAAAAAAAAAAAAAAAHAgAAZHJzL2Rvd25yZXYueG1sUEsFBgAAAAADAAMAtwAAAPoCAAAAAA==&#10;" filled="f" stroked="f">
                  <v:textbox inset="0,0,0,0">
                    <w:txbxContent>
                      <w:p w14:paraId="5B75B04F" w14:textId="77777777" w:rsidR="00294FC8" w:rsidRDefault="00106299">
                        <w:pPr>
                          <w:spacing w:after="160" w:line="259" w:lineRule="auto"/>
                          <w:ind w:left="0" w:firstLine="0"/>
                        </w:pPr>
                        <w:r>
                          <w:rPr>
                            <w:rFonts w:ascii="Roboto" w:eastAsia="Roboto" w:hAnsi="Roboto" w:cs="Roboto"/>
                            <w:color w:val="35454E"/>
                            <w:sz w:val="15"/>
                          </w:rPr>
                          <w:t>mkdocs-material</w:t>
                        </w:r>
                      </w:p>
                    </w:txbxContent>
                  </v:textbox>
                </v:rect>
                <v:rect id="Rectangle 2595" o:spid="_x0000_s1209" style="position:absolute;left:1103;top:54617;width:1945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kIDxQAAAN0AAAAPAAAAZHJzL2Rvd25yZXYueG1sRI9Bi8Iw&#10;FITvgv8hPGFvmioo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BF0kIDxQAAAN0AAAAP&#10;AAAAAAAAAAAAAAAAAAcCAABkcnMvZG93bnJldi54bWxQSwUGAAAAAAMAAwC3AAAA+QIAAAAA&#10;" filled="f" stroked="f">
                  <v:textbox inset="0,0,0,0">
                    <w:txbxContent>
                      <w:p w14:paraId="216C5A71" w14:textId="77777777" w:rsidR="00294FC8" w:rsidRDefault="00106299">
                        <w:pPr>
                          <w:spacing w:after="160" w:line="259" w:lineRule="auto"/>
                          <w:ind w:left="0" w:firstLine="0"/>
                        </w:pPr>
                        <w:r>
                          <w:rPr>
                            <w:rFonts w:ascii="Roboto" w:eastAsia="Roboto" w:hAnsi="Roboto" w:cs="Roboto"/>
                            <w:color w:val="35454E"/>
                            <w:sz w:val="15"/>
                          </w:rPr>
                          <w:t>mkdocs-material-extensions</w:t>
                        </w:r>
                      </w:p>
                    </w:txbxContent>
                  </v:textbox>
                </v:rect>
                <v:rect id="Rectangle 2596" o:spid="_x0000_s1210" style="position:absolute;left:1103;top:55931;width:17959;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Nx0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C1ANx0xQAAAN0AAAAP&#10;AAAAAAAAAAAAAAAAAAcCAABkcnMvZG93bnJldi54bWxQSwUGAAAAAAMAAwC3AAAA+QIAAAAA&#10;" filled="f" stroked="f">
                  <v:textbox inset="0,0,0,0">
                    <w:txbxContent>
                      <w:p w14:paraId="3F303CCD" w14:textId="77777777" w:rsidR="00294FC8" w:rsidRDefault="00106299">
                        <w:pPr>
                          <w:spacing w:after="160" w:line="259" w:lineRule="auto"/>
                          <w:ind w:left="0" w:firstLine="0"/>
                        </w:pPr>
                        <w:r>
                          <w:rPr>
                            <w:rFonts w:ascii="Roboto" w:eastAsia="Roboto" w:hAnsi="Roboto" w:cs="Roboto"/>
                            <w:color w:val="35454E"/>
                            <w:sz w:val="15"/>
                          </w:rPr>
                          <w:t>mkdocs-print-site-plugin</w:t>
                        </w:r>
                      </w:p>
                    </w:txbxContent>
                  </v:textbox>
                </v:rect>
                <v:rect id="Rectangle 2597" o:spid="_x0000_s1211" style="position:absolute;left:1103;top:57244;width:8980;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HnvxgAAAN0AAAAPAAAAZHJzL2Rvd25yZXYueG1sRI9Ba8JA&#10;FITvgv9heQVvuqlg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2kx578YAAADdAAAA&#10;DwAAAAAAAAAAAAAAAAAHAgAAZHJzL2Rvd25yZXYueG1sUEsFBgAAAAADAAMAtwAAAPoCAAAAAA==&#10;" filled="f" stroked="f">
                  <v:textbox inset="0,0,0,0">
                    <w:txbxContent>
                      <w:p w14:paraId="6B939976" w14:textId="77777777" w:rsidR="00294FC8" w:rsidRDefault="00106299">
                        <w:pPr>
                          <w:spacing w:after="160" w:line="259" w:lineRule="auto"/>
                          <w:ind w:left="0" w:firstLine="0"/>
                        </w:pPr>
                        <w:r>
                          <w:rPr>
                            <w:rFonts w:ascii="Roboto" w:eastAsia="Roboto" w:hAnsi="Roboto" w:cs="Roboto"/>
                            <w:color w:val="35454E"/>
                            <w:sz w:val="15"/>
                          </w:rPr>
                          <w:t>mkdocstrings</w:t>
                        </w:r>
                      </w:p>
                    </w:txbxContent>
                  </v:textbox>
                </v:rect>
                <v:rect id="Rectangle 2598" o:spid="_x0000_s1212" style="position:absolute;left:1103;top:58557;width:2994;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2dwgAAAN0AAAAPAAAAZHJzL2Rvd25yZXYueG1sRE9Ni8Iw&#10;EL0L/ocwwt40VVB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Cr0+2dwgAAAN0AAAAPAAAA&#10;AAAAAAAAAAAAAAcCAABkcnMvZG93bnJldi54bWxQSwUGAAAAAAMAAwC3AAAA9gIAAAAA&#10;" filled="f" stroked="f">
                  <v:textbox inset="0,0,0,0">
                    <w:txbxContent>
                      <w:p w14:paraId="162199A8" w14:textId="77777777" w:rsidR="00294FC8" w:rsidRDefault="00106299">
                        <w:pPr>
                          <w:spacing w:after="160" w:line="259" w:lineRule="auto"/>
                          <w:ind w:left="0" w:firstLine="0"/>
                        </w:pPr>
                        <w:r>
                          <w:rPr>
                            <w:rFonts w:ascii="Roboto" w:eastAsia="Roboto" w:hAnsi="Roboto" w:cs="Roboto"/>
                            <w:color w:val="35454E"/>
                            <w:sz w:val="15"/>
                          </w:rPr>
                          <w:t>mypy</w:t>
                        </w:r>
                      </w:p>
                    </w:txbxContent>
                  </v:textbox>
                </v:rect>
                <v:rect id="Rectangle 2599" o:spid="_x0000_s1213" style="position:absolute;left:1103;top:59870;width:1122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0gGxgAAAN0AAAAPAAAAZHJzL2Rvd25yZXYueG1sRI9Ba8JA&#10;FITvQv/D8gredNNAi4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xJ9IBsYAAADdAAAA&#10;DwAAAAAAAAAAAAAAAAAHAgAAZHJzL2Rvd25yZXYueG1sUEsFBgAAAAADAAMAtwAAAPoCAAAAAA==&#10;" filled="f" stroked="f">
                  <v:textbox inset="0,0,0,0">
                    <w:txbxContent>
                      <w:p w14:paraId="6BCF3587" w14:textId="77777777" w:rsidR="00294FC8" w:rsidRDefault="00106299">
                        <w:pPr>
                          <w:spacing w:after="160" w:line="259" w:lineRule="auto"/>
                          <w:ind w:left="0" w:firstLine="0"/>
                        </w:pPr>
                        <w:r>
                          <w:rPr>
                            <w:rFonts w:ascii="Roboto" w:eastAsia="Roboto" w:hAnsi="Roboto" w:cs="Roboto"/>
                            <w:color w:val="35454E"/>
                            <w:sz w:val="15"/>
                          </w:rPr>
                          <w:t>mypy-extensions</w:t>
                        </w:r>
                      </w:p>
                    </w:txbxContent>
                  </v:textbox>
                </v:rect>
                <v:rect id="Rectangle 2600" o:spid="_x0000_s1214" style="position:absolute;left:1103;top:61184;width:2994;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" filled="f" stroked="f">
                  <v:textbox inset="0,0,0,0">
                    <w:txbxContent>
                      <w:p w14:paraId="0BDC9B54" w14:textId="77777777" w:rsidR="00294FC8" w:rsidRDefault="00106299">
                        <w:pPr>
                          <w:spacing w:after="160" w:line="259" w:lineRule="auto"/>
                          <w:ind w:left="0" w:firstLine="0"/>
                        </w:pPr>
                        <w:r>
                          <w:rPr>
                            <w:rFonts w:ascii="Roboto" w:eastAsia="Roboto" w:hAnsi="Roboto" w:cs="Roboto"/>
                            <w:color w:val="35454E"/>
                            <w:sz w:val="15"/>
                          </w:rPr>
                          <w:t>nltk</w:t>
                        </w:r>
                      </w:p>
                    </w:txbxContent>
                  </v:textbox>
                </v:rect>
                <v:rect id="Rectangle 2601" o:spid="_x0000_s1215" style="position:absolute;left:1103;top:62497;width:673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D7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oyX8vglPQGZ3AAAA//8DAFBLAQItABQABgAIAAAAIQDb4fbL7gAAAIUBAAATAAAAAAAA&#10;AAAAAAAAAAAAAABbQ29udGVudF9UeXBlc10ueG1sUEsBAi0AFAAGAAgAAAAhAFr0LFu/AAAAFQEA&#10;AAsAAAAAAAAAAAAAAAAAHwEAAF9yZWxzLy5yZWxzUEsBAi0AFAAGAAgAAAAhAAnGsPvHAAAA3QAA&#10;AA8AAAAAAAAAAAAAAAAABwIAAGRycy9kb3ducmV2LnhtbFBLBQYAAAAAAwADALcAAAD7AgAAAAA=&#10;" filled="f" stroked="f">
                  <v:textbox inset="0,0,0,0">
                    <w:txbxContent>
                      <w:p w14:paraId="0A3B9EA9" w14:textId="77777777" w:rsidR="00294FC8" w:rsidRDefault="00106299">
                        <w:pPr>
                          <w:spacing w:after="160" w:line="259" w:lineRule="auto"/>
                          <w:ind w:left="0" w:firstLine="0"/>
                        </w:pPr>
                        <w:r>
                          <w:rPr>
                            <w:rFonts w:ascii="Roboto" w:eastAsia="Roboto" w:hAnsi="Roboto" w:cs="Roboto"/>
                            <w:color w:val="35454E"/>
                            <w:sz w:val="15"/>
                          </w:rPr>
                          <w:t>packaging</w:t>
                        </w:r>
                      </w:p>
                    </w:txbxContent>
                  </v:textbox>
                </v:rect>
                <v:rect id="Rectangle 2602" o:spid="_x0000_s1216" style="position:absolute;left:1103;top:63810;width:2994;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C6M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" filled="f" stroked="f">
                  <v:textbox inset="0,0,0,0">
                    <w:txbxContent>
                      <w:p w14:paraId="0D31C359" w14:textId="77777777" w:rsidR="00294FC8" w:rsidRDefault="00106299">
                        <w:pPr>
                          <w:spacing w:after="160" w:line="259" w:lineRule="auto"/>
                          <w:ind w:left="0" w:firstLine="0"/>
                        </w:pPr>
                        <w:r>
                          <w:rPr>
                            <w:rFonts w:ascii="Roboto" w:eastAsia="Roboto" w:hAnsi="Roboto" w:cs="Roboto"/>
                            <w:color w:val="35454E"/>
                            <w:sz w:val="15"/>
                          </w:rPr>
                          <w:t>pipx</w:t>
                        </w:r>
                      </w:p>
                    </w:txbxContent>
                  </v:textbox>
                </v:rect>
                <v:rect id="Rectangle 2603" o:spid="_x0000_s1217" style="position:absolute;left:1103;top:65123;width:898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" filled="f" stroked="f">
                  <v:textbox inset="0,0,0,0">
                    <w:txbxContent>
                      <w:p w14:paraId="68844569" w14:textId="77777777" w:rsidR="00294FC8" w:rsidRDefault="00106299">
                        <w:pPr>
                          <w:spacing w:after="160" w:line="259" w:lineRule="auto"/>
                          <w:ind w:left="0" w:firstLine="0"/>
                        </w:pPr>
                        <w:r>
                          <w:rPr>
                            <w:rFonts w:ascii="Roboto" w:eastAsia="Roboto" w:hAnsi="Roboto" w:cs="Roboto"/>
                            <w:color w:val="35454E"/>
                            <w:sz w:val="15"/>
                          </w:rPr>
                          <w:t>platformdirs</w:t>
                        </w:r>
                      </w:p>
                    </w:txbxContent>
                  </v:textbox>
                </v:rect>
                <v:rect id="Rectangle 2604" o:spid="_x0000_s1218" style="position:absolute;left:1103;top:66436;width:449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" filled="f" stroked="f">
                  <v:textbox inset="0,0,0,0">
                    <w:txbxContent>
                      <w:p w14:paraId="6749A304" w14:textId="77777777" w:rsidR="00294FC8" w:rsidRDefault="00106299">
                        <w:pPr>
                          <w:spacing w:after="160" w:line="259" w:lineRule="auto"/>
                          <w:ind w:left="0" w:firstLine="0"/>
                        </w:pPr>
                        <w:r>
                          <w:rPr>
                            <w:rFonts w:ascii="Roboto" w:eastAsia="Roboto" w:hAnsi="Roboto" w:cs="Roboto"/>
                            <w:color w:val="35454E"/>
                            <w:sz w:val="15"/>
                          </w:rPr>
                          <w:t>pluggy</w:t>
                        </w:r>
                      </w:p>
                    </w:txbxContent>
                  </v:textbox>
                </v:rect>
                <v:rect id="Rectangle 2605" o:spid="_x0000_s1219" style="position:absolute;left:1103;top:67750;width:4490;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" filled="f" stroked="f">
                  <v:textbox inset="0,0,0,0">
                    <w:txbxContent>
                      <w:p w14:paraId="02966104" w14:textId="77777777" w:rsidR="00294FC8" w:rsidRDefault="00106299">
                        <w:pPr>
                          <w:spacing w:after="160" w:line="259" w:lineRule="auto"/>
                          <w:ind w:left="0" w:firstLine="0"/>
                        </w:pPr>
                        <w:r>
                          <w:rPr>
                            <w:rFonts w:ascii="Roboto" w:eastAsia="Roboto" w:hAnsi="Roboto" w:cs="Roboto"/>
                            <w:color w:val="35454E"/>
                            <w:sz w:val="15"/>
                          </w:rPr>
                          <w:t>psutil</w:t>
                        </w:r>
                      </w:p>
                    </w:txbxContent>
                  </v:textbox>
                </v:rect>
                <v:rect id="Rectangle 2606" o:spid="_x0000_s1220" style="position:absolute;left:1103;top:69063;width:1497;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" filled="f" stroked="f">
                  <v:textbox inset="0,0,0,0">
                    <w:txbxContent>
                      <w:p w14:paraId="53B1B002" w14:textId="77777777" w:rsidR="00294FC8" w:rsidRDefault="00106299">
                        <w:pPr>
                          <w:spacing w:after="160" w:line="259" w:lineRule="auto"/>
                          <w:ind w:left="0" w:firstLine="0"/>
                        </w:pPr>
                        <w:r>
                          <w:rPr>
                            <w:rFonts w:ascii="Roboto" w:eastAsia="Roboto" w:hAnsi="Roboto" w:cs="Roboto"/>
                            <w:color w:val="35454E"/>
                            <w:sz w:val="15"/>
                          </w:rPr>
                          <w:t>py</w:t>
                        </w:r>
                      </w:p>
                    </w:txbxContent>
                  </v:textbox>
                </v:rect>
                <v:rect id="Rectangle 2607" o:spid="_x0000_s1221" style="position:absolute;left:1103;top:70376;width:8232;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40U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iKxvB8E56AnD8AAAD//wMAUEsBAi0AFAAGAAgAAAAhANvh9svuAAAAhQEAABMAAAAAAAAA&#10;AAAAAAAAAAAAAFtDb250ZW50X1R5cGVzXS54bWxQSwECLQAUAAYACAAAACEAWvQsW78AAAAVAQAA&#10;CwAAAAAAAAAAAAAAAAAfAQAAX3JlbHMvLnJlbHNQSwECLQAUAAYACAAAACEA6WONFMYAAADdAAAA&#10;DwAAAAAAAAAAAAAAAAAHAgAAZHJzL2Rvd25yZXYueG1sUEsFBgAAAAADAAMAtwAAAPoCAAAAAA==&#10;" filled="f" stroked="f">
                  <v:textbox inset="0,0,0,0">
                    <w:txbxContent>
                      <w:p w14:paraId="17AA4E3B" w14:textId="77777777" w:rsidR="00294FC8" w:rsidRDefault="00106299">
                        <w:pPr>
                          <w:spacing w:after="160" w:line="259" w:lineRule="auto"/>
                          <w:ind w:left="0" w:firstLine="0"/>
                        </w:pPr>
                        <w:r>
                          <w:rPr>
                            <w:rFonts w:ascii="Roboto" w:eastAsia="Roboto" w:hAnsi="Roboto" w:cs="Roboto"/>
                            <w:color w:val="35454E"/>
                            <w:sz w:val="15"/>
                          </w:rPr>
                          <w:t>pycodestyle</w:t>
                        </w:r>
                      </w:p>
                    </w:txbxContent>
                  </v:textbox>
                </v:rect>
                <v:rect id="Rectangle 2608" o:spid="_x0000_s1222" style="position:absolute;left:1103;top:71689;width:523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" filled="f" stroked="f">
                  <v:textbox inset="0,0,0,0">
                    <w:txbxContent>
                      <w:p w14:paraId="28028E5A" w14:textId="77777777" w:rsidR="00294FC8" w:rsidRDefault="00106299">
                        <w:pPr>
                          <w:spacing w:after="160" w:line="259" w:lineRule="auto"/>
                          <w:ind w:left="0" w:firstLine="0"/>
                        </w:pPr>
                        <w:r>
                          <w:rPr>
                            <w:rFonts w:ascii="Roboto" w:eastAsia="Roboto" w:hAnsi="Roboto" w:cs="Roboto"/>
                            <w:color w:val="35454E"/>
                            <w:sz w:val="15"/>
                          </w:rPr>
                          <w:t>pycosat</w:t>
                        </w:r>
                      </w:p>
                    </w:txbxContent>
                  </v:textbox>
                </v:rect>
                <v:rect id="Rectangle 2609" o:spid="_x0000_s1223" style="position:absolute;left:1103;top:73003;width:673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" filled="f" stroked="f">
                  <v:textbox inset="0,0,0,0">
                    <w:txbxContent>
                      <w:p w14:paraId="17CD3DCB" w14:textId="77777777" w:rsidR="00294FC8" w:rsidRDefault="00106299">
                        <w:pPr>
                          <w:spacing w:after="160" w:line="259" w:lineRule="auto"/>
                          <w:ind w:left="0" w:firstLine="0"/>
                        </w:pPr>
                        <w:r>
                          <w:rPr>
                            <w:rFonts w:ascii="Roboto" w:eastAsia="Roboto" w:hAnsi="Roboto" w:cs="Roboto"/>
                            <w:color w:val="35454E"/>
                            <w:sz w:val="15"/>
                          </w:rPr>
                          <w:t>pycparser</w:t>
                        </w:r>
                      </w:p>
                    </w:txbxContent>
                  </v:textbox>
                </v:rect>
                <v:rect id="Rectangle 2610" o:spid="_x0000_s1224" style="position:absolute;left:1103;top:74316;width:7483;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" filled="f" stroked="f">
                  <v:textbox inset="0,0,0,0">
                    <w:txbxContent>
                      <w:p w14:paraId="1C6D2304" w14:textId="77777777" w:rsidR="00294FC8" w:rsidRDefault="00106299">
                        <w:pPr>
                          <w:spacing w:after="160" w:line="259" w:lineRule="auto"/>
                          <w:ind w:left="0" w:firstLine="0"/>
                        </w:pPr>
                        <w:r>
                          <w:rPr>
                            <w:rFonts w:ascii="Roboto" w:eastAsia="Roboto" w:hAnsi="Roboto" w:cs="Roboto"/>
                            <w:color w:val="35454E"/>
                            <w:sz w:val="15"/>
                          </w:rPr>
                          <w:t>pydocstyle</w:t>
                        </w:r>
                      </w:p>
                    </w:txbxContent>
                  </v:textbox>
                </v:rect>
                <v:rect id="Rectangle 2611" o:spid="_x0000_s1225" style="position:absolute;left:1103;top:75629;width:5987;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" filled="f" stroked="f">
                  <v:textbox inset="0,0,0,0">
                    <w:txbxContent>
                      <w:p w14:paraId="6B670106" w14:textId="77777777" w:rsidR="00294FC8" w:rsidRDefault="00106299">
                        <w:pPr>
                          <w:spacing w:after="160" w:line="259" w:lineRule="auto"/>
                          <w:ind w:left="0" w:firstLine="0"/>
                        </w:pPr>
                        <w:r>
                          <w:rPr>
                            <w:rFonts w:ascii="Roboto" w:eastAsia="Roboto" w:hAnsi="Roboto" w:cs="Roboto"/>
                            <w:color w:val="35454E"/>
                            <w:sz w:val="15"/>
                          </w:rPr>
                          <w:t>pyflakes</w:t>
                        </w:r>
                      </w:p>
                    </w:txbxContent>
                  </v:textbox>
                </v:rect>
                <v:rect id="Rectangle 2612" o:spid="_x0000_s1226" style="position:absolute;left:1103;top:76942;width:598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" filled="f" stroked="f">
                  <v:textbox inset="0,0,0,0">
                    <w:txbxContent>
                      <w:p w14:paraId="1D9E1BB7" w14:textId="77777777" w:rsidR="00294FC8" w:rsidRDefault="00106299">
                        <w:pPr>
                          <w:spacing w:after="160" w:line="259" w:lineRule="auto"/>
                          <w:ind w:left="0" w:firstLine="0"/>
                        </w:pPr>
                        <w:r>
                          <w:rPr>
                            <w:rFonts w:ascii="Roboto" w:eastAsia="Roboto" w:hAnsi="Roboto" w:cs="Roboto"/>
                            <w:color w:val="35454E"/>
                            <w:sz w:val="15"/>
                          </w:rPr>
                          <w:t>Pygments</w:t>
                        </w:r>
                      </w:p>
                    </w:txbxContent>
                  </v:textbox>
                </v:rect>
                <v:rect id="Rectangle 2613" o:spid="_x0000_s1227" style="position:absolute;left:1103;top:78255;width:449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R3KxgAAAN0AAAAPAAAAZHJzL2Rvd25yZXYueG1sRI9Ba8JA&#10;FITvQv/D8oTezCYWRK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E4EdysYAAADdAAAA&#10;DwAAAAAAAAAAAAAAAAAHAgAAZHJzL2Rvd25yZXYueG1sUEsFBgAAAAADAAMAtwAAAPoCAAAAAA==&#10;" filled="f" stroked="f">
                  <v:textbox inset="0,0,0,0">
                    <w:txbxContent>
                      <w:p w14:paraId="0D3A6123" w14:textId="77777777" w:rsidR="00294FC8" w:rsidRDefault="00106299">
                        <w:pPr>
                          <w:spacing w:after="160" w:line="259" w:lineRule="auto"/>
                          <w:ind w:left="0" w:firstLine="0"/>
                        </w:pPr>
                        <w:r>
                          <w:rPr>
                            <w:rFonts w:ascii="Roboto" w:eastAsia="Roboto" w:hAnsi="Roboto" w:cs="Roboto"/>
                            <w:color w:val="35454E"/>
                            <w:sz w:val="15"/>
                          </w:rPr>
                          <w:t>pylint</w:t>
                        </w:r>
                      </w:p>
                    </w:txbxContent>
                  </v:textbox>
                </v:rect>
                <v:rect id="Rectangle 2614" o:spid="_x0000_s1228" style="position:absolute;left:1103;top:79569;width:13469;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W+xgAAAN0AAAAPAAAAZHJzL2Rvd25yZXYueG1sRI9Ba8JA&#10;FITvQv/D8oTezCZSRK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nGiFvsYAAADdAAAA&#10;DwAAAAAAAAAAAAAAAAAHAgAAZHJzL2Rvd25yZXYueG1sUEsFBgAAAAADAAMAtwAAAPoCAAAAAA==&#10;" filled="f" stroked="f">
                  <v:textbox inset="0,0,0,0">
                    <w:txbxContent>
                      <w:p w14:paraId="76235A88" w14:textId="77777777" w:rsidR="00294FC8" w:rsidRDefault="00106299">
                        <w:pPr>
                          <w:spacing w:after="160" w:line="259" w:lineRule="auto"/>
                          <w:ind w:left="0" w:firstLine="0"/>
                        </w:pPr>
                        <w:r>
                          <w:rPr>
                            <w:rFonts w:ascii="Roboto" w:eastAsia="Roboto" w:hAnsi="Roboto" w:cs="Roboto"/>
                            <w:color w:val="35454E"/>
                            <w:sz w:val="15"/>
                          </w:rPr>
                          <w:t>pymdown-extensions</w:t>
                        </w:r>
                      </w:p>
                    </w:txbxContent>
                  </v:textbox>
                </v:rect>
                <v:rect id="Rectangle 2615" o:spid="_x0000_s1229" style="position:absolute;left:1103;top:80882;width:673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AlxgAAAN0AAAAPAAAAZHJzL2Rvd25yZXYueG1sRI9Ba8JA&#10;FITvQv/D8oTezCZCRa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8yQgJcYAAADdAAAA&#10;DwAAAAAAAAAAAAAAAAAHAgAAZHJzL2Rvd25yZXYueG1sUEsFBgAAAAADAAMAtwAAAPoCAAAAAA==&#10;" filled="f" stroked="f">
                  <v:textbox inset="0,0,0,0">
                    <w:txbxContent>
                      <w:p w14:paraId="68492299" w14:textId="77777777" w:rsidR="00294FC8" w:rsidRDefault="00106299">
                        <w:pPr>
                          <w:spacing w:after="160" w:line="259" w:lineRule="auto"/>
                          <w:ind w:left="0" w:firstLine="0"/>
                        </w:pPr>
                        <w:r>
                          <w:rPr>
                            <w:rFonts w:ascii="Roboto" w:eastAsia="Roboto" w:hAnsi="Roboto" w:cs="Roboto"/>
                            <w:color w:val="35454E"/>
                            <w:sz w:val="15"/>
                          </w:rPr>
                          <w:t>pyOpenSSL</w:t>
                        </w:r>
                      </w:p>
                    </w:txbxContent>
                  </v:textbox>
                </v:rect>
                <v:rect id="Rectangle 2616" o:spid="_x0000_s1230" style="position:absolute;left:1103;top:82195;width:673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" filled="f" stroked="f">
                  <v:textbox inset="0,0,0,0">
                    <w:txbxContent>
                      <w:p w14:paraId="05A48CF8" w14:textId="77777777" w:rsidR="00294FC8" w:rsidRDefault="00106299">
                        <w:pPr>
                          <w:spacing w:after="160" w:line="259" w:lineRule="auto"/>
                          <w:ind w:left="0" w:firstLine="0"/>
                        </w:pPr>
                        <w:r>
                          <w:rPr>
                            <w:rFonts w:ascii="Roboto" w:eastAsia="Roboto" w:hAnsi="Roboto" w:cs="Roboto"/>
                            <w:color w:val="35454E"/>
                            <w:sz w:val="15"/>
                          </w:rPr>
                          <w:t>pyparsing</w:t>
                        </w:r>
                      </w:p>
                    </w:txbxContent>
                  </v:textbox>
                </v:rect>
                <v:rect id="Rectangle 2617" o:spid="_x0000_s1231" style="position:absolute;left:1103;top:83508;width:523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" filled="f" stroked="f">
                  <v:textbox inset="0,0,0,0">
                    <w:txbxContent>
                      <w:p w14:paraId="40204D46" w14:textId="77777777" w:rsidR="00294FC8" w:rsidRDefault="00106299">
                        <w:pPr>
                          <w:spacing w:after="160" w:line="259" w:lineRule="auto"/>
                          <w:ind w:left="0" w:firstLine="0"/>
                        </w:pPr>
                        <w:r>
                          <w:rPr>
                            <w:rFonts w:ascii="Roboto" w:eastAsia="Roboto" w:hAnsi="Roboto" w:cs="Roboto"/>
                            <w:color w:val="35454E"/>
                            <w:sz w:val="15"/>
                          </w:rPr>
                          <w:t>PySocks</w:t>
                        </w:r>
                      </w:p>
                    </w:txbxContent>
                  </v:textbox>
                </v:rect>
                <v:rect id="Rectangle 2618" o:spid="_x0000_s1232" style="position:absolute;left:1103;top:84821;width:449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" filled="f" stroked="f">
                  <v:textbox inset="0,0,0,0">
                    <w:txbxContent>
                      <w:p w14:paraId="0C6F72BC" w14:textId="77777777" w:rsidR="00294FC8" w:rsidRDefault="00106299">
                        <w:pPr>
                          <w:spacing w:after="160" w:line="259" w:lineRule="auto"/>
                          <w:ind w:left="0" w:firstLine="0"/>
                        </w:pPr>
                        <w:r>
                          <w:rPr>
                            <w:rFonts w:ascii="Roboto" w:eastAsia="Roboto" w:hAnsi="Roboto" w:cs="Roboto"/>
                            <w:color w:val="35454E"/>
                            <w:sz w:val="15"/>
                          </w:rPr>
                          <w:t>pytest</w:t>
                        </w:r>
                      </w:p>
                    </w:txbxContent>
                  </v:textbox>
                </v:rect>
                <v:rect id="Rectangle 2619" o:spid="_x0000_s1233" style="position:absolute;left:1103;top:86135;width:1122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og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jWQq/b8ITkMsfAAAA//8DAFBLAQItABQABgAIAAAAIQDb4fbL7gAAAIUBAAATAAAAAAAA&#10;AAAAAAAAAAAAAABbQ29udGVudF9UeXBlc10ueG1sUEsBAi0AFAAGAAgAAAAhAFr0LFu/AAAAFQEA&#10;AAsAAAAAAAAAAAAAAAAAHwEAAF9yZWxzLy5yZWxzUEsBAi0AFAAGAAgAAAAhAHJpKiDHAAAA3QAA&#10;AA8AAAAAAAAAAAAAAAAABwIAAGRycy9kb3ducmV2LnhtbFBLBQYAAAAAAwADALcAAAD7AgAAAAA=&#10;" filled="f" stroked="f">
                  <v:textbox inset="0,0,0,0">
                    <w:txbxContent>
                      <w:p w14:paraId="261DBC32" w14:textId="77777777" w:rsidR="00294FC8" w:rsidRDefault="00106299">
                        <w:pPr>
                          <w:spacing w:after="160" w:line="259" w:lineRule="auto"/>
                          <w:ind w:left="0" w:firstLine="0"/>
                        </w:pPr>
                        <w:r>
                          <w:rPr>
                            <w:rFonts w:ascii="Roboto" w:eastAsia="Roboto" w:hAnsi="Roboto" w:cs="Roboto"/>
                            <w:color w:val="35454E"/>
                            <w:sz w:val="15"/>
                          </w:rPr>
                          <w:t>python-dateutil</w:t>
                        </w:r>
                      </w:p>
                    </w:txbxContent>
                  </v:textbox>
                </v:rect>
                <v:rect id="Rectangle 2620" o:spid="_x0000_s1234" style="position:absolute;left:1103;top:87448;width:9728;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" filled="f" stroked="f">
                  <v:textbox inset="0,0,0,0">
                    <w:txbxContent>
                      <w:p w14:paraId="166168B1" w14:textId="77777777" w:rsidR="00294FC8" w:rsidRDefault="00106299">
                        <w:pPr>
                          <w:spacing w:after="160" w:line="259" w:lineRule="auto"/>
                          <w:ind w:left="0" w:firstLine="0"/>
                        </w:pPr>
                        <w:r>
                          <w:rPr>
                            <w:rFonts w:ascii="Roboto" w:eastAsia="Roboto" w:hAnsi="Roboto" w:cs="Roboto"/>
                            <w:color w:val="35454E"/>
                            <w:sz w:val="15"/>
                          </w:rPr>
                          <w:t>python-dotenv</w:t>
                        </w:r>
                      </w:p>
                    </w:txbxContent>
                  </v:textbox>
                </v:rect>
                <w10:anchorlock/>
              </v:group>
            </w:pict>
          </mc:Fallback>
        </mc:AlternateContent>
      </w:r>
    </w:p>
    <w:p w14:paraId="5DBF0C96" w14:textId="77777777" w:rsidR="00294FC8" w:rsidRDefault="00106299">
      <w:pPr>
        <w:spacing w:after="2244" w:line="259" w:lineRule="auto"/>
        <w:ind w:left="0" w:right="-7" w:firstLine="0"/>
      </w:pPr>
      <w:r>
        <w:rPr>
          <w:noProof/>
          <w:sz w:val="22"/>
        </w:rPr>
        <w:lastRenderedPageBreak/>
        <mc:AlternateContent>
          <mc:Choice Requires="wpg">
            <w:drawing>
              <wp:inline distT="0" distB="0" distL="0" distR="0" wp14:anchorId="7EBA40DF" wp14:editId="4A579A6E">
                <wp:extent cx="6422181" cy="3092897"/>
                <wp:effectExtent l="0" t="0" r="0" b="0"/>
                <wp:docPr id="29224" name="Group 29224"/>
                <wp:cNvGraphicFramePr/>
                <a:graphic xmlns:a="http://schemas.openxmlformats.org/drawingml/2006/main">
                  <a:graphicData uri="http://schemas.microsoft.com/office/word/2010/wordprocessingGroup">
                    <wpg:wgp>
                      <wpg:cNvGrpSpPr/>
                      <wpg:grpSpPr>
                        <a:xfrm>
                          <a:off x="0" y="0"/>
                          <a:ext cx="6422181" cy="3092897"/>
                          <a:chOff x="0" y="0"/>
                          <a:chExt cx="6422181" cy="3092897"/>
                        </a:xfrm>
                      </wpg:grpSpPr>
                      <wps:wsp>
                        <wps:cNvPr id="2639" name="Shape 2639"/>
                        <wps:cNvSpPr/>
                        <wps:spPr>
                          <a:xfrm>
                            <a:off x="0" y="0"/>
                            <a:ext cx="6422181" cy="3092897"/>
                          </a:xfrm>
                          <a:custGeom>
                            <a:avLst/>
                            <a:gdLst/>
                            <a:ahLst/>
                            <a:cxnLst/>
                            <a:rect l="0" t="0" r="0" b="0"/>
                            <a:pathLst>
                              <a:path w="6422181" h="3092897">
                                <a:moveTo>
                                  <a:pt x="0" y="0"/>
                                </a:moveTo>
                                <a:lnTo>
                                  <a:pt x="6422181" y="0"/>
                                </a:lnTo>
                                <a:lnTo>
                                  <a:pt x="6422181" y="3076676"/>
                                </a:lnTo>
                                <a:cubicBezTo>
                                  <a:pt x="6422181" y="3085605"/>
                                  <a:pt x="6414938" y="3092897"/>
                                  <a:pt x="6405960" y="3092897"/>
                                </a:cubicBezTo>
                                <a:lnTo>
                                  <a:pt x="16222" y="3092897"/>
                                </a:lnTo>
                                <a:cubicBezTo>
                                  <a:pt x="7293" y="3092897"/>
                                  <a:pt x="0" y="3085605"/>
                                  <a:pt x="0" y="3076676"/>
                                </a:cubicBez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640" name="Rectangle 2640"/>
                        <wps:cNvSpPr/>
                        <wps:spPr>
                          <a:xfrm>
                            <a:off x="110363" y="5105"/>
                            <a:ext cx="598674" cy="164636"/>
                          </a:xfrm>
                          <a:prstGeom prst="rect">
                            <a:avLst/>
                          </a:prstGeom>
                          <a:ln>
                            <a:noFill/>
                          </a:ln>
                        </wps:spPr>
                        <wps:txbx>
                          <w:txbxContent>
                            <w:p w14:paraId="61424885" w14:textId="77777777" w:rsidR="00294FC8" w:rsidRDefault="00106299">
                              <w:pPr>
                                <w:spacing w:after="160" w:line="259" w:lineRule="auto"/>
                                <w:ind w:left="0" w:firstLine="0"/>
                              </w:pPr>
                              <w:r>
                                <w:rPr>
                                  <w:rFonts w:ascii="Roboto" w:eastAsia="Roboto" w:hAnsi="Roboto" w:cs="Roboto"/>
                                  <w:color w:val="35454E"/>
                                  <w:sz w:val="15"/>
                                </w:rPr>
                                <w:t>pytkdocs</w:t>
                              </w:r>
                            </w:p>
                          </w:txbxContent>
                        </wps:txbx>
                        <wps:bodyPr horzOverflow="overflow" vert="horz" lIns="0" tIns="0" rIns="0" bIns="0" rtlCol="0">
                          <a:noAutofit/>
                        </wps:bodyPr>
                      </wps:wsp>
                      <wps:wsp>
                        <wps:cNvPr id="2641" name="Rectangle 2641"/>
                        <wps:cNvSpPr/>
                        <wps:spPr>
                          <a:xfrm>
                            <a:off x="110363" y="136427"/>
                            <a:ext cx="299374" cy="164636"/>
                          </a:xfrm>
                          <a:prstGeom prst="rect">
                            <a:avLst/>
                          </a:prstGeom>
                          <a:ln>
                            <a:noFill/>
                          </a:ln>
                        </wps:spPr>
                        <wps:txbx>
                          <w:txbxContent>
                            <w:p w14:paraId="5BCEF2CF" w14:textId="77777777" w:rsidR="00294FC8" w:rsidRDefault="00106299">
                              <w:pPr>
                                <w:spacing w:after="160" w:line="259" w:lineRule="auto"/>
                                <w:ind w:left="0" w:firstLine="0"/>
                              </w:pPr>
                              <w:r>
                                <w:rPr>
                                  <w:rFonts w:ascii="Roboto" w:eastAsia="Roboto" w:hAnsi="Roboto" w:cs="Roboto"/>
                                  <w:color w:val="35454E"/>
                                  <w:sz w:val="15"/>
                                </w:rPr>
                                <w:t>pytz</w:t>
                              </w:r>
                            </w:p>
                          </w:txbxContent>
                        </wps:txbx>
                        <wps:bodyPr horzOverflow="overflow" vert="horz" lIns="0" tIns="0" rIns="0" bIns="0" rtlCol="0">
                          <a:noAutofit/>
                        </wps:bodyPr>
                      </wps:wsp>
                      <wps:wsp>
                        <wps:cNvPr id="2642" name="Rectangle 2642"/>
                        <wps:cNvSpPr/>
                        <wps:spPr>
                          <a:xfrm>
                            <a:off x="110363" y="267749"/>
                            <a:ext cx="449024" cy="164636"/>
                          </a:xfrm>
                          <a:prstGeom prst="rect">
                            <a:avLst/>
                          </a:prstGeom>
                          <a:ln>
                            <a:noFill/>
                          </a:ln>
                        </wps:spPr>
                        <wps:txbx>
                          <w:txbxContent>
                            <w:p w14:paraId="6ADF238D" w14:textId="77777777" w:rsidR="00294FC8" w:rsidRDefault="00106299">
                              <w:pPr>
                                <w:spacing w:after="160" w:line="259" w:lineRule="auto"/>
                                <w:ind w:left="0" w:firstLine="0"/>
                              </w:pPr>
                              <w:r>
                                <w:rPr>
                                  <w:rFonts w:ascii="Roboto" w:eastAsia="Roboto" w:hAnsi="Roboto" w:cs="Roboto"/>
                                  <w:color w:val="35454E"/>
                                  <w:sz w:val="15"/>
                                </w:rPr>
                                <w:t>PyYAML</w:t>
                              </w:r>
                            </w:p>
                          </w:txbxContent>
                        </wps:txbx>
                        <wps:bodyPr horzOverflow="overflow" vert="horz" lIns="0" tIns="0" rIns="0" bIns="0" rtlCol="0">
                          <a:noAutofit/>
                        </wps:bodyPr>
                      </wps:wsp>
                      <wps:wsp>
                        <wps:cNvPr id="2643" name="Rectangle 2643"/>
                        <wps:cNvSpPr/>
                        <wps:spPr>
                          <a:xfrm>
                            <a:off x="110363" y="399069"/>
                            <a:ext cx="1047623" cy="164636"/>
                          </a:xfrm>
                          <a:prstGeom prst="rect">
                            <a:avLst/>
                          </a:prstGeom>
                          <a:ln>
                            <a:noFill/>
                          </a:ln>
                        </wps:spPr>
                        <wps:txbx>
                          <w:txbxContent>
                            <w:p w14:paraId="47116659" w14:textId="77777777" w:rsidR="00294FC8" w:rsidRDefault="00106299">
                              <w:pPr>
                                <w:spacing w:after="160" w:line="259" w:lineRule="auto"/>
                                <w:ind w:left="0" w:firstLine="0"/>
                              </w:pPr>
                              <w:r>
                                <w:rPr>
                                  <w:rFonts w:ascii="Roboto" w:eastAsia="Roboto" w:hAnsi="Roboto" w:cs="Roboto"/>
                                  <w:color w:val="35454E"/>
                                  <w:sz w:val="15"/>
                                </w:rPr>
                                <w:t>pyyaml_env_tag</w:t>
                              </w:r>
                            </w:p>
                          </w:txbxContent>
                        </wps:txbx>
                        <wps:bodyPr horzOverflow="overflow" vert="horz" lIns="0" tIns="0" rIns="0" bIns="0" rtlCol="0">
                          <a:noAutofit/>
                        </wps:bodyPr>
                      </wps:wsp>
                      <wps:wsp>
                        <wps:cNvPr id="2644" name="Rectangle 2644"/>
                        <wps:cNvSpPr/>
                        <wps:spPr>
                          <a:xfrm>
                            <a:off x="110363" y="530392"/>
                            <a:ext cx="374199" cy="164636"/>
                          </a:xfrm>
                          <a:prstGeom prst="rect">
                            <a:avLst/>
                          </a:prstGeom>
                          <a:ln>
                            <a:noFill/>
                          </a:ln>
                        </wps:spPr>
                        <wps:txbx>
                          <w:txbxContent>
                            <w:p w14:paraId="13DF247B" w14:textId="77777777" w:rsidR="00294FC8" w:rsidRDefault="00106299">
                              <w:pPr>
                                <w:spacing w:after="160" w:line="259" w:lineRule="auto"/>
                                <w:ind w:left="0" w:firstLine="0"/>
                              </w:pPr>
                              <w:r>
                                <w:rPr>
                                  <w:rFonts w:ascii="Roboto" w:eastAsia="Roboto" w:hAnsi="Roboto" w:cs="Roboto"/>
                                  <w:color w:val="35454E"/>
                                  <w:sz w:val="15"/>
                                </w:rPr>
                                <w:t>regex</w:t>
                              </w:r>
                            </w:p>
                          </w:txbxContent>
                        </wps:txbx>
                        <wps:bodyPr horzOverflow="overflow" vert="horz" lIns="0" tIns="0" rIns="0" bIns="0" rtlCol="0">
                          <a:noAutofit/>
                        </wps:bodyPr>
                      </wps:wsp>
                      <wps:wsp>
                        <wps:cNvPr id="2645" name="Rectangle 2645"/>
                        <wps:cNvSpPr/>
                        <wps:spPr>
                          <a:xfrm>
                            <a:off x="110363" y="661714"/>
                            <a:ext cx="598674" cy="164636"/>
                          </a:xfrm>
                          <a:prstGeom prst="rect">
                            <a:avLst/>
                          </a:prstGeom>
                          <a:ln>
                            <a:noFill/>
                          </a:ln>
                        </wps:spPr>
                        <wps:txbx>
                          <w:txbxContent>
                            <w:p w14:paraId="49D66D51" w14:textId="77777777" w:rsidR="00294FC8" w:rsidRDefault="00106299">
                              <w:pPr>
                                <w:spacing w:after="160" w:line="259" w:lineRule="auto"/>
                                <w:ind w:left="0" w:firstLine="0"/>
                              </w:pPr>
                              <w:r>
                                <w:rPr>
                                  <w:rFonts w:ascii="Roboto" w:eastAsia="Roboto" w:hAnsi="Roboto" w:cs="Roboto"/>
                                  <w:color w:val="35454E"/>
                                  <w:sz w:val="15"/>
                                </w:rPr>
                                <w:t>requests</w:t>
                              </w:r>
                            </w:p>
                          </w:txbxContent>
                        </wps:txbx>
                        <wps:bodyPr horzOverflow="overflow" vert="horz" lIns="0" tIns="0" rIns="0" bIns="0" rtlCol="0">
                          <a:noAutofit/>
                        </wps:bodyPr>
                      </wps:wsp>
                      <wps:wsp>
                        <wps:cNvPr id="2646" name="Rectangle 2646"/>
                        <wps:cNvSpPr/>
                        <wps:spPr>
                          <a:xfrm>
                            <a:off x="110363" y="793036"/>
                            <a:ext cx="1272098" cy="164636"/>
                          </a:xfrm>
                          <a:prstGeom prst="rect">
                            <a:avLst/>
                          </a:prstGeom>
                          <a:ln>
                            <a:noFill/>
                          </a:ln>
                        </wps:spPr>
                        <wps:txbx>
                          <w:txbxContent>
                            <w:p w14:paraId="42628DD3" w14:textId="77777777" w:rsidR="00294FC8" w:rsidRDefault="00106299">
                              <w:pPr>
                                <w:spacing w:after="160" w:line="259" w:lineRule="auto"/>
                                <w:ind w:left="0" w:firstLine="0"/>
                              </w:pPr>
                              <w:r>
                                <w:rPr>
                                  <w:rFonts w:ascii="Roboto" w:eastAsia="Roboto" w:hAnsi="Roboto" w:cs="Roboto"/>
                                  <w:color w:val="35454E"/>
                                  <w:sz w:val="15"/>
                                </w:rPr>
                                <w:t>ruamel-yaml-conda</w:t>
                              </w:r>
                            </w:p>
                          </w:txbxContent>
                        </wps:txbx>
                        <wps:bodyPr horzOverflow="overflow" vert="horz" lIns="0" tIns="0" rIns="0" bIns="0" rtlCol="0">
                          <a:noAutofit/>
                        </wps:bodyPr>
                      </wps:wsp>
                      <wps:wsp>
                        <wps:cNvPr id="2647" name="Rectangle 2647"/>
                        <wps:cNvSpPr/>
                        <wps:spPr>
                          <a:xfrm>
                            <a:off x="110363" y="924358"/>
                            <a:ext cx="224550" cy="164636"/>
                          </a:xfrm>
                          <a:prstGeom prst="rect">
                            <a:avLst/>
                          </a:prstGeom>
                          <a:ln>
                            <a:noFill/>
                          </a:ln>
                        </wps:spPr>
                        <wps:txbx>
                          <w:txbxContent>
                            <w:p w14:paraId="297CB5D8" w14:textId="77777777" w:rsidR="00294FC8" w:rsidRDefault="00106299">
                              <w:pPr>
                                <w:spacing w:after="160" w:line="259" w:lineRule="auto"/>
                                <w:ind w:left="0" w:firstLine="0"/>
                              </w:pPr>
                              <w:r>
                                <w:rPr>
                                  <w:rFonts w:ascii="Roboto" w:eastAsia="Roboto" w:hAnsi="Roboto" w:cs="Roboto"/>
                                  <w:color w:val="35454E"/>
                                  <w:sz w:val="15"/>
                                </w:rPr>
                                <w:t>six</w:t>
                              </w:r>
                            </w:p>
                          </w:txbxContent>
                        </wps:txbx>
                        <wps:bodyPr horzOverflow="overflow" vert="horz" lIns="0" tIns="0" rIns="0" bIns="0" rtlCol="0">
                          <a:noAutofit/>
                        </wps:bodyPr>
                      </wps:wsp>
                      <wps:wsp>
                        <wps:cNvPr id="2648" name="Rectangle 2648"/>
                        <wps:cNvSpPr/>
                        <wps:spPr>
                          <a:xfrm>
                            <a:off x="110363" y="1055681"/>
                            <a:ext cx="1122448" cy="164635"/>
                          </a:xfrm>
                          <a:prstGeom prst="rect">
                            <a:avLst/>
                          </a:prstGeom>
                          <a:ln>
                            <a:noFill/>
                          </a:ln>
                        </wps:spPr>
                        <wps:txbx>
                          <w:txbxContent>
                            <w:p w14:paraId="5BA9D3B0" w14:textId="77777777" w:rsidR="00294FC8" w:rsidRDefault="00106299">
                              <w:pPr>
                                <w:spacing w:after="160" w:line="259" w:lineRule="auto"/>
                                <w:ind w:left="0" w:firstLine="0"/>
                              </w:pPr>
                              <w:r>
                                <w:rPr>
                                  <w:rFonts w:ascii="Roboto" w:eastAsia="Roboto" w:hAnsi="Roboto" w:cs="Roboto"/>
                                  <w:color w:val="35454E"/>
                                  <w:sz w:val="15"/>
                                </w:rPr>
                                <w:t>snowballstemmer</w:t>
                              </w:r>
                            </w:p>
                          </w:txbxContent>
                        </wps:txbx>
                        <wps:bodyPr horzOverflow="overflow" vert="horz" lIns="0" tIns="0" rIns="0" bIns="0" rtlCol="0">
                          <a:noAutofit/>
                        </wps:bodyPr>
                      </wps:wsp>
                      <wps:wsp>
                        <wps:cNvPr id="2649" name="Rectangle 2649"/>
                        <wps:cNvSpPr/>
                        <wps:spPr>
                          <a:xfrm>
                            <a:off x="110363" y="1187002"/>
                            <a:ext cx="1047623" cy="164636"/>
                          </a:xfrm>
                          <a:prstGeom prst="rect">
                            <a:avLst/>
                          </a:prstGeom>
                          <a:ln>
                            <a:noFill/>
                          </a:ln>
                        </wps:spPr>
                        <wps:txbx>
                          <w:txbxContent>
                            <w:p w14:paraId="11993CFC" w14:textId="77777777" w:rsidR="00294FC8" w:rsidRDefault="00106299">
                              <w:pPr>
                                <w:spacing w:after="160" w:line="259" w:lineRule="auto"/>
                                <w:ind w:left="0" w:firstLine="0"/>
                              </w:pPr>
                              <w:r>
                                <w:rPr>
                                  <w:rFonts w:ascii="Roboto" w:eastAsia="Roboto" w:hAnsi="Roboto" w:cs="Roboto"/>
                                  <w:color w:val="35454E"/>
                                  <w:sz w:val="15"/>
                                </w:rPr>
                                <w:t>text-unidecode</w:t>
                              </w:r>
                            </w:p>
                          </w:txbxContent>
                        </wps:txbx>
                        <wps:bodyPr horzOverflow="overflow" vert="horz" lIns="0" tIns="0" rIns="0" bIns="0" rtlCol="0">
                          <a:noAutofit/>
                        </wps:bodyPr>
                      </wps:wsp>
                      <wps:wsp>
                        <wps:cNvPr id="2650" name="Rectangle 2650"/>
                        <wps:cNvSpPr/>
                        <wps:spPr>
                          <a:xfrm>
                            <a:off x="110363" y="1318324"/>
                            <a:ext cx="299374" cy="164635"/>
                          </a:xfrm>
                          <a:prstGeom prst="rect">
                            <a:avLst/>
                          </a:prstGeom>
                          <a:ln>
                            <a:noFill/>
                          </a:ln>
                        </wps:spPr>
                        <wps:txbx>
                          <w:txbxContent>
                            <w:p w14:paraId="31BD0270" w14:textId="77777777" w:rsidR="00294FC8" w:rsidRDefault="00106299">
                              <w:pPr>
                                <w:spacing w:after="160" w:line="259" w:lineRule="auto"/>
                                <w:ind w:left="0" w:firstLine="0"/>
                              </w:pPr>
                              <w:r>
                                <w:rPr>
                                  <w:rFonts w:ascii="Roboto" w:eastAsia="Roboto" w:hAnsi="Roboto" w:cs="Roboto"/>
                                  <w:color w:val="35454E"/>
                                  <w:sz w:val="15"/>
                                </w:rPr>
                                <w:t>toml</w:t>
                              </w:r>
                            </w:p>
                          </w:txbxContent>
                        </wps:txbx>
                        <wps:bodyPr horzOverflow="overflow" vert="horz" lIns="0" tIns="0" rIns="0" bIns="0" rtlCol="0">
                          <a:noAutofit/>
                        </wps:bodyPr>
                      </wps:wsp>
                      <wps:wsp>
                        <wps:cNvPr id="2651" name="Rectangle 2651"/>
                        <wps:cNvSpPr/>
                        <wps:spPr>
                          <a:xfrm>
                            <a:off x="110363" y="1449646"/>
                            <a:ext cx="374199" cy="164635"/>
                          </a:xfrm>
                          <a:prstGeom prst="rect">
                            <a:avLst/>
                          </a:prstGeom>
                          <a:ln>
                            <a:noFill/>
                          </a:ln>
                        </wps:spPr>
                        <wps:txbx>
                          <w:txbxContent>
                            <w:p w14:paraId="6EF44E2E" w14:textId="77777777" w:rsidR="00294FC8" w:rsidRDefault="00106299">
                              <w:pPr>
                                <w:spacing w:after="160" w:line="259" w:lineRule="auto"/>
                                <w:ind w:left="0" w:firstLine="0"/>
                              </w:pPr>
                              <w:r>
                                <w:rPr>
                                  <w:rFonts w:ascii="Roboto" w:eastAsia="Roboto" w:hAnsi="Roboto" w:cs="Roboto"/>
                                  <w:color w:val="35454E"/>
                                  <w:sz w:val="15"/>
                                </w:rPr>
                                <w:t>tomli</w:t>
                              </w:r>
                            </w:p>
                          </w:txbxContent>
                        </wps:txbx>
                        <wps:bodyPr horzOverflow="overflow" vert="horz" lIns="0" tIns="0" rIns="0" bIns="0" rtlCol="0">
                          <a:noAutofit/>
                        </wps:bodyPr>
                      </wps:wsp>
                      <wps:wsp>
                        <wps:cNvPr id="2652" name="Rectangle 2652"/>
                        <wps:cNvSpPr/>
                        <wps:spPr>
                          <a:xfrm>
                            <a:off x="110363" y="1580968"/>
                            <a:ext cx="523849" cy="164635"/>
                          </a:xfrm>
                          <a:prstGeom prst="rect">
                            <a:avLst/>
                          </a:prstGeom>
                          <a:ln>
                            <a:noFill/>
                          </a:ln>
                        </wps:spPr>
                        <wps:txbx>
                          <w:txbxContent>
                            <w:p w14:paraId="11A080A8" w14:textId="77777777" w:rsidR="00294FC8" w:rsidRDefault="00106299">
                              <w:pPr>
                                <w:spacing w:after="160" w:line="259" w:lineRule="auto"/>
                                <w:ind w:left="0" w:firstLine="0"/>
                              </w:pPr>
                              <w:r>
                                <w:rPr>
                                  <w:rFonts w:ascii="Roboto" w:eastAsia="Roboto" w:hAnsi="Roboto" w:cs="Roboto"/>
                                  <w:color w:val="35454E"/>
                                  <w:sz w:val="15"/>
                                </w:rPr>
                                <w:t>tornado</w:t>
                              </w:r>
                            </w:p>
                          </w:txbxContent>
                        </wps:txbx>
                        <wps:bodyPr horzOverflow="overflow" vert="horz" lIns="0" tIns="0" rIns="0" bIns="0" rtlCol="0">
                          <a:noAutofit/>
                        </wps:bodyPr>
                      </wps:wsp>
                      <wps:wsp>
                        <wps:cNvPr id="2653" name="Rectangle 2653"/>
                        <wps:cNvSpPr/>
                        <wps:spPr>
                          <a:xfrm>
                            <a:off x="110363" y="1712290"/>
                            <a:ext cx="299374" cy="164635"/>
                          </a:xfrm>
                          <a:prstGeom prst="rect">
                            <a:avLst/>
                          </a:prstGeom>
                          <a:ln>
                            <a:noFill/>
                          </a:ln>
                        </wps:spPr>
                        <wps:txbx>
                          <w:txbxContent>
                            <w:p w14:paraId="6CF4C967" w14:textId="77777777" w:rsidR="00294FC8" w:rsidRDefault="00106299">
                              <w:pPr>
                                <w:spacing w:after="160" w:line="259" w:lineRule="auto"/>
                                <w:ind w:left="0" w:firstLine="0"/>
                              </w:pPr>
                              <w:r>
                                <w:rPr>
                                  <w:rFonts w:ascii="Roboto" w:eastAsia="Roboto" w:hAnsi="Roboto" w:cs="Roboto"/>
                                  <w:color w:val="35454E"/>
                                  <w:sz w:val="15"/>
                                </w:rPr>
                                <w:t>tqdm</w:t>
                              </w:r>
                            </w:p>
                          </w:txbxContent>
                        </wps:txbx>
                        <wps:bodyPr horzOverflow="overflow" vert="horz" lIns="0" tIns="0" rIns="0" bIns="0" rtlCol="0">
                          <a:noAutofit/>
                        </wps:bodyPr>
                      </wps:wsp>
                      <wps:wsp>
                        <wps:cNvPr id="2654" name="Rectangle 2654"/>
                        <wps:cNvSpPr/>
                        <wps:spPr>
                          <a:xfrm>
                            <a:off x="110363" y="1843612"/>
                            <a:ext cx="1047623" cy="164635"/>
                          </a:xfrm>
                          <a:prstGeom prst="rect">
                            <a:avLst/>
                          </a:prstGeom>
                          <a:ln>
                            <a:noFill/>
                          </a:ln>
                        </wps:spPr>
                        <wps:txbx>
                          <w:txbxContent>
                            <w:p w14:paraId="690B239D" w14:textId="77777777" w:rsidR="00294FC8" w:rsidRDefault="00106299">
                              <w:pPr>
                                <w:spacing w:after="160" w:line="259" w:lineRule="auto"/>
                                <w:ind w:left="0" w:firstLine="0"/>
                              </w:pPr>
                              <w:r>
                                <w:rPr>
                                  <w:rFonts w:ascii="Roboto" w:eastAsia="Roboto" w:hAnsi="Roboto" w:cs="Roboto"/>
                                  <w:color w:val="35454E"/>
                                  <w:sz w:val="15"/>
                                </w:rPr>
                                <w:t>types-requests</w:t>
                              </w:r>
                            </w:p>
                          </w:txbxContent>
                        </wps:txbx>
                        <wps:bodyPr horzOverflow="overflow" vert="horz" lIns="0" tIns="0" rIns="0" bIns="0" rtlCol="0">
                          <a:noAutofit/>
                        </wps:bodyPr>
                      </wps:wsp>
                      <wps:wsp>
                        <wps:cNvPr id="2655" name="Rectangle 2655"/>
                        <wps:cNvSpPr/>
                        <wps:spPr>
                          <a:xfrm>
                            <a:off x="110363" y="1974934"/>
                            <a:ext cx="972798" cy="164636"/>
                          </a:xfrm>
                          <a:prstGeom prst="rect">
                            <a:avLst/>
                          </a:prstGeom>
                          <a:ln>
                            <a:noFill/>
                          </a:ln>
                        </wps:spPr>
                        <wps:txbx>
                          <w:txbxContent>
                            <w:p w14:paraId="2E1DD3D5" w14:textId="77777777" w:rsidR="00294FC8" w:rsidRDefault="00106299">
                              <w:pPr>
                                <w:spacing w:after="160" w:line="259" w:lineRule="auto"/>
                                <w:ind w:left="0" w:firstLine="0"/>
                              </w:pPr>
                              <w:r>
                                <w:rPr>
                                  <w:rFonts w:ascii="Roboto" w:eastAsia="Roboto" w:hAnsi="Roboto" w:cs="Roboto"/>
                                  <w:color w:val="35454E"/>
                                  <w:sz w:val="15"/>
                                </w:rPr>
                                <w:t>types-urllib3</w:t>
                              </w:r>
                            </w:p>
                          </w:txbxContent>
                        </wps:txbx>
                        <wps:bodyPr horzOverflow="overflow" vert="horz" lIns="0" tIns="0" rIns="0" bIns="0" rtlCol="0">
                          <a:noAutofit/>
                        </wps:bodyPr>
                      </wps:wsp>
                      <wps:wsp>
                        <wps:cNvPr id="2656" name="Rectangle 2656"/>
                        <wps:cNvSpPr/>
                        <wps:spPr>
                          <a:xfrm>
                            <a:off x="110363" y="2106255"/>
                            <a:ext cx="1272098" cy="164635"/>
                          </a:xfrm>
                          <a:prstGeom prst="rect">
                            <a:avLst/>
                          </a:prstGeom>
                          <a:ln>
                            <a:noFill/>
                          </a:ln>
                        </wps:spPr>
                        <wps:txbx>
                          <w:txbxContent>
                            <w:p w14:paraId="43EE52DD" w14:textId="77777777" w:rsidR="00294FC8" w:rsidRDefault="00106299">
                              <w:pPr>
                                <w:spacing w:after="160" w:line="259" w:lineRule="auto"/>
                                <w:ind w:left="0" w:firstLine="0"/>
                              </w:pPr>
                              <w:r>
                                <w:rPr>
                                  <w:rFonts w:ascii="Roboto" w:eastAsia="Roboto" w:hAnsi="Roboto" w:cs="Roboto"/>
                                  <w:color w:val="35454E"/>
                                  <w:sz w:val="15"/>
                                </w:rPr>
                                <w:t>typing_extensions</w:t>
                              </w:r>
                            </w:p>
                          </w:txbxContent>
                        </wps:txbx>
                        <wps:bodyPr horzOverflow="overflow" vert="horz" lIns="0" tIns="0" rIns="0" bIns="0" rtlCol="0">
                          <a:noAutofit/>
                        </wps:bodyPr>
                      </wps:wsp>
                      <wps:wsp>
                        <wps:cNvPr id="2657" name="Rectangle 2657"/>
                        <wps:cNvSpPr/>
                        <wps:spPr>
                          <a:xfrm>
                            <a:off x="110363" y="2237577"/>
                            <a:ext cx="523849" cy="164635"/>
                          </a:xfrm>
                          <a:prstGeom prst="rect">
                            <a:avLst/>
                          </a:prstGeom>
                          <a:ln>
                            <a:noFill/>
                          </a:ln>
                        </wps:spPr>
                        <wps:txbx>
                          <w:txbxContent>
                            <w:p w14:paraId="45CF8531" w14:textId="77777777" w:rsidR="00294FC8" w:rsidRDefault="00106299">
                              <w:pPr>
                                <w:spacing w:after="160" w:line="259" w:lineRule="auto"/>
                                <w:ind w:left="0" w:firstLine="0"/>
                              </w:pPr>
                              <w:r>
                                <w:rPr>
                                  <w:rFonts w:ascii="Roboto" w:eastAsia="Roboto" w:hAnsi="Roboto" w:cs="Roboto"/>
                                  <w:color w:val="35454E"/>
                                  <w:sz w:val="15"/>
                                </w:rPr>
                                <w:t>urllib3</w:t>
                              </w:r>
                            </w:p>
                          </w:txbxContent>
                        </wps:txbx>
                        <wps:bodyPr horzOverflow="overflow" vert="horz" lIns="0" tIns="0" rIns="0" bIns="0" rtlCol="0">
                          <a:noAutofit/>
                        </wps:bodyPr>
                      </wps:wsp>
                      <wps:wsp>
                        <wps:cNvPr id="2658" name="Rectangle 2658"/>
                        <wps:cNvSpPr/>
                        <wps:spPr>
                          <a:xfrm>
                            <a:off x="110363" y="2368900"/>
                            <a:ext cx="598674" cy="164635"/>
                          </a:xfrm>
                          <a:prstGeom prst="rect">
                            <a:avLst/>
                          </a:prstGeom>
                          <a:ln>
                            <a:noFill/>
                          </a:ln>
                        </wps:spPr>
                        <wps:txbx>
                          <w:txbxContent>
                            <w:p w14:paraId="3096E29D" w14:textId="77777777" w:rsidR="00294FC8" w:rsidRDefault="00106299">
                              <w:pPr>
                                <w:spacing w:after="160" w:line="259" w:lineRule="auto"/>
                                <w:ind w:left="0" w:firstLine="0"/>
                              </w:pPr>
                              <w:r>
                                <w:rPr>
                                  <w:rFonts w:ascii="Roboto" w:eastAsia="Roboto" w:hAnsi="Roboto" w:cs="Roboto"/>
                                  <w:color w:val="35454E"/>
                                  <w:sz w:val="15"/>
                                </w:rPr>
                                <w:t>userpath</w:t>
                              </w:r>
                            </w:p>
                          </w:txbxContent>
                        </wps:txbx>
                        <wps:bodyPr horzOverflow="overflow" vert="horz" lIns="0" tIns="0" rIns="0" bIns="0" rtlCol="0">
                          <a:noAutofit/>
                        </wps:bodyPr>
                      </wps:wsp>
                      <wps:wsp>
                        <wps:cNvPr id="2659" name="Rectangle 2659"/>
                        <wps:cNvSpPr/>
                        <wps:spPr>
                          <a:xfrm>
                            <a:off x="110363" y="2500221"/>
                            <a:ext cx="598674" cy="164635"/>
                          </a:xfrm>
                          <a:prstGeom prst="rect">
                            <a:avLst/>
                          </a:prstGeom>
                          <a:ln>
                            <a:noFill/>
                          </a:ln>
                        </wps:spPr>
                        <wps:txbx>
                          <w:txbxContent>
                            <w:p w14:paraId="05B4C389" w14:textId="77777777" w:rsidR="00294FC8" w:rsidRDefault="00106299">
                              <w:pPr>
                                <w:spacing w:after="160" w:line="259" w:lineRule="auto"/>
                                <w:ind w:left="0" w:firstLine="0"/>
                              </w:pPr>
                              <w:r>
                                <w:rPr>
                                  <w:rFonts w:ascii="Roboto" w:eastAsia="Roboto" w:hAnsi="Roboto" w:cs="Roboto"/>
                                  <w:color w:val="35454E"/>
                                  <w:sz w:val="15"/>
                                </w:rPr>
                                <w:t>watchdog</w:t>
                              </w:r>
                            </w:p>
                          </w:txbxContent>
                        </wps:txbx>
                        <wps:bodyPr horzOverflow="overflow" vert="horz" lIns="0" tIns="0" rIns="0" bIns="0" rtlCol="0">
                          <a:noAutofit/>
                        </wps:bodyPr>
                      </wps:wsp>
                      <wps:wsp>
                        <wps:cNvPr id="2660" name="Rectangle 2660"/>
                        <wps:cNvSpPr/>
                        <wps:spPr>
                          <a:xfrm>
                            <a:off x="110363" y="2631544"/>
                            <a:ext cx="374199" cy="164636"/>
                          </a:xfrm>
                          <a:prstGeom prst="rect">
                            <a:avLst/>
                          </a:prstGeom>
                          <a:ln>
                            <a:noFill/>
                          </a:ln>
                        </wps:spPr>
                        <wps:txbx>
                          <w:txbxContent>
                            <w:p w14:paraId="50EB8B44" w14:textId="77777777" w:rsidR="00294FC8" w:rsidRDefault="00106299">
                              <w:pPr>
                                <w:spacing w:after="160" w:line="259" w:lineRule="auto"/>
                                <w:ind w:left="0" w:firstLine="0"/>
                              </w:pPr>
                              <w:r>
                                <w:rPr>
                                  <w:rFonts w:ascii="Roboto" w:eastAsia="Roboto" w:hAnsi="Roboto" w:cs="Roboto"/>
                                  <w:color w:val="35454E"/>
                                  <w:sz w:val="15"/>
                                </w:rPr>
                                <w:t>wrapt</w:t>
                              </w:r>
                            </w:p>
                          </w:txbxContent>
                        </wps:txbx>
                        <wps:bodyPr horzOverflow="overflow" vert="horz" lIns="0" tIns="0" rIns="0" bIns="0" rtlCol="0">
                          <a:noAutofit/>
                        </wps:bodyPr>
                      </wps:wsp>
                      <wps:wsp>
                        <wps:cNvPr id="2661" name="Rectangle 2661"/>
                        <wps:cNvSpPr/>
                        <wps:spPr>
                          <a:xfrm>
                            <a:off x="110363" y="2762866"/>
                            <a:ext cx="673499" cy="164636"/>
                          </a:xfrm>
                          <a:prstGeom prst="rect">
                            <a:avLst/>
                          </a:prstGeom>
                          <a:ln>
                            <a:noFill/>
                          </a:ln>
                        </wps:spPr>
                        <wps:txbx>
                          <w:txbxContent>
                            <w:p w14:paraId="010D07DE" w14:textId="77777777" w:rsidR="00294FC8" w:rsidRDefault="00106299">
                              <w:pPr>
                                <w:spacing w:after="160" w:line="259" w:lineRule="auto"/>
                                <w:ind w:left="0" w:firstLine="0"/>
                              </w:pPr>
                              <w:r>
                                <w:rPr>
                                  <w:rFonts w:ascii="Roboto" w:eastAsia="Roboto" w:hAnsi="Roboto" w:cs="Roboto"/>
                                  <w:color w:val="35454E"/>
                                  <w:sz w:val="15"/>
                                </w:rPr>
                                <w:t>xmlschema</w:t>
                              </w:r>
                            </w:p>
                          </w:txbxContent>
                        </wps:txbx>
                        <wps:bodyPr horzOverflow="overflow" vert="horz" lIns="0" tIns="0" rIns="0" bIns="0" rtlCol="0">
                          <a:noAutofit/>
                        </wps:bodyPr>
                      </wps:wsp>
                      <wps:wsp>
                        <wps:cNvPr id="2662" name="Rectangle 2662"/>
                        <wps:cNvSpPr/>
                        <wps:spPr>
                          <a:xfrm>
                            <a:off x="110363" y="2894187"/>
                            <a:ext cx="299374" cy="164637"/>
                          </a:xfrm>
                          <a:prstGeom prst="rect">
                            <a:avLst/>
                          </a:prstGeom>
                          <a:ln>
                            <a:noFill/>
                          </a:ln>
                        </wps:spPr>
                        <wps:txbx>
                          <w:txbxContent>
                            <w:p w14:paraId="74FD96B2" w14:textId="77777777" w:rsidR="00294FC8" w:rsidRDefault="00106299">
                              <w:pPr>
                                <w:spacing w:after="160" w:line="259" w:lineRule="auto"/>
                                <w:ind w:left="0" w:firstLine="0"/>
                              </w:pPr>
                              <w:r>
                                <w:rPr>
                                  <w:rFonts w:ascii="Roboto" w:eastAsia="Roboto" w:hAnsi="Roboto" w:cs="Roboto"/>
                                  <w:color w:val="35454E"/>
                                  <w:sz w:val="15"/>
                                </w:rPr>
                                <w:t>zipp</w:t>
                              </w:r>
                            </w:p>
                          </w:txbxContent>
                        </wps:txbx>
                        <wps:bodyPr horzOverflow="overflow" vert="horz" lIns="0" tIns="0" rIns="0" bIns="0" rtlCol="0">
                          <a:noAutofit/>
                        </wps:bodyPr>
                      </wps:wsp>
                    </wpg:wgp>
                  </a:graphicData>
                </a:graphic>
              </wp:inline>
            </w:drawing>
          </mc:Choice>
          <mc:Fallback>
            <w:pict>
              <v:group w14:anchorId="7EBA40DF" id="Group 29224" o:spid="_x0000_s1235" style="width:505.7pt;height:243.55pt;mso-position-horizontal-relative:char;mso-position-vertical-relative:line" coordsize="64221,30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">
                <v:shape id="Shape 2639" o:spid="_x0000_s1236" style="position:absolute;width:64221;height:30928;visibility:visible;mso-wrap-style:square;v-text-anchor:top" coordsize="6422181,3092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" path="m,l6422181,r,3076676c6422181,3085605,6414938,3092897,6405960,3092897r-6389738,c7293,3092897,,3085605,,3076676l,xe" fillcolor="#f5f5f5" stroked="f" strokeweight="0">
                  <v:stroke miterlimit="83231f" joinstyle="miter"/>
                  <v:path arrowok="t" textboxrect="0,0,6422181,3092897"/>
                </v:shape>
                <v:rect id="Rectangle 2640" o:spid="_x0000_s1237" style="position:absolute;left:1103;top:51;width:5987;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KygwwAAAN0AAAAPAAAAZHJzL2Rvd25yZXYueG1sRE9Na8JA&#10;EL0X/A/LCN7qxi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8OCsoMMAAADdAAAADwAA&#10;AAAAAAAAAAAAAAAHAgAAZHJzL2Rvd25yZXYueG1sUEsFBgAAAAADAAMAtwAAAPcCAAAAAA==&#10;" filled="f" stroked="f">
                  <v:textbox inset="0,0,0,0">
                    <w:txbxContent>
                      <w:p w14:paraId="61424885" w14:textId="77777777" w:rsidR="00294FC8" w:rsidRDefault="00106299">
                        <w:pPr>
                          <w:spacing w:after="160" w:line="259" w:lineRule="auto"/>
                          <w:ind w:left="0" w:firstLine="0"/>
                        </w:pPr>
                        <w:r>
                          <w:rPr>
                            <w:rFonts w:ascii="Roboto" w:eastAsia="Roboto" w:hAnsi="Roboto" w:cs="Roboto"/>
                            <w:color w:val="35454E"/>
                            <w:sz w:val="15"/>
                          </w:rPr>
                          <w:t>pytkdocs</w:t>
                        </w:r>
                      </w:p>
                    </w:txbxContent>
                  </v:textbox>
                </v:rect>
                <v:rect id="Rectangle 2641" o:spid="_x0000_s1238" style="position:absolute;left:1103;top:1364;width:2994;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Ak7xgAAAN0AAAAPAAAAZHJzL2Rvd25yZXYueG1sRI9Ba8JA&#10;FITvQv/D8oTezCZS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n6wJO8YAAADdAAAA&#10;DwAAAAAAAAAAAAAAAAAHAgAAZHJzL2Rvd25yZXYueG1sUEsFBgAAAAADAAMAtwAAAPoCAAAAAA==&#10;" filled="f" stroked="f">
                  <v:textbox inset="0,0,0,0">
                    <w:txbxContent>
                      <w:p w14:paraId="5BCEF2CF" w14:textId="77777777" w:rsidR="00294FC8" w:rsidRDefault="00106299">
                        <w:pPr>
                          <w:spacing w:after="160" w:line="259" w:lineRule="auto"/>
                          <w:ind w:left="0" w:firstLine="0"/>
                        </w:pPr>
                        <w:r>
                          <w:rPr>
                            <w:rFonts w:ascii="Roboto" w:eastAsia="Roboto" w:hAnsi="Roboto" w:cs="Roboto"/>
                            <w:color w:val="35454E"/>
                            <w:sz w:val="15"/>
                          </w:rPr>
                          <w:t>pytz</w:t>
                        </w:r>
                      </w:p>
                    </w:txbxContent>
                  </v:textbox>
                </v:rect>
                <v:rect id="Rectangle 2642" o:spid="_x0000_s1239" style="position:absolute;left:1103;top:2677;width:4490;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dMxwAAAN0AAAAPAAAAZHJzL2Rvd25yZXYueG1sRI9Ba8JA&#10;FITvgv9heUJvujEU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G9+l0zHAAAA3QAA&#10;AA8AAAAAAAAAAAAAAAAABwIAAGRycy9kb3ducmV2LnhtbFBLBQYAAAAAAwADALcAAAD7AgAAAAA=&#10;" filled="f" stroked="f">
                  <v:textbox inset="0,0,0,0">
                    <w:txbxContent>
                      <w:p w14:paraId="6ADF238D" w14:textId="77777777" w:rsidR="00294FC8" w:rsidRDefault="00106299">
                        <w:pPr>
                          <w:spacing w:after="160" w:line="259" w:lineRule="auto"/>
                          <w:ind w:left="0" w:firstLine="0"/>
                        </w:pPr>
                        <w:r>
                          <w:rPr>
                            <w:rFonts w:ascii="Roboto" w:eastAsia="Roboto" w:hAnsi="Roboto" w:cs="Roboto"/>
                            <w:color w:val="35454E"/>
                            <w:sz w:val="15"/>
                          </w:rPr>
                          <w:t>PyYAML</w:t>
                        </w:r>
                      </w:p>
                    </w:txbxContent>
                  </v:textbox>
                </v:rect>
                <v:rect id="Rectangle 2643" o:spid="_x0000_s1240" style="position:absolute;left:1103;top:3990;width:1047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jLX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AAyMtfHAAAA3QAA&#10;AA8AAAAAAAAAAAAAAAAABwIAAGRycy9kb3ducmV2LnhtbFBLBQYAAAAAAwADALcAAAD7AgAAAAA=&#10;" filled="f" stroked="f">
                  <v:textbox inset="0,0,0,0">
                    <w:txbxContent>
                      <w:p w14:paraId="47116659" w14:textId="77777777" w:rsidR="00294FC8" w:rsidRDefault="00106299">
                        <w:pPr>
                          <w:spacing w:after="160" w:line="259" w:lineRule="auto"/>
                          <w:ind w:left="0" w:firstLine="0"/>
                        </w:pPr>
                        <w:r>
                          <w:rPr>
                            <w:rFonts w:ascii="Roboto" w:eastAsia="Roboto" w:hAnsi="Roboto" w:cs="Roboto"/>
                            <w:color w:val="35454E"/>
                            <w:sz w:val="15"/>
                          </w:rPr>
                          <w:t>pyyaml_env_tag</w:t>
                        </w:r>
                      </w:p>
                    </w:txbxContent>
                  </v:textbox>
                </v:rect>
                <v:rect id="Rectangle 2644" o:spid="_x0000_s1241" style="position:absolute;left:1103;top:5303;width:374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6qjxQAAAN0AAAAPAAAAZHJzL2Rvd25yZXYueG1sRI9Bi8Iw&#10;FITvgv8hPGFvmq6I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CP26qjxQAAAN0AAAAP&#10;AAAAAAAAAAAAAAAAAAcCAABkcnMvZG93bnJldi54bWxQSwUGAAAAAAMAAwC3AAAA+QIAAAAA&#10;" filled="f" stroked="f">
                  <v:textbox inset="0,0,0,0">
                    <w:txbxContent>
                      <w:p w14:paraId="13DF247B" w14:textId="77777777" w:rsidR="00294FC8" w:rsidRDefault="00106299">
                        <w:pPr>
                          <w:spacing w:after="160" w:line="259" w:lineRule="auto"/>
                          <w:ind w:left="0" w:firstLine="0"/>
                        </w:pPr>
                        <w:r>
                          <w:rPr>
                            <w:rFonts w:ascii="Roboto" w:eastAsia="Roboto" w:hAnsi="Roboto" w:cs="Roboto"/>
                            <w:color w:val="35454E"/>
                            <w:sz w:val="15"/>
                          </w:rPr>
                          <w:t>regex</w:t>
                        </w:r>
                      </w:p>
                    </w:txbxContent>
                  </v:textbox>
                </v:rect>
                <v:rect id="Rectangle 2645" o:spid="_x0000_s1242" style="position:absolute;left:1103;top:6617;width:5987;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w84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OCXDzjHAAAA3QAA&#10;AA8AAAAAAAAAAAAAAAAABwIAAGRycy9kb3ducmV2LnhtbFBLBQYAAAAAAwADALcAAAD7AgAAAAA=&#10;" filled="f" stroked="f">
                  <v:textbox inset="0,0,0,0">
                    <w:txbxContent>
                      <w:p w14:paraId="49D66D51" w14:textId="77777777" w:rsidR="00294FC8" w:rsidRDefault="00106299">
                        <w:pPr>
                          <w:spacing w:after="160" w:line="259" w:lineRule="auto"/>
                          <w:ind w:left="0" w:firstLine="0"/>
                        </w:pPr>
                        <w:r>
                          <w:rPr>
                            <w:rFonts w:ascii="Roboto" w:eastAsia="Roboto" w:hAnsi="Roboto" w:cs="Roboto"/>
                            <w:color w:val="35454E"/>
                            <w:sz w:val="15"/>
                          </w:rPr>
                          <w:t>requests</w:t>
                        </w:r>
                      </w:p>
                    </w:txbxContent>
                  </v:textbox>
                </v:rect>
                <v:rect id="Rectangle 2646" o:spid="_x0000_s1243" style="position:absolute;left:1103;top:7930;width:1272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FPxQAAAN0AAAAPAAAAZHJzL2Rvd25yZXYueG1sRI9Pi8Iw&#10;FMTvC/sdwlvwtqYrUr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AQRZFPxQAAAN0AAAAP&#10;AAAAAAAAAAAAAAAAAAcCAABkcnMvZG93bnJldi54bWxQSwUGAAAAAAMAAwC3AAAA+QIAAAAA&#10;" filled="f" stroked="f">
                  <v:textbox inset="0,0,0,0">
                    <w:txbxContent>
                      <w:p w14:paraId="42628DD3" w14:textId="77777777" w:rsidR="00294FC8" w:rsidRDefault="00106299">
                        <w:pPr>
                          <w:spacing w:after="160" w:line="259" w:lineRule="auto"/>
                          <w:ind w:left="0" w:firstLine="0"/>
                        </w:pPr>
                        <w:r>
                          <w:rPr>
                            <w:rFonts w:ascii="Roboto" w:eastAsia="Roboto" w:hAnsi="Roboto" w:cs="Roboto"/>
                            <w:color w:val="35454E"/>
                            <w:sz w:val="15"/>
                          </w:rPr>
                          <w:t>ruamel-yaml-conda</w:t>
                        </w:r>
                      </w:p>
                    </w:txbxContent>
                  </v:textbox>
                </v:rect>
                <v:rect id="Rectangle 2647" o:spid="_x0000_s1244" style="position:absolute;left:1103;top:9243;width:224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TU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fwk01MYAAADdAAAA&#10;DwAAAAAAAAAAAAAAAAAHAgAAZHJzL2Rvd25yZXYueG1sUEsFBgAAAAADAAMAtwAAAPoCAAAAAA==&#10;" filled="f" stroked="f">
                  <v:textbox inset="0,0,0,0">
                    <w:txbxContent>
                      <w:p w14:paraId="297CB5D8" w14:textId="77777777" w:rsidR="00294FC8" w:rsidRDefault="00106299">
                        <w:pPr>
                          <w:spacing w:after="160" w:line="259" w:lineRule="auto"/>
                          <w:ind w:left="0" w:firstLine="0"/>
                        </w:pPr>
                        <w:r>
                          <w:rPr>
                            <w:rFonts w:ascii="Roboto" w:eastAsia="Roboto" w:hAnsi="Roboto" w:cs="Roboto"/>
                            <w:color w:val="35454E"/>
                            <w:sz w:val="15"/>
                          </w:rPr>
                          <w:t>six</w:t>
                        </w:r>
                      </w:p>
                    </w:txbxContent>
                  </v:textbox>
                </v:rect>
                <v:rect id="Rectangle 2648" o:spid="_x0000_s1245" style="position:absolute;left:1103;top:10556;width:1122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qCmwwAAAN0AAAAPAAAAZHJzL2Rvd25yZXYueG1sRE9Na8JA&#10;EL0X/A/LCN7qxi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DpagpsMAAADdAAAADwAA&#10;AAAAAAAAAAAAAAAHAgAAZHJzL2Rvd25yZXYueG1sUEsFBgAAAAADAAMAtwAAAPcCAAAAAA==&#10;" filled="f" stroked="f">
                  <v:textbox inset="0,0,0,0">
                    <w:txbxContent>
                      <w:p w14:paraId="5BA9D3B0" w14:textId="77777777" w:rsidR="00294FC8" w:rsidRDefault="00106299">
                        <w:pPr>
                          <w:spacing w:after="160" w:line="259" w:lineRule="auto"/>
                          <w:ind w:left="0" w:firstLine="0"/>
                        </w:pPr>
                        <w:r>
                          <w:rPr>
                            <w:rFonts w:ascii="Roboto" w:eastAsia="Roboto" w:hAnsi="Roboto" w:cs="Roboto"/>
                            <w:color w:val="35454E"/>
                            <w:sz w:val="15"/>
                          </w:rPr>
                          <w:t>snowballstemmer</w:t>
                        </w:r>
                      </w:p>
                    </w:txbxContent>
                  </v:textbox>
                </v:rect>
                <v:rect id="Rectangle 2649" o:spid="_x0000_s1246" style="position:absolute;left:1103;top:11870;width:1047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gU9xQAAAN0AAAAPAAAAZHJzL2Rvd25yZXYueG1sRI9Pi8Iw&#10;FMTvC/sdwlvwtqYrIr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Bh2gU9xQAAAN0AAAAP&#10;AAAAAAAAAAAAAAAAAAcCAABkcnMvZG93bnJldi54bWxQSwUGAAAAAAMAAwC3AAAA+QIAAAAA&#10;" filled="f" stroked="f">
                  <v:textbox inset="0,0,0,0">
                    <w:txbxContent>
                      <w:p w14:paraId="11993CFC" w14:textId="77777777" w:rsidR="00294FC8" w:rsidRDefault="00106299">
                        <w:pPr>
                          <w:spacing w:after="160" w:line="259" w:lineRule="auto"/>
                          <w:ind w:left="0" w:firstLine="0"/>
                        </w:pPr>
                        <w:r>
                          <w:rPr>
                            <w:rFonts w:ascii="Roboto" w:eastAsia="Roboto" w:hAnsi="Roboto" w:cs="Roboto"/>
                            <w:color w:val="35454E"/>
                            <w:sz w:val="15"/>
                          </w:rPr>
                          <w:t>text-unidecode</w:t>
                        </w:r>
                      </w:p>
                    </w:txbxContent>
                  </v:textbox>
                </v:rect>
                <v:rect id="Rectangle 2650" o:spid="_x0000_s1247" style="position:absolute;left:1103;top:13183;width:2994;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Tp9wwAAAN0AAAAPAAAAZHJzL2Rvd25yZXYueG1sRE9Na8JA&#10;EL0X/A/LCN7qxo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dTk6fcMAAADdAAAADwAA&#10;AAAAAAAAAAAAAAAHAgAAZHJzL2Rvd25yZXYueG1sUEsFBgAAAAADAAMAtwAAAPcCAAAAAA==&#10;" filled="f" stroked="f">
                  <v:textbox inset="0,0,0,0">
                    <w:txbxContent>
                      <w:p w14:paraId="31BD0270" w14:textId="77777777" w:rsidR="00294FC8" w:rsidRDefault="00106299">
                        <w:pPr>
                          <w:spacing w:after="160" w:line="259" w:lineRule="auto"/>
                          <w:ind w:left="0" w:firstLine="0"/>
                        </w:pPr>
                        <w:r>
                          <w:rPr>
                            <w:rFonts w:ascii="Roboto" w:eastAsia="Roboto" w:hAnsi="Roboto" w:cs="Roboto"/>
                            <w:color w:val="35454E"/>
                            <w:sz w:val="15"/>
                          </w:rPr>
                          <w:t>toml</w:t>
                        </w:r>
                      </w:p>
                    </w:txbxContent>
                  </v:textbox>
                </v:rect>
                <v:rect id="Rectangle 2651" o:spid="_x0000_s1248" style="position:absolute;left:1103;top:14496;width:3742;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Z/mxgAAAN0AAAAPAAAAZHJzL2Rvd25yZXYueG1sRI9Ba8JA&#10;FITvQv/D8oTezCZCRa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GnWf5sYAAADdAAAA&#10;DwAAAAAAAAAAAAAAAAAHAgAAZHJzL2Rvd25yZXYueG1sUEsFBgAAAAADAAMAtwAAAPoCAAAAAA==&#10;" filled="f" stroked="f">
                  <v:textbox inset="0,0,0,0">
                    <w:txbxContent>
                      <w:p w14:paraId="6EF44E2E" w14:textId="77777777" w:rsidR="00294FC8" w:rsidRDefault="00106299">
                        <w:pPr>
                          <w:spacing w:after="160" w:line="259" w:lineRule="auto"/>
                          <w:ind w:left="0" w:firstLine="0"/>
                        </w:pPr>
                        <w:r>
                          <w:rPr>
                            <w:rFonts w:ascii="Roboto" w:eastAsia="Roboto" w:hAnsi="Roboto" w:cs="Roboto"/>
                            <w:color w:val="35454E"/>
                            <w:sz w:val="15"/>
                          </w:rPr>
                          <w:t>tomli</w:t>
                        </w:r>
                      </w:p>
                    </w:txbxContent>
                  </v:textbox>
                </v:rect>
                <v:rect id="Rectangle 2652" o:spid="_x0000_s1249" style="position:absolute;left:1103;top:15809;width:523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wGRxwAAAN0AAAAPAAAAZHJzL2Rvd25yZXYueG1sRI9Ba8JA&#10;FITvgv9heUJvujFQ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OqnAZHHAAAA3QAA&#10;AA8AAAAAAAAAAAAAAAAABwIAAGRycy9kb3ducmV2LnhtbFBLBQYAAAAAAwADALcAAAD7AgAAAAA=&#10;" filled="f" stroked="f">
                  <v:textbox inset="0,0,0,0">
                    <w:txbxContent>
                      <w:p w14:paraId="11A080A8" w14:textId="77777777" w:rsidR="00294FC8" w:rsidRDefault="00106299">
                        <w:pPr>
                          <w:spacing w:after="160" w:line="259" w:lineRule="auto"/>
                          <w:ind w:left="0" w:firstLine="0"/>
                        </w:pPr>
                        <w:r>
                          <w:rPr>
                            <w:rFonts w:ascii="Roboto" w:eastAsia="Roboto" w:hAnsi="Roboto" w:cs="Roboto"/>
                            <w:color w:val="35454E"/>
                            <w:sz w:val="15"/>
                          </w:rPr>
                          <w:t>tornado</w:t>
                        </w:r>
                      </w:p>
                    </w:txbxContent>
                  </v:textbox>
                </v:rect>
                <v:rect id="Rectangle 2653" o:spid="_x0000_s1250" style="position:absolute;left:1103;top:17122;width:2994;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6QK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IXrpArHAAAA3QAA&#10;AA8AAAAAAAAAAAAAAAAABwIAAGRycy9kb3ducmV2LnhtbFBLBQYAAAAAAwADALcAAAD7AgAAAAA=&#10;" filled="f" stroked="f">
                  <v:textbox inset="0,0,0,0">
                    <w:txbxContent>
                      <w:p w14:paraId="6CF4C967" w14:textId="77777777" w:rsidR="00294FC8" w:rsidRDefault="00106299">
                        <w:pPr>
                          <w:spacing w:after="160" w:line="259" w:lineRule="auto"/>
                          <w:ind w:left="0" w:firstLine="0"/>
                        </w:pPr>
                        <w:r>
                          <w:rPr>
                            <w:rFonts w:ascii="Roboto" w:eastAsia="Roboto" w:hAnsi="Roboto" w:cs="Roboto"/>
                            <w:color w:val="35454E"/>
                            <w:sz w:val="15"/>
                          </w:rPr>
                          <w:t>tqdm</w:t>
                        </w:r>
                      </w:p>
                    </w:txbxContent>
                  </v:textbox>
                </v:rect>
                <v:rect id="Rectangle 2654" o:spid="_x0000_s1251" style="position:absolute;left:1103;top:18436;width:1047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jx+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AoCPH7HAAAA3QAA&#10;AA8AAAAAAAAAAAAAAAAABwIAAGRycy9kb3ducmV2LnhtbFBLBQYAAAAAAwADALcAAAD7AgAAAAA=&#10;" filled="f" stroked="f">
                  <v:textbox inset="0,0,0,0">
                    <w:txbxContent>
                      <w:p w14:paraId="690B239D" w14:textId="77777777" w:rsidR="00294FC8" w:rsidRDefault="00106299">
                        <w:pPr>
                          <w:spacing w:after="160" w:line="259" w:lineRule="auto"/>
                          <w:ind w:left="0" w:firstLine="0"/>
                        </w:pPr>
                        <w:r>
                          <w:rPr>
                            <w:rFonts w:ascii="Roboto" w:eastAsia="Roboto" w:hAnsi="Roboto" w:cs="Roboto"/>
                            <w:color w:val="35454E"/>
                            <w:sz w:val="15"/>
                          </w:rPr>
                          <w:t>types-requests</w:t>
                        </w:r>
                      </w:p>
                    </w:txbxContent>
                  </v:textbox>
                </v:rect>
                <v:rect id="Rectangle 2655" o:spid="_x0000_s1252" style="position:absolute;left:1103;top:19749;width:9728;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pnlxQAAAN0AAAAPAAAAZHJzL2Rvd25yZXYueG1sRI9Bi8Iw&#10;FITvgv8hPGFvmq6g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lTpnlxQAAAN0AAAAP&#10;AAAAAAAAAAAAAAAAAAcCAABkcnMvZG93bnJldi54bWxQSwUGAAAAAAMAAwC3AAAA+QIAAAAA&#10;" filled="f" stroked="f">
                  <v:textbox inset="0,0,0,0">
                    <w:txbxContent>
                      <w:p w14:paraId="2E1DD3D5" w14:textId="77777777" w:rsidR="00294FC8" w:rsidRDefault="00106299">
                        <w:pPr>
                          <w:spacing w:after="160" w:line="259" w:lineRule="auto"/>
                          <w:ind w:left="0" w:firstLine="0"/>
                        </w:pPr>
                        <w:r>
                          <w:rPr>
                            <w:rFonts w:ascii="Roboto" w:eastAsia="Roboto" w:hAnsi="Roboto" w:cs="Roboto"/>
                            <w:color w:val="35454E"/>
                            <w:sz w:val="15"/>
                          </w:rPr>
                          <w:t>types-urllib3</w:t>
                        </w:r>
                      </w:p>
                    </w:txbxContent>
                  </v:textbox>
                </v:rect>
                <v:rect id="Rectangle 2656" o:spid="_x0000_s1253" style="position:absolute;left:1103;top:21062;width:12721;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AeSxQAAAN0AAAAPAAAAZHJzL2Rvd25yZXYueG1sRI9Pi8Iw&#10;FMTvC/sdwlvwtqYrW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CVnAeSxQAAAN0AAAAP&#10;AAAAAAAAAAAAAAAAAAcCAABkcnMvZG93bnJldi54bWxQSwUGAAAAAAMAAwC3AAAA+QIAAAAA&#10;" filled="f" stroked="f">
                  <v:textbox inset="0,0,0,0">
                    <w:txbxContent>
                      <w:p w14:paraId="43EE52DD" w14:textId="77777777" w:rsidR="00294FC8" w:rsidRDefault="00106299">
                        <w:pPr>
                          <w:spacing w:after="160" w:line="259" w:lineRule="auto"/>
                          <w:ind w:left="0" w:firstLine="0"/>
                        </w:pPr>
                        <w:r>
                          <w:rPr>
                            <w:rFonts w:ascii="Roboto" w:eastAsia="Roboto" w:hAnsi="Roboto" w:cs="Roboto"/>
                            <w:color w:val="35454E"/>
                            <w:sz w:val="15"/>
                          </w:rPr>
                          <w:t>typing_extensions</w:t>
                        </w:r>
                      </w:p>
                    </w:txbxContent>
                  </v:textbox>
                </v:rect>
                <v:rect id="Rectangle 2657" o:spid="_x0000_s1254" style="position:absolute;left:1103;top:22375;width:523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KIJ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tCiCcYAAADdAAAA&#10;DwAAAAAAAAAAAAAAAAAHAgAAZHJzL2Rvd25yZXYueG1sUEsFBgAAAAADAAMAtwAAAPoCAAAAAA==&#10;" filled="f" stroked="f">
                  <v:textbox inset="0,0,0,0">
                    <w:txbxContent>
                      <w:p w14:paraId="45CF8531" w14:textId="77777777" w:rsidR="00294FC8" w:rsidRDefault="00106299">
                        <w:pPr>
                          <w:spacing w:after="160" w:line="259" w:lineRule="auto"/>
                          <w:ind w:left="0" w:firstLine="0"/>
                        </w:pPr>
                        <w:r>
                          <w:rPr>
                            <w:rFonts w:ascii="Roboto" w:eastAsia="Roboto" w:hAnsi="Roboto" w:cs="Roboto"/>
                            <w:color w:val="35454E"/>
                            <w:sz w:val="15"/>
                          </w:rPr>
                          <w:t>urllib3</w:t>
                        </w:r>
                      </w:p>
                    </w:txbxContent>
                  </v:textbox>
                </v:rect>
                <v:rect id="Rectangle 2658" o:spid="_x0000_s1255" style="position:absolute;left:1103;top:23689;width:5987;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Z7wwAAAN0AAAAPAAAAZHJzL2Rvd25yZXYueG1sRE9Na8JA&#10;EL0X/A/LCN7qxo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i082e8MAAADdAAAADwAA&#10;AAAAAAAAAAAAAAAHAgAAZHJzL2Rvd25yZXYueG1sUEsFBgAAAAADAAMAtwAAAPcCAAAAAA==&#10;" filled="f" stroked="f">
                  <v:textbox inset="0,0,0,0">
                    <w:txbxContent>
                      <w:p w14:paraId="3096E29D" w14:textId="77777777" w:rsidR="00294FC8" w:rsidRDefault="00106299">
                        <w:pPr>
                          <w:spacing w:after="160" w:line="259" w:lineRule="auto"/>
                          <w:ind w:left="0" w:firstLine="0"/>
                        </w:pPr>
                        <w:r>
                          <w:rPr>
                            <w:rFonts w:ascii="Roboto" w:eastAsia="Roboto" w:hAnsi="Roboto" w:cs="Roboto"/>
                            <w:color w:val="35454E"/>
                            <w:sz w:val="15"/>
                          </w:rPr>
                          <w:t>userpath</w:t>
                        </w:r>
                      </w:p>
                    </w:txbxContent>
                  </v:textbox>
                </v:rect>
                <v:rect id="Rectangle 2659" o:spid="_x0000_s1256" style="position:absolute;left:1103;top:25002;width:5987;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5PgxQAAAN0AAAAPAAAAZHJzL2Rvd25yZXYueG1sRI9Pi8Iw&#10;FMTvC/sdwlvwtqYrKL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DkA5PgxQAAAN0AAAAP&#10;AAAAAAAAAAAAAAAAAAcCAABkcnMvZG93bnJldi54bWxQSwUGAAAAAAMAAwC3AAAA+QIAAAAA&#10;" filled="f" stroked="f">
                  <v:textbox inset="0,0,0,0">
                    <w:txbxContent>
                      <w:p w14:paraId="05B4C389" w14:textId="77777777" w:rsidR="00294FC8" w:rsidRDefault="00106299">
                        <w:pPr>
                          <w:spacing w:after="160" w:line="259" w:lineRule="auto"/>
                          <w:ind w:left="0" w:firstLine="0"/>
                        </w:pPr>
                        <w:r>
                          <w:rPr>
                            <w:rFonts w:ascii="Roboto" w:eastAsia="Roboto" w:hAnsi="Roboto" w:cs="Roboto"/>
                            <w:color w:val="35454E"/>
                            <w:sz w:val="15"/>
                          </w:rPr>
                          <w:t>watchdog</w:t>
                        </w:r>
                      </w:p>
                    </w:txbxContent>
                  </v:textbox>
                </v:rect>
                <v:rect id="Rectangle 2660" o:spid="_x0000_s1257" style="position:absolute;left:1103;top:26315;width:3742;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" filled="f" stroked="f">
                  <v:textbox inset="0,0,0,0">
                    <w:txbxContent>
                      <w:p w14:paraId="50EB8B44" w14:textId="77777777" w:rsidR="00294FC8" w:rsidRDefault="00106299">
                        <w:pPr>
                          <w:spacing w:after="160" w:line="259" w:lineRule="auto"/>
                          <w:ind w:left="0" w:firstLine="0"/>
                        </w:pPr>
                        <w:r>
                          <w:rPr>
                            <w:rFonts w:ascii="Roboto" w:eastAsia="Roboto" w:hAnsi="Roboto" w:cs="Roboto"/>
                            <w:color w:val="35454E"/>
                            <w:sz w:val="15"/>
                          </w:rPr>
                          <w:t>wrapt</w:t>
                        </w:r>
                      </w:p>
                    </w:txbxContent>
                  </v:textbox>
                </v:rect>
                <v:rect id="Rectangle 2661" o:spid="_x0000_s1258" style="position:absolute;left:1103;top:27628;width:673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" filled="f" stroked="f">
                  <v:textbox inset="0,0,0,0">
                    <w:txbxContent>
                      <w:p w14:paraId="010D07DE" w14:textId="77777777" w:rsidR="00294FC8" w:rsidRDefault="00106299">
                        <w:pPr>
                          <w:spacing w:after="160" w:line="259" w:lineRule="auto"/>
                          <w:ind w:left="0" w:firstLine="0"/>
                        </w:pPr>
                        <w:r>
                          <w:rPr>
                            <w:rFonts w:ascii="Roboto" w:eastAsia="Roboto" w:hAnsi="Roboto" w:cs="Roboto"/>
                            <w:color w:val="35454E"/>
                            <w:sz w:val="15"/>
                          </w:rPr>
                          <w:t>xmlschema</w:t>
                        </w:r>
                      </w:p>
                    </w:txbxContent>
                  </v:textbox>
                </v:rect>
                <v:rect id="Rectangle 2662" o:spid="_x0000_s1259" style="position:absolute;left:1103;top:28941;width:2994;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" filled="f" stroked="f">
                  <v:textbox inset="0,0,0,0">
                    <w:txbxContent>
                      <w:p w14:paraId="74FD96B2" w14:textId="77777777" w:rsidR="00294FC8" w:rsidRDefault="00106299">
                        <w:pPr>
                          <w:spacing w:after="160" w:line="259" w:lineRule="auto"/>
                          <w:ind w:left="0" w:firstLine="0"/>
                        </w:pPr>
                        <w:r>
                          <w:rPr>
                            <w:rFonts w:ascii="Roboto" w:eastAsia="Roboto" w:hAnsi="Roboto" w:cs="Roboto"/>
                            <w:color w:val="35454E"/>
                            <w:sz w:val="15"/>
                          </w:rPr>
                          <w:t>zipp</w:t>
                        </w:r>
                      </w:p>
                    </w:txbxContent>
                  </v:textbox>
                </v:rect>
                <w10:anchorlock/>
              </v:group>
            </w:pict>
          </mc:Fallback>
        </mc:AlternateContent>
      </w:r>
    </w:p>
    <w:p w14:paraId="0552B907" w14:textId="77777777" w:rsidR="00294FC8" w:rsidRDefault="00106299">
      <w:pPr>
        <w:pStyle w:val="Heading2"/>
        <w:spacing w:after="17"/>
        <w:ind w:left="212"/>
      </w:pPr>
      <w:r>
        <w:rPr>
          <w:b/>
          <w:sz w:val="18"/>
        </w:rPr>
        <w:t>7.1.0.1 No Representations or Warranties</w:t>
      </w:r>
    </w:p>
    <w:p w14:paraId="5190EF8C" w14:textId="77777777" w:rsidR="00294FC8" w:rsidRDefault="00106299">
      <w:pPr>
        <w:spacing w:after="8" w:line="315" w:lineRule="auto"/>
        <w:ind w:left="212" w:right="72"/>
      </w:pPr>
      <w:r>
        <w:rPr>
          <w:sz w:val="15"/>
        </w:rPr>
        <w:t>THE SOFTWARE IS PROVIDED "AS IS", WITHOUT WARRANTY OF ANY KIND, EXPRESS OR IMPLIED, INCLUDING BUT NOT LIMITED TO THE</w:t>
      </w:r>
    </w:p>
    <w:p w14:paraId="4042BBEE" w14:textId="77777777" w:rsidR="00294FC8" w:rsidRDefault="00106299">
      <w:pPr>
        <w:spacing w:after="8" w:line="315" w:lineRule="auto"/>
        <w:ind w:left="212" w:right="72"/>
      </w:pPr>
      <w:r>
        <w:rPr>
          <w:noProof/>
          <w:sz w:val="22"/>
        </w:rPr>
        <mc:AlternateContent>
          <mc:Choice Requires="wpg">
            <w:drawing>
              <wp:anchor distT="0" distB="0" distL="114300" distR="114300" simplePos="0" relativeHeight="251658257" behindDoc="1" locked="0" layoutInCell="1" allowOverlap="1" wp14:anchorId="1DCC4BB3" wp14:editId="4180CE6B">
                <wp:simplePos x="0" y="0"/>
                <wp:positionH relativeFrom="column">
                  <wp:posOffset>-3</wp:posOffset>
                </wp:positionH>
                <wp:positionV relativeFrom="paragraph">
                  <wp:posOffset>-483643</wp:posOffset>
                </wp:positionV>
                <wp:extent cx="6422181" cy="1080889"/>
                <wp:effectExtent l="0" t="0" r="0" b="0"/>
                <wp:wrapNone/>
                <wp:docPr id="29223" name="Group 29223"/>
                <wp:cNvGraphicFramePr/>
                <a:graphic xmlns:a="http://schemas.openxmlformats.org/drawingml/2006/main">
                  <a:graphicData uri="http://schemas.microsoft.com/office/word/2010/wordprocessingGroup">
                    <wpg:wgp>
                      <wpg:cNvGrpSpPr/>
                      <wpg:grpSpPr>
                        <a:xfrm>
                          <a:off x="0" y="0"/>
                          <a:ext cx="6422181" cy="1080889"/>
                          <a:chOff x="0" y="0"/>
                          <a:chExt cx="6422181" cy="1080889"/>
                        </a:xfrm>
                      </wpg:grpSpPr>
                      <wps:wsp>
                        <wps:cNvPr id="2624" name="Shape 2624"/>
                        <wps:cNvSpPr/>
                        <wps:spPr>
                          <a:xfrm>
                            <a:off x="0" y="0"/>
                            <a:ext cx="3211091" cy="1080889"/>
                          </a:xfrm>
                          <a:custGeom>
                            <a:avLst/>
                            <a:gdLst/>
                            <a:ahLst/>
                            <a:cxnLst/>
                            <a:rect l="0" t="0" r="0" b="0"/>
                            <a:pathLst>
                              <a:path w="3211091" h="1080889">
                                <a:moveTo>
                                  <a:pt x="81161" y="0"/>
                                </a:moveTo>
                                <a:lnTo>
                                  <a:pt x="3211091" y="0"/>
                                </a:lnTo>
                                <a:lnTo>
                                  <a:pt x="3211091" y="16223"/>
                                </a:lnTo>
                                <a:lnTo>
                                  <a:pt x="81161" y="16223"/>
                                </a:lnTo>
                                <a:cubicBezTo>
                                  <a:pt x="45343" y="16223"/>
                                  <a:pt x="16222" y="45344"/>
                                  <a:pt x="16222" y="81162"/>
                                </a:cubicBezTo>
                                <a:lnTo>
                                  <a:pt x="16222" y="999729"/>
                                </a:lnTo>
                                <a:cubicBezTo>
                                  <a:pt x="16222" y="1035547"/>
                                  <a:pt x="45343" y="1064668"/>
                                  <a:pt x="81161" y="1064668"/>
                                </a:cubicBezTo>
                                <a:lnTo>
                                  <a:pt x="3211091" y="1064668"/>
                                </a:lnTo>
                                <a:lnTo>
                                  <a:pt x="3211091" y="1080889"/>
                                </a:lnTo>
                                <a:lnTo>
                                  <a:pt x="81161" y="1080889"/>
                                </a:lnTo>
                                <a:cubicBezTo>
                                  <a:pt x="36364" y="1080889"/>
                                  <a:pt x="0" y="1044525"/>
                                  <a:pt x="0" y="999729"/>
                                </a:cubicBezTo>
                                <a:lnTo>
                                  <a:pt x="0" y="81162"/>
                                </a:lnTo>
                                <a:cubicBezTo>
                                  <a:pt x="0" y="36364"/>
                                  <a:pt x="36364" y="0"/>
                                  <a:pt x="81161" y="0"/>
                                </a:cubicBez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2625" name="Shape 2625"/>
                        <wps:cNvSpPr/>
                        <wps:spPr>
                          <a:xfrm>
                            <a:off x="3211091" y="0"/>
                            <a:ext cx="3211090" cy="1080889"/>
                          </a:xfrm>
                          <a:custGeom>
                            <a:avLst/>
                            <a:gdLst/>
                            <a:ahLst/>
                            <a:cxnLst/>
                            <a:rect l="0" t="0" r="0" b="0"/>
                            <a:pathLst>
                              <a:path w="3211090" h="1080889">
                                <a:moveTo>
                                  <a:pt x="0" y="0"/>
                                </a:moveTo>
                                <a:lnTo>
                                  <a:pt x="3129980" y="0"/>
                                </a:lnTo>
                                <a:cubicBezTo>
                                  <a:pt x="3174728" y="0"/>
                                  <a:pt x="3211090" y="36364"/>
                                  <a:pt x="3211090" y="81162"/>
                                </a:cubicBezTo>
                                <a:lnTo>
                                  <a:pt x="3211090" y="999729"/>
                                </a:lnTo>
                                <a:cubicBezTo>
                                  <a:pt x="3211090" y="1044525"/>
                                  <a:pt x="3174728" y="1080889"/>
                                  <a:pt x="3129980" y="1080889"/>
                                </a:cubicBezTo>
                                <a:lnTo>
                                  <a:pt x="0" y="1080889"/>
                                </a:lnTo>
                                <a:lnTo>
                                  <a:pt x="0" y="1064668"/>
                                </a:lnTo>
                                <a:lnTo>
                                  <a:pt x="3129980" y="1064668"/>
                                </a:lnTo>
                                <a:cubicBezTo>
                                  <a:pt x="3165797" y="1064668"/>
                                  <a:pt x="3194869" y="1035547"/>
                                  <a:pt x="3194869" y="999729"/>
                                </a:cubicBezTo>
                                <a:lnTo>
                                  <a:pt x="3194869" y="81162"/>
                                </a:lnTo>
                                <a:cubicBezTo>
                                  <a:pt x="3194869" y="45344"/>
                                  <a:pt x="3165797" y="16223"/>
                                  <a:pt x="3129980" y="16223"/>
                                </a:cubicBezTo>
                                <a:lnTo>
                                  <a:pt x="0" y="16223"/>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080164A6" id="Group 29223" o:spid="_x0000_s1026" style="position:absolute;margin-left:0;margin-top:-38.1pt;width:505.7pt;height:85.1pt;z-index:-251658223" coordsize="64221,1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">
                <v:shape id="Shape 2624" o:spid="_x0000_s1027" style="position:absolute;width:32110;height:10808;visibility:visible;mso-wrap-style:square;v-text-anchor:top" coordsize="3211091,1080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" path="m81161,l3211091,r,16223l81161,16223v-35818,,-64939,29121,-64939,64939l16222,999729v,35818,29121,64939,64939,64939l3211091,1064668r,16221l81161,1080889c36364,1080889,,1044525,,999729l,81162c,36364,36364,,81161,xe" fillcolor="#d3d3d3" stroked="f" strokeweight="0">
                  <v:stroke miterlimit="83231f" joinstyle="miter"/>
                  <v:path arrowok="t" textboxrect="0,0,3211091,1080889"/>
                </v:shape>
                <v:shape id="Shape 2625" o:spid="_x0000_s1028" style="position:absolute;left:32110;width:32111;height:10808;visibility:visible;mso-wrap-style:square;v-text-anchor:top" coordsize="3211090,1080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" path="m,l3129980,v44748,,81110,36364,81110,81162l3211090,999729v,44796,-36362,81160,-81110,81160l,1080889r,-16221l3129980,1064668v35817,,64889,-29121,64889,-64939l3194869,81162v,-35818,-29072,-64939,-64889,-64939l,16223,,xe" fillcolor="#d3d3d3" stroked="f" strokeweight="0">
                  <v:stroke miterlimit="83231f" joinstyle="miter"/>
                  <v:path arrowok="t" textboxrect="0,0,3211090,1080889"/>
                </v:shape>
              </v:group>
            </w:pict>
          </mc:Fallback>
        </mc:AlternateContent>
      </w:r>
      <w:r>
        <w:rPr>
          <w:sz w:val="15"/>
        </w:rPr>
        <w:t>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5B306CC8" w14:textId="77777777" w:rsidR="00294FC8" w:rsidRDefault="00106299">
      <w:pPr>
        <w:spacing w:after="367" w:line="259" w:lineRule="auto"/>
        <w:ind w:left="-5"/>
      </w:pPr>
      <w:r>
        <w:rPr>
          <w:sz w:val="35"/>
        </w:rPr>
        <w:t>8 Getting the code.</w:t>
      </w:r>
    </w:p>
    <w:p w14:paraId="6BCA0DE5" w14:textId="77777777" w:rsidR="00294FC8" w:rsidRDefault="00106299">
      <w:pPr>
        <w:pStyle w:val="Heading2"/>
        <w:ind w:left="-5"/>
      </w:pPr>
      <w:r>
        <w:t>8.1 Pulling the code from GitHub</w:t>
      </w:r>
    </w:p>
    <w:p w14:paraId="4183F0D8" w14:textId="4B7F4910" w:rsidR="00294FC8" w:rsidRDefault="00106299">
      <w:pPr>
        <w:ind w:right="6"/>
      </w:pPr>
      <w:r>
        <w:t>The e-Invoice</w:t>
      </w:r>
      <w:del w:id="189" w:author="Ellingworth, Chris" w:date="2022-02-23T16:46:00Z">
        <w:r w:rsidDel="006B52C9">
          <w:delText>-</w:delText>
        </w:r>
      </w:del>
      <w:ins w:id="190" w:author="Ellingworth, Chris" w:date="2022-02-23T16:46:00Z">
        <w:r w:rsidR="006B52C9">
          <w:t xml:space="preserve"> </w:t>
        </w:r>
      </w:ins>
      <w:r>
        <w:t>Onb</w:t>
      </w:r>
      <w:ins w:id="191" w:author="Ellingworth, Chris" w:date="2022-02-23T16:46:00Z">
        <w:r w:rsidR="006B52C9">
          <w:t>o</w:t>
        </w:r>
      </w:ins>
      <w:r>
        <w:t>arding</w:t>
      </w:r>
      <w:del w:id="192" w:author="Ellingworth, Chris" w:date="2022-02-23T16:46:00Z">
        <w:r w:rsidDel="006B52C9">
          <w:delText>-</w:delText>
        </w:r>
      </w:del>
      <w:ins w:id="193" w:author="Ellingworth, Chris" w:date="2022-02-23T16:46:00Z">
        <w:r w:rsidR="006B52C9">
          <w:t xml:space="preserve"> </w:t>
        </w:r>
      </w:ins>
      <w:r>
        <w:t>Tool</w:t>
      </w:r>
      <w:ins w:id="194" w:author="Ellingworth, Chris" w:date="2022-02-23T16:46:00Z">
        <w:r w:rsidR="006B52C9">
          <w:t>kit</w:t>
        </w:r>
      </w:ins>
      <w:r>
        <w:t xml:space="preserve"> is a public repository. The code is freely available under an MIT Licene for individuals and organizations to pull, review, and modify as they chose in order to further their participation with the project.</w:t>
      </w:r>
    </w:p>
    <w:p w14:paraId="7DBB629C" w14:textId="77777777" w:rsidR="00294FC8" w:rsidRDefault="00106299">
      <w:pPr>
        <w:spacing w:after="41"/>
        <w:ind w:right="6"/>
      </w:pPr>
      <w:r>
        <w:t>It is entirely possible to pull the code from github anonymously using a link from within the repo.</w:t>
      </w:r>
    </w:p>
    <w:p w14:paraId="18C2FA34" w14:textId="77777777" w:rsidR="00294FC8" w:rsidRDefault="00106299">
      <w:pPr>
        <w:spacing w:after="272" w:line="259" w:lineRule="auto"/>
        <w:ind w:left="0" w:right="-7" w:firstLine="0"/>
      </w:pPr>
      <w:r>
        <w:rPr>
          <w:noProof/>
          <w:sz w:val="22"/>
        </w:rPr>
        <mc:AlternateContent>
          <mc:Choice Requires="wpg">
            <w:drawing>
              <wp:inline distT="0" distB="0" distL="0" distR="0" wp14:anchorId="057BC826" wp14:editId="78BA1525">
                <wp:extent cx="6422181" cy="1369914"/>
                <wp:effectExtent l="0" t="0" r="0" b="0"/>
                <wp:docPr id="31574" name="Group 31574"/>
                <wp:cNvGraphicFramePr/>
                <a:graphic xmlns:a="http://schemas.openxmlformats.org/drawingml/2006/main">
                  <a:graphicData uri="http://schemas.microsoft.com/office/word/2010/wordprocessingGroup">
                    <wpg:wgp>
                      <wpg:cNvGrpSpPr/>
                      <wpg:grpSpPr>
                        <a:xfrm>
                          <a:off x="0" y="0"/>
                          <a:ext cx="6422181" cy="1369914"/>
                          <a:chOff x="0" y="0"/>
                          <a:chExt cx="6422181" cy="1369914"/>
                        </a:xfrm>
                      </wpg:grpSpPr>
                      <wps:wsp>
                        <wps:cNvPr id="2668" name="Shape 2668"/>
                        <wps:cNvSpPr/>
                        <wps:spPr>
                          <a:xfrm>
                            <a:off x="32445" y="0"/>
                            <a:ext cx="6389737" cy="1369914"/>
                          </a:xfrm>
                          <a:custGeom>
                            <a:avLst/>
                            <a:gdLst/>
                            <a:ahLst/>
                            <a:cxnLst/>
                            <a:rect l="0" t="0" r="0" b="0"/>
                            <a:pathLst>
                              <a:path w="6389737" h="1369914">
                                <a:moveTo>
                                  <a:pt x="0" y="0"/>
                                </a:moveTo>
                                <a:lnTo>
                                  <a:pt x="6373515" y="0"/>
                                </a:lnTo>
                                <a:cubicBezTo>
                                  <a:pt x="6378005" y="0"/>
                                  <a:pt x="6382060" y="1823"/>
                                  <a:pt x="6384993" y="4763"/>
                                </a:cubicBezTo>
                                <a:cubicBezTo>
                                  <a:pt x="6387926" y="7702"/>
                                  <a:pt x="6389737" y="11757"/>
                                  <a:pt x="6389737" y="16221"/>
                                </a:cubicBezTo>
                                <a:lnTo>
                                  <a:pt x="6389737" y="1353641"/>
                                </a:lnTo>
                                <a:cubicBezTo>
                                  <a:pt x="6389737" y="1362621"/>
                                  <a:pt x="6382494" y="1369914"/>
                                  <a:pt x="6373515" y="1369914"/>
                                </a:cubicBezTo>
                                <a:lnTo>
                                  <a:pt x="0" y="1369914"/>
                                </a:ln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2669" name="Shape 2669"/>
                        <wps:cNvSpPr/>
                        <wps:spPr>
                          <a:xfrm>
                            <a:off x="0" y="0"/>
                            <a:ext cx="32445" cy="1369914"/>
                          </a:xfrm>
                          <a:custGeom>
                            <a:avLst/>
                            <a:gdLst/>
                            <a:ahLst/>
                            <a:cxnLst/>
                            <a:rect l="0" t="0" r="0" b="0"/>
                            <a:pathLst>
                              <a:path w="32445" h="1369914">
                                <a:moveTo>
                                  <a:pt x="16222" y="0"/>
                                </a:moveTo>
                                <a:lnTo>
                                  <a:pt x="32445" y="0"/>
                                </a:lnTo>
                                <a:lnTo>
                                  <a:pt x="32445" y="1369914"/>
                                </a:lnTo>
                                <a:lnTo>
                                  <a:pt x="16222" y="1369914"/>
                                </a:lnTo>
                                <a:cubicBezTo>
                                  <a:pt x="7293" y="1369914"/>
                                  <a:pt x="0" y="1362621"/>
                                  <a:pt x="0" y="1353641"/>
                                </a:cubicBezTo>
                                <a:lnTo>
                                  <a:pt x="0" y="16221"/>
                                </a:lnTo>
                                <a:cubicBezTo>
                                  <a:pt x="0" y="7293"/>
                                  <a:pt x="7293" y="0"/>
                                  <a:pt x="16222" y="0"/>
                                </a:cubicBez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31460" name="Rectangle 31460"/>
                        <wps:cNvSpPr/>
                        <wps:spPr>
                          <a:xfrm>
                            <a:off x="159862" y="489691"/>
                            <a:ext cx="77499" cy="116019"/>
                          </a:xfrm>
                          <a:prstGeom prst="rect">
                            <a:avLst/>
                          </a:prstGeom>
                          <a:ln>
                            <a:noFill/>
                          </a:ln>
                        </wps:spPr>
                        <wps:txbx>
                          <w:txbxContent>
                            <w:p w14:paraId="582F2172" w14:textId="77777777" w:rsidR="00294FC8" w:rsidRDefault="00106299">
                              <w:pPr>
                                <w:spacing w:after="160" w:line="259" w:lineRule="auto"/>
                                <w:ind w:left="0" w:firstLine="0"/>
                              </w:pPr>
                              <w:r>
                                <w:rPr>
                                  <w:w w:val="172"/>
                                  <w:sz w:val="16"/>
                                </w:rPr>
                                <w:t>!</w:t>
                              </w:r>
                            </w:p>
                          </w:txbxContent>
                        </wps:txbx>
                        <wps:bodyPr horzOverflow="overflow" vert="horz" lIns="0" tIns="0" rIns="0" bIns="0" rtlCol="0">
                          <a:noAutofit/>
                        </wps:bodyPr>
                      </wps:wsp>
                      <wps:wsp>
                        <wps:cNvPr id="31461" name="Rectangle 31461"/>
                        <wps:cNvSpPr/>
                        <wps:spPr>
                          <a:xfrm>
                            <a:off x="218018" y="489691"/>
                            <a:ext cx="55257" cy="116019"/>
                          </a:xfrm>
                          <a:prstGeom prst="rect">
                            <a:avLst/>
                          </a:prstGeom>
                          <a:ln>
                            <a:noFill/>
                          </a:ln>
                        </wps:spPr>
                        <wps:txbx>
                          <w:txbxContent>
                            <w:p w14:paraId="11C4FDA3" w14:textId="77777777" w:rsidR="00294FC8" w:rsidRDefault="00106299">
                              <w:pPr>
                                <w:spacing w:after="160" w:line="259" w:lineRule="auto"/>
                                <w:ind w:left="0" w:firstLine="0"/>
                              </w:pPr>
                              <w:r>
                                <w:rPr>
                                  <w:w w:val="105"/>
                                  <w:sz w:val="16"/>
                                </w:rPr>
                                <w:t>"</w:t>
                              </w:r>
                            </w:p>
                          </w:txbxContent>
                        </wps:txbx>
                        <wps:bodyPr horzOverflow="overflow" vert="horz" lIns="0" tIns="0" rIns="0" bIns="0" rtlCol="0">
                          <a:noAutofit/>
                        </wps:bodyPr>
                      </wps:wsp>
                      <wps:wsp>
                        <wps:cNvPr id="2682" name="Rectangle 2682"/>
                        <wps:cNvSpPr/>
                        <wps:spPr>
                          <a:xfrm>
                            <a:off x="259672" y="463705"/>
                            <a:ext cx="7814567" cy="193401"/>
                          </a:xfrm>
                          <a:prstGeom prst="rect">
                            <a:avLst/>
                          </a:prstGeom>
                          <a:ln>
                            <a:noFill/>
                          </a:ln>
                        </wps:spPr>
                        <wps:txbx>
                          <w:txbxContent>
                            <w:p w14:paraId="203C3873" w14:textId="77777777" w:rsidR="00294FC8" w:rsidRDefault="00106299">
                              <w:pPr>
                                <w:spacing w:after="160" w:line="259" w:lineRule="auto"/>
                                <w:ind w:left="0" w:firstLine="0"/>
                              </w:pPr>
                              <w:r>
                                <w:rPr>
                                  <w:w w:val="122"/>
                                  <w:sz w:val="16"/>
                                </w:rPr>
                                <w:t>Look</w:t>
                              </w:r>
                              <w:r>
                                <w:rPr>
                                  <w:spacing w:val="7"/>
                                  <w:w w:val="122"/>
                                  <w:sz w:val="16"/>
                                </w:rPr>
                                <w:t xml:space="preserve"> </w:t>
                              </w:r>
                              <w:r>
                                <w:rPr>
                                  <w:w w:val="122"/>
                                  <w:sz w:val="16"/>
                                </w:rPr>
                                <w:t>for</w:t>
                              </w:r>
                              <w:r>
                                <w:rPr>
                                  <w:spacing w:val="7"/>
                                  <w:w w:val="122"/>
                                  <w:sz w:val="16"/>
                                </w:rPr>
                                <w:t xml:space="preserve"> </w:t>
                              </w:r>
                              <w:r>
                                <w:rPr>
                                  <w:w w:val="122"/>
                                  <w:sz w:val="16"/>
                                </w:rPr>
                                <w:t>the</w:t>
                              </w:r>
                              <w:r>
                                <w:rPr>
                                  <w:spacing w:val="7"/>
                                  <w:w w:val="122"/>
                                  <w:sz w:val="16"/>
                                </w:rPr>
                                <w:t xml:space="preserve"> </w:t>
                              </w:r>
                              <w:r>
                                <w:rPr>
                                  <w:w w:val="122"/>
                                  <w:sz w:val="16"/>
                                </w:rPr>
                                <w:t>green</w:t>
                              </w:r>
                              <w:r>
                                <w:rPr>
                                  <w:spacing w:val="7"/>
                                  <w:w w:val="122"/>
                                  <w:sz w:val="16"/>
                                </w:rPr>
                                <w:t xml:space="preserve"> </w:t>
                              </w:r>
                              <w:r>
                                <w:rPr>
                                  <w:w w:val="122"/>
                                  <w:sz w:val="16"/>
                                </w:rPr>
                                <w:t>"Code"</w:t>
                              </w:r>
                              <w:r>
                                <w:rPr>
                                  <w:spacing w:val="7"/>
                                  <w:w w:val="122"/>
                                  <w:sz w:val="16"/>
                                </w:rPr>
                                <w:t xml:space="preserve"> </w:t>
                              </w:r>
                              <w:r>
                                <w:rPr>
                                  <w:w w:val="122"/>
                                  <w:sz w:val="16"/>
                                </w:rPr>
                                <w:t>button</w:t>
                              </w:r>
                              <w:r>
                                <w:rPr>
                                  <w:spacing w:val="7"/>
                                  <w:w w:val="122"/>
                                  <w:sz w:val="16"/>
                                </w:rPr>
                                <w:t xml:space="preserve"> </w:t>
                              </w:r>
                              <w:r>
                                <w:rPr>
                                  <w:w w:val="122"/>
                                  <w:sz w:val="16"/>
                                </w:rPr>
                                <w:t>which</w:t>
                              </w:r>
                              <w:r>
                                <w:rPr>
                                  <w:spacing w:val="7"/>
                                  <w:w w:val="122"/>
                                  <w:sz w:val="16"/>
                                </w:rPr>
                                <w:t xml:space="preserve"> </w:t>
                              </w:r>
                              <w:r>
                                <w:rPr>
                                  <w:w w:val="122"/>
                                  <w:sz w:val="16"/>
                                </w:rPr>
                                <w:t>will</w:t>
                              </w:r>
                              <w:r>
                                <w:rPr>
                                  <w:spacing w:val="7"/>
                                  <w:w w:val="122"/>
                                  <w:sz w:val="16"/>
                                </w:rPr>
                                <w:t xml:space="preserve"> </w:t>
                              </w:r>
                              <w:r>
                                <w:rPr>
                                  <w:w w:val="122"/>
                                  <w:sz w:val="16"/>
                                </w:rPr>
                                <w:t>provide</w:t>
                              </w:r>
                              <w:r>
                                <w:rPr>
                                  <w:spacing w:val="7"/>
                                  <w:w w:val="122"/>
                                  <w:sz w:val="16"/>
                                </w:rPr>
                                <w:t xml:space="preserve"> </w:t>
                              </w:r>
                              <w:r>
                                <w:rPr>
                                  <w:w w:val="122"/>
                                  <w:sz w:val="16"/>
                                </w:rPr>
                                <w:t>links</w:t>
                              </w:r>
                              <w:r>
                                <w:rPr>
                                  <w:spacing w:val="7"/>
                                  <w:w w:val="122"/>
                                  <w:sz w:val="16"/>
                                </w:rPr>
                                <w:t xml:space="preserve"> </w:t>
                              </w:r>
                              <w:r>
                                <w:rPr>
                                  <w:w w:val="122"/>
                                  <w:sz w:val="16"/>
                                </w:rPr>
                                <w:t>to</w:t>
                              </w:r>
                              <w:r>
                                <w:rPr>
                                  <w:spacing w:val="7"/>
                                  <w:w w:val="122"/>
                                  <w:sz w:val="16"/>
                                </w:rPr>
                                <w:t xml:space="preserve"> </w:t>
                              </w:r>
                              <w:r>
                                <w:rPr>
                                  <w:w w:val="122"/>
                                  <w:sz w:val="16"/>
                                </w:rPr>
                                <w:t>clone</w:t>
                              </w:r>
                              <w:r>
                                <w:rPr>
                                  <w:spacing w:val="7"/>
                                  <w:w w:val="122"/>
                                  <w:sz w:val="16"/>
                                </w:rPr>
                                <w:t xml:space="preserve"> </w:t>
                              </w:r>
                              <w:r>
                                <w:rPr>
                                  <w:w w:val="122"/>
                                  <w:sz w:val="16"/>
                                </w:rPr>
                                <w:t>the</w:t>
                              </w:r>
                              <w:r>
                                <w:rPr>
                                  <w:spacing w:val="7"/>
                                  <w:w w:val="122"/>
                                  <w:sz w:val="16"/>
                                </w:rPr>
                                <w:t xml:space="preserve"> </w:t>
                              </w:r>
                              <w:r>
                                <w:rPr>
                                  <w:w w:val="122"/>
                                  <w:sz w:val="16"/>
                                </w:rPr>
                                <w:t>code</w:t>
                              </w:r>
                              <w:r>
                                <w:rPr>
                                  <w:spacing w:val="7"/>
                                  <w:w w:val="122"/>
                                  <w:sz w:val="16"/>
                                </w:rPr>
                                <w:t xml:space="preserve"> </w:t>
                              </w:r>
                              <w:r>
                                <w:rPr>
                                  <w:w w:val="122"/>
                                  <w:sz w:val="16"/>
                                </w:rPr>
                                <w:t>using</w:t>
                              </w:r>
                              <w:r>
                                <w:rPr>
                                  <w:spacing w:val="7"/>
                                  <w:w w:val="122"/>
                                  <w:sz w:val="16"/>
                                </w:rPr>
                                <w:t xml:space="preserve"> </w:t>
                              </w:r>
                              <w:r>
                                <w:rPr>
                                  <w:w w:val="122"/>
                                  <w:sz w:val="16"/>
                                </w:rPr>
                                <w:t>https,</w:t>
                              </w:r>
                              <w:r>
                                <w:rPr>
                                  <w:spacing w:val="7"/>
                                  <w:w w:val="122"/>
                                  <w:sz w:val="16"/>
                                </w:rPr>
                                <w:t xml:space="preserve"> </w:t>
                              </w:r>
                              <w:r>
                                <w:rPr>
                                  <w:w w:val="122"/>
                                  <w:sz w:val="16"/>
                                </w:rPr>
                                <w:t>ssh,</w:t>
                              </w:r>
                              <w:r>
                                <w:rPr>
                                  <w:spacing w:val="7"/>
                                  <w:w w:val="122"/>
                                  <w:sz w:val="16"/>
                                </w:rPr>
                                <w:t xml:space="preserve"> </w:t>
                              </w:r>
                              <w:r>
                                <w:rPr>
                                  <w:w w:val="122"/>
                                  <w:sz w:val="16"/>
                                </w:rPr>
                                <w:t>the</w:t>
                              </w:r>
                              <w:r>
                                <w:rPr>
                                  <w:spacing w:val="7"/>
                                  <w:w w:val="122"/>
                                  <w:sz w:val="16"/>
                                </w:rPr>
                                <w:t xml:space="preserve"> </w:t>
                              </w:r>
                              <w:r>
                                <w:rPr>
                                  <w:w w:val="122"/>
                                  <w:sz w:val="16"/>
                                </w:rPr>
                                <w:t>git</w:t>
                              </w:r>
                              <w:r>
                                <w:rPr>
                                  <w:spacing w:val="7"/>
                                  <w:w w:val="122"/>
                                  <w:sz w:val="16"/>
                                </w:rPr>
                                <w:t xml:space="preserve"> </w:t>
                              </w:r>
                              <w:r>
                                <w:rPr>
                                  <w:w w:val="122"/>
                                  <w:sz w:val="16"/>
                                </w:rPr>
                                <w:t>desktop,</w:t>
                              </w:r>
                              <w:r>
                                <w:rPr>
                                  <w:spacing w:val="7"/>
                                  <w:w w:val="122"/>
                                  <w:sz w:val="16"/>
                                </w:rPr>
                                <w:t xml:space="preserve"> </w:t>
                              </w:r>
                              <w:r>
                                <w:rPr>
                                  <w:w w:val="122"/>
                                  <w:sz w:val="16"/>
                                </w:rPr>
                                <w:t>or</w:t>
                              </w:r>
                              <w:r>
                                <w:rPr>
                                  <w:spacing w:val="7"/>
                                  <w:w w:val="122"/>
                                  <w:sz w:val="16"/>
                                </w:rPr>
                                <w:t xml:space="preserve"> </w:t>
                              </w:r>
                              <w:r>
                                <w:rPr>
                                  <w:w w:val="122"/>
                                  <w:sz w:val="16"/>
                                </w:rPr>
                                <w:t>a</w:t>
                              </w:r>
                              <w:r>
                                <w:rPr>
                                  <w:spacing w:val="7"/>
                                  <w:w w:val="122"/>
                                  <w:sz w:val="16"/>
                                </w:rPr>
                                <w:t xml:space="preserve"> </w:t>
                              </w:r>
                              <w:r>
                                <w:rPr>
                                  <w:w w:val="122"/>
                                  <w:sz w:val="16"/>
                                </w:rPr>
                                <w:t>zip</w:t>
                              </w:r>
                            </w:p>
                          </w:txbxContent>
                        </wps:txbx>
                        <wps:bodyPr horzOverflow="overflow" vert="horz" lIns="0" tIns="0" rIns="0" bIns="0" rtlCol="0">
                          <a:noAutofit/>
                        </wps:bodyPr>
                      </wps:wsp>
                      <wps:wsp>
                        <wps:cNvPr id="2683" name="Rectangle 2683"/>
                        <wps:cNvSpPr/>
                        <wps:spPr>
                          <a:xfrm>
                            <a:off x="259672" y="629919"/>
                            <a:ext cx="228158" cy="193401"/>
                          </a:xfrm>
                          <a:prstGeom prst="rect">
                            <a:avLst/>
                          </a:prstGeom>
                          <a:ln>
                            <a:noFill/>
                          </a:ln>
                        </wps:spPr>
                        <wps:txbx>
                          <w:txbxContent>
                            <w:p w14:paraId="7460AB27" w14:textId="77777777" w:rsidR="00294FC8" w:rsidRDefault="00106299">
                              <w:pPr>
                                <w:spacing w:after="160" w:line="259" w:lineRule="auto"/>
                                <w:ind w:left="0" w:firstLine="0"/>
                              </w:pPr>
                              <w:r>
                                <w:rPr>
                                  <w:w w:val="111"/>
                                  <w:sz w:val="16"/>
                                </w:rPr>
                                <w:t>file.</w:t>
                              </w:r>
                            </w:p>
                          </w:txbxContent>
                        </wps:txbx>
                        <wps:bodyPr horzOverflow="overflow" vert="horz" lIns="0" tIns="0" rIns="0" bIns="0" rtlCol="0">
                          <a:noAutofit/>
                        </wps:bodyPr>
                      </wps:wsp>
                      <wps:wsp>
                        <wps:cNvPr id="31462" name="Rectangle 31462"/>
                        <wps:cNvSpPr/>
                        <wps:spPr>
                          <a:xfrm>
                            <a:off x="159862" y="874055"/>
                            <a:ext cx="77499" cy="116019"/>
                          </a:xfrm>
                          <a:prstGeom prst="rect">
                            <a:avLst/>
                          </a:prstGeom>
                          <a:ln>
                            <a:noFill/>
                          </a:ln>
                        </wps:spPr>
                        <wps:txbx>
                          <w:txbxContent>
                            <w:p w14:paraId="0CD30FBF" w14:textId="77777777" w:rsidR="00294FC8" w:rsidRDefault="00106299">
                              <w:pPr>
                                <w:spacing w:after="160" w:line="259" w:lineRule="auto"/>
                                <w:ind w:left="0" w:firstLine="0"/>
                              </w:pPr>
                              <w:r>
                                <w:rPr>
                                  <w:w w:val="172"/>
                                  <w:sz w:val="16"/>
                                </w:rPr>
                                <w:t>!</w:t>
                              </w:r>
                            </w:p>
                          </w:txbxContent>
                        </wps:txbx>
                        <wps:bodyPr horzOverflow="overflow" vert="horz" lIns="0" tIns="0" rIns="0" bIns="0" rtlCol="0">
                          <a:noAutofit/>
                        </wps:bodyPr>
                      </wps:wsp>
                      <wps:wsp>
                        <wps:cNvPr id="31463" name="Rectangle 31463"/>
                        <wps:cNvSpPr/>
                        <wps:spPr>
                          <a:xfrm>
                            <a:off x="218018" y="874055"/>
                            <a:ext cx="55257" cy="116019"/>
                          </a:xfrm>
                          <a:prstGeom prst="rect">
                            <a:avLst/>
                          </a:prstGeom>
                          <a:ln>
                            <a:noFill/>
                          </a:ln>
                        </wps:spPr>
                        <wps:txbx>
                          <w:txbxContent>
                            <w:p w14:paraId="319F1004" w14:textId="77777777" w:rsidR="00294FC8" w:rsidRDefault="00106299">
                              <w:pPr>
                                <w:spacing w:after="160" w:line="259" w:lineRule="auto"/>
                                <w:ind w:left="0" w:firstLine="0"/>
                              </w:pPr>
                              <w:r>
                                <w:rPr>
                                  <w:w w:val="105"/>
                                  <w:sz w:val="16"/>
                                </w:rPr>
                                <w:t>"</w:t>
                              </w:r>
                            </w:p>
                          </w:txbxContent>
                        </wps:txbx>
                        <wps:bodyPr horzOverflow="overflow" vert="horz" lIns="0" tIns="0" rIns="0" bIns="0" rtlCol="0">
                          <a:noAutofit/>
                        </wps:bodyPr>
                      </wps:wsp>
                      <wps:wsp>
                        <wps:cNvPr id="2685" name="Rectangle 2685"/>
                        <wps:cNvSpPr/>
                        <wps:spPr>
                          <a:xfrm>
                            <a:off x="259672" y="848069"/>
                            <a:ext cx="4781152" cy="193402"/>
                          </a:xfrm>
                          <a:prstGeom prst="rect">
                            <a:avLst/>
                          </a:prstGeom>
                          <a:ln>
                            <a:noFill/>
                          </a:ln>
                        </wps:spPr>
                        <wps:txbx>
                          <w:txbxContent>
                            <w:p w14:paraId="4244CB7B" w14:textId="77777777" w:rsidR="00294FC8" w:rsidRDefault="00106299">
                              <w:pPr>
                                <w:spacing w:after="160" w:line="259" w:lineRule="auto"/>
                                <w:ind w:left="0" w:firstLine="0"/>
                              </w:pPr>
                              <w:r>
                                <w:rPr>
                                  <w:w w:val="124"/>
                                  <w:sz w:val="16"/>
                                </w:rPr>
                                <w:t>This</w:t>
                              </w:r>
                              <w:r>
                                <w:rPr>
                                  <w:spacing w:val="7"/>
                                  <w:w w:val="124"/>
                                  <w:sz w:val="16"/>
                                </w:rPr>
                                <w:t xml:space="preserve"> </w:t>
                              </w:r>
                              <w:r>
                                <w:rPr>
                                  <w:w w:val="124"/>
                                  <w:sz w:val="16"/>
                                </w:rPr>
                                <w:t>going</w:t>
                              </w:r>
                              <w:r>
                                <w:rPr>
                                  <w:spacing w:val="7"/>
                                  <w:w w:val="124"/>
                                  <w:sz w:val="16"/>
                                </w:rPr>
                                <w:t xml:space="preserve"> </w:t>
                              </w:r>
                              <w:r>
                                <w:rPr>
                                  <w:w w:val="124"/>
                                  <w:sz w:val="16"/>
                                </w:rPr>
                                <w:t>to</w:t>
                              </w:r>
                              <w:r>
                                <w:rPr>
                                  <w:spacing w:val="7"/>
                                  <w:w w:val="124"/>
                                  <w:sz w:val="16"/>
                                </w:rPr>
                                <w:t xml:space="preserve"> </w:t>
                              </w:r>
                              <w:r>
                                <w:rPr>
                                  <w:w w:val="124"/>
                                  <w:sz w:val="16"/>
                                </w:rPr>
                                <w:t>pull</w:t>
                              </w:r>
                              <w:r>
                                <w:rPr>
                                  <w:spacing w:val="7"/>
                                  <w:w w:val="124"/>
                                  <w:sz w:val="16"/>
                                </w:rPr>
                                <w:t xml:space="preserve"> </w:t>
                              </w:r>
                              <w:r>
                                <w:rPr>
                                  <w:w w:val="124"/>
                                  <w:sz w:val="16"/>
                                </w:rPr>
                                <w:t>the</w:t>
                              </w:r>
                              <w:r>
                                <w:rPr>
                                  <w:spacing w:val="7"/>
                                  <w:w w:val="124"/>
                                  <w:sz w:val="16"/>
                                </w:rPr>
                                <w:t xml:space="preserve"> </w:t>
                              </w:r>
                              <w:r>
                                <w:rPr>
                                  <w:w w:val="124"/>
                                  <w:sz w:val="16"/>
                                </w:rPr>
                                <w:t>repo</w:t>
                              </w:r>
                              <w:r>
                                <w:rPr>
                                  <w:spacing w:val="7"/>
                                  <w:w w:val="124"/>
                                  <w:sz w:val="16"/>
                                </w:rPr>
                                <w:t xml:space="preserve"> </w:t>
                              </w:r>
                              <w:r>
                                <w:rPr>
                                  <w:w w:val="124"/>
                                  <w:sz w:val="16"/>
                                </w:rPr>
                                <w:t>at</w:t>
                              </w:r>
                              <w:r>
                                <w:rPr>
                                  <w:spacing w:val="7"/>
                                  <w:w w:val="124"/>
                                  <w:sz w:val="16"/>
                                </w:rPr>
                                <w:t xml:space="preserve"> </w:t>
                              </w:r>
                              <w:r>
                                <w:rPr>
                                  <w:w w:val="124"/>
                                  <w:sz w:val="16"/>
                                </w:rPr>
                                <w:t>the</w:t>
                              </w:r>
                              <w:r>
                                <w:rPr>
                                  <w:spacing w:val="7"/>
                                  <w:w w:val="124"/>
                                  <w:sz w:val="16"/>
                                </w:rPr>
                                <w:t xml:space="preserve"> </w:t>
                              </w:r>
                              <w:r>
                                <w:rPr>
                                  <w:w w:val="124"/>
                                  <w:sz w:val="16"/>
                                </w:rPr>
                                <w:t>root</w:t>
                              </w:r>
                              <w:r>
                                <w:rPr>
                                  <w:spacing w:val="7"/>
                                  <w:w w:val="124"/>
                                  <w:sz w:val="16"/>
                                </w:rPr>
                                <w:t xml:space="preserve"> </w:t>
                              </w:r>
                              <w:r>
                                <w:rPr>
                                  <w:w w:val="124"/>
                                  <w:sz w:val="16"/>
                                </w:rPr>
                                <w:t>./e-invoice-Onboarding-Toolkit.</w:t>
                              </w:r>
                            </w:p>
                          </w:txbxContent>
                        </wps:txbx>
                        <wps:bodyPr horzOverflow="overflow" vert="horz" lIns="0" tIns="0" rIns="0" bIns="0" rtlCol="0">
                          <a:noAutofit/>
                        </wps:bodyPr>
                      </wps:wsp>
                      <wps:wsp>
                        <wps:cNvPr id="31464" name="Rectangle 31464"/>
                        <wps:cNvSpPr/>
                        <wps:spPr>
                          <a:xfrm>
                            <a:off x="159862" y="1092203"/>
                            <a:ext cx="77499" cy="116019"/>
                          </a:xfrm>
                          <a:prstGeom prst="rect">
                            <a:avLst/>
                          </a:prstGeom>
                          <a:ln>
                            <a:noFill/>
                          </a:ln>
                        </wps:spPr>
                        <wps:txbx>
                          <w:txbxContent>
                            <w:p w14:paraId="5ECEAB58" w14:textId="77777777" w:rsidR="00294FC8" w:rsidRDefault="00106299">
                              <w:pPr>
                                <w:spacing w:after="160" w:line="259" w:lineRule="auto"/>
                                <w:ind w:left="0" w:firstLine="0"/>
                              </w:pPr>
                              <w:r>
                                <w:rPr>
                                  <w:w w:val="172"/>
                                  <w:sz w:val="16"/>
                                </w:rPr>
                                <w:t>!</w:t>
                              </w:r>
                            </w:p>
                          </w:txbxContent>
                        </wps:txbx>
                        <wps:bodyPr horzOverflow="overflow" vert="horz" lIns="0" tIns="0" rIns="0" bIns="0" rtlCol="0">
                          <a:noAutofit/>
                        </wps:bodyPr>
                      </wps:wsp>
                      <wps:wsp>
                        <wps:cNvPr id="31465" name="Rectangle 31465"/>
                        <wps:cNvSpPr/>
                        <wps:spPr>
                          <a:xfrm>
                            <a:off x="218018" y="1092203"/>
                            <a:ext cx="55257" cy="116019"/>
                          </a:xfrm>
                          <a:prstGeom prst="rect">
                            <a:avLst/>
                          </a:prstGeom>
                          <a:ln>
                            <a:noFill/>
                          </a:ln>
                        </wps:spPr>
                        <wps:txbx>
                          <w:txbxContent>
                            <w:p w14:paraId="6DD01875" w14:textId="77777777" w:rsidR="00294FC8" w:rsidRDefault="00106299">
                              <w:pPr>
                                <w:spacing w:after="160" w:line="259" w:lineRule="auto"/>
                                <w:ind w:left="0" w:firstLine="0"/>
                              </w:pPr>
                              <w:r>
                                <w:rPr>
                                  <w:w w:val="105"/>
                                  <w:sz w:val="16"/>
                                </w:rPr>
                                <w:t>"</w:t>
                              </w:r>
                            </w:p>
                          </w:txbxContent>
                        </wps:txbx>
                        <wps:bodyPr horzOverflow="overflow" vert="horz" lIns="0" tIns="0" rIns="0" bIns="0" rtlCol="0">
                          <a:noAutofit/>
                        </wps:bodyPr>
                      </wps:wsp>
                      <wps:wsp>
                        <wps:cNvPr id="2687" name="Rectangle 2687"/>
                        <wps:cNvSpPr/>
                        <wps:spPr>
                          <a:xfrm>
                            <a:off x="259672" y="1066216"/>
                            <a:ext cx="4275436" cy="193402"/>
                          </a:xfrm>
                          <a:prstGeom prst="rect">
                            <a:avLst/>
                          </a:prstGeom>
                          <a:ln>
                            <a:noFill/>
                          </a:ln>
                        </wps:spPr>
                        <wps:txbx>
                          <w:txbxContent>
                            <w:p w14:paraId="4005CC04" w14:textId="77777777" w:rsidR="00294FC8" w:rsidRDefault="00106299">
                              <w:pPr>
                                <w:spacing w:after="160" w:line="259" w:lineRule="auto"/>
                                <w:ind w:left="0" w:firstLine="0"/>
                              </w:pPr>
                              <w:r>
                                <w:rPr>
                                  <w:w w:val="121"/>
                                  <w:sz w:val="16"/>
                                </w:rPr>
                                <w:t>Open</w:t>
                              </w:r>
                              <w:r>
                                <w:rPr>
                                  <w:spacing w:val="7"/>
                                  <w:w w:val="121"/>
                                  <w:sz w:val="16"/>
                                </w:rPr>
                                <w:t xml:space="preserve"> </w:t>
                              </w:r>
                              <w:r>
                                <w:rPr>
                                  <w:w w:val="121"/>
                                  <w:sz w:val="16"/>
                                </w:rPr>
                                <w:t>the</w:t>
                              </w:r>
                              <w:r>
                                <w:rPr>
                                  <w:spacing w:val="7"/>
                                  <w:w w:val="121"/>
                                  <w:sz w:val="16"/>
                                </w:rPr>
                                <w:t xml:space="preserve"> </w:t>
                              </w:r>
                              <w:r>
                                <w:rPr>
                                  <w:w w:val="121"/>
                                  <w:sz w:val="16"/>
                                </w:rPr>
                                <w:t>folder</w:t>
                              </w:r>
                              <w:r>
                                <w:rPr>
                                  <w:spacing w:val="7"/>
                                  <w:w w:val="121"/>
                                  <w:sz w:val="16"/>
                                </w:rPr>
                                <w:t xml:space="preserve"> </w:t>
                              </w:r>
                              <w:r>
                                <w:rPr>
                                  <w:w w:val="121"/>
                                  <w:sz w:val="16"/>
                                </w:rPr>
                                <w:t>as</w:t>
                              </w:r>
                              <w:r>
                                <w:rPr>
                                  <w:spacing w:val="7"/>
                                  <w:w w:val="121"/>
                                  <w:sz w:val="16"/>
                                </w:rPr>
                                <w:t xml:space="preserve"> </w:t>
                              </w:r>
                              <w:r>
                                <w:rPr>
                                  <w:w w:val="121"/>
                                  <w:sz w:val="16"/>
                                </w:rPr>
                                <w:t>a</w:t>
                              </w:r>
                              <w:r>
                                <w:rPr>
                                  <w:spacing w:val="7"/>
                                  <w:w w:val="121"/>
                                  <w:sz w:val="16"/>
                                </w:rPr>
                                <w:t xml:space="preserve"> </w:t>
                              </w:r>
                              <w:r>
                                <w:rPr>
                                  <w:w w:val="121"/>
                                  <w:sz w:val="16"/>
                                </w:rPr>
                                <w:t>project</w:t>
                              </w:r>
                              <w:r>
                                <w:rPr>
                                  <w:spacing w:val="7"/>
                                  <w:w w:val="121"/>
                                  <w:sz w:val="16"/>
                                </w:rPr>
                                <w:t xml:space="preserve"> </w:t>
                              </w:r>
                              <w:r>
                                <w:rPr>
                                  <w:w w:val="121"/>
                                  <w:sz w:val="16"/>
                                </w:rPr>
                                <w:t>within</w:t>
                              </w:r>
                              <w:r>
                                <w:rPr>
                                  <w:spacing w:val="7"/>
                                  <w:w w:val="121"/>
                                  <w:sz w:val="16"/>
                                </w:rPr>
                                <w:t xml:space="preserve"> </w:t>
                              </w:r>
                              <w:r>
                                <w:rPr>
                                  <w:w w:val="121"/>
                                  <w:sz w:val="16"/>
                                </w:rPr>
                                <w:t>your</w:t>
                              </w:r>
                              <w:r>
                                <w:rPr>
                                  <w:spacing w:val="7"/>
                                  <w:w w:val="121"/>
                                  <w:sz w:val="16"/>
                                </w:rPr>
                                <w:t xml:space="preserve"> </w:t>
                              </w:r>
                              <w:r>
                                <w:rPr>
                                  <w:w w:val="121"/>
                                  <w:sz w:val="16"/>
                                </w:rPr>
                                <w:t>IDE</w:t>
                              </w:r>
                              <w:r>
                                <w:rPr>
                                  <w:spacing w:val="7"/>
                                  <w:w w:val="121"/>
                                  <w:sz w:val="16"/>
                                </w:rPr>
                                <w:t xml:space="preserve"> </w:t>
                              </w:r>
                              <w:r>
                                <w:rPr>
                                  <w:w w:val="121"/>
                                  <w:sz w:val="16"/>
                                </w:rPr>
                                <w:t>or</w:t>
                              </w:r>
                              <w:r>
                                <w:rPr>
                                  <w:spacing w:val="7"/>
                                  <w:w w:val="121"/>
                                  <w:sz w:val="16"/>
                                </w:rPr>
                                <w:t xml:space="preserve"> </w:t>
                              </w:r>
                              <w:r>
                                <w:rPr>
                                  <w:w w:val="121"/>
                                  <w:sz w:val="16"/>
                                </w:rPr>
                                <w:t>editor</w:t>
                              </w:r>
                              <w:r>
                                <w:rPr>
                                  <w:spacing w:val="7"/>
                                  <w:w w:val="121"/>
                                  <w:sz w:val="16"/>
                                </w:rPr>
                                <w:t xml:space="preserve"> </w:t>
                              </w:r>
                              <w:r>
                                <w:rPr>
                                  <w:w w:val="121"/>
                                  <w:sz w:val="16"/>
                                </w:rPr>
                                <w:t>of</w:t>
                              </w:r>
                              <w:r>
                                <w:rPr>
                                  <w:spacing w:val="7"/>
                                  <w:w w:val="121"/>
                                  <w:sz w:val="16"/>
                                </w:rPr>
                                <w:t xml:space="preserve"> </w:t>
                              </w:r>
                              <w:r>
                                <w:rPr>
                                  <w:w w:val="121"/>
                                  <w:sz w:val="16"/>
                                </w:rPr>
                                <w:t>choice.</w:t>
                              </w:r>
                            </w:p>
                          </w:txbxContent>
                        </wps:txbx>
                        <wps:bodyPr horzOverflow="overflow" vert="horz" lIns="0" tIns="0" rIns="0" bIns="0" rtlCol="0">
                          <a:noAutofit/>
                        </wps:bodyPr>
                      </wps:wsp>
                      <wps:wsp>
                        <wps:cNvPr id="2709" name="Shape 2709"/>
                        <wps:cNvSpPr/>
                        <wps:spPr>
                          <a:xfrm>
                            <a:off x="27037" y="0"/>
                            <a:ext cx="6395144" cy="296069"/>
                          </a:xfrm>
                          <a:custGeom>
                            <a:avLst/>
                            <a:gdLst/>
                            <a:ahLst/>
                            <a:cxnLst/>
                            <a:rect l="0" t="0" r="0" b="0"/>
                            <a:pathLst>
                              <a:path w="6395144" h="296069">
                                <a:moveTo>
                                  <a:pt x="0" y="0"/>
                                </a:moveTo>
                                <a:lnTo>
                                  <a:pt x="6378923" y="0"/>
                                </a:lnTo>
                                <a:cubicBezTo>
                                  <a:pt x="6387901" y="0"/>
                                  <a:pt x="6395144" y="7293"/>
                                  <a:pt x="6395144" y="16221"/>
                                </a:cubicBezTo>
                                <a:lnTo>
                                  <a:pt x="6395144" y="296069"/>
                                </a:lnTo>
                                <a:lnTo>
                                  <a:pt x="0" y="296069"/>
                                </a:lnTo>
                                <a:lnTo>
                                  <a:pt x="0" y="0"/>
                                </a:lnTo>
                                <a:close/>
                              </a:path>
                            </a:pathLst>
                          </a:custGeom>
                          <a:ln w="0" cap="flat">
                            <a:miter lim="127000"/>
                          </a:ln>
                        </wps:spPr>
                        <wps:style>
                          <a:lnRef idx="0">
                            <a:srgbClr val="000000">
                              <a:alpha val="0"/>
                            </a:srgbClr>
                          </a:lnRef>
                          <a:fillRef idx="1">
                            <a:srgbClr val="00BFA4">
                              <a:alpha val="10196"/>
                            </a:srgbClr>
                          </a:fillRef>
                          <a:effectRef idx="0">
                            <a:scrgbClr r="0" g="0" b="0"/>
                          </a:effectRef>
                          <a:fontRef idx="none"/>
                        </wps:style>
                        <wps:bodyPr/>
                      </wps:wsp>
                      <wps:wsp>
                        <wps:cNvPr id="2710" name="Shape 2710"/>
                        <wps:cNvSpPr/>
                        <wps:spPr>
                          <a:xfrm>
                            <a:off x="32445" y="0"/>
                            <a:ext cx="6389737" cy="296069"/>
                          </a:xfrm>
                          <a:custGeom>
                            <a:avLst/>
                            <a:gdLst/>
                            <a:ahLst/>
                            <a:cxnLst/>
                            <a:rect l="0" t="0" r="0" b="0"/>
                            <a:pathLst>
                              <a:path w="6389737" h="296069">
                                <a:moveTo>
                                  <a:pt x="0" y="0"/>
                                </a:moveTo>
                                <a:lnTo>
                                  <a:pt x="6373515" y="0"/>
                                </a:lnTo>
                                <a:cubicBezTo>
                                  <a:pt x="6378005" y="0"/>
                                  <a:pt x="6382060" y="1823"/>
                                  <a:pt x="6384993" y="4763"/>
                                </a:cubicBezTo>
                                <a:cubicBezTo>
                                  <a:pt x="6387926" y="7702"/>
                                  <a:pt x="6389737" y="11757"/>
                                  <a:pt x="6389737" y="16221"/>
                                </a:cubicBezTo>
                                <a:lnTo>
                                  <a:pt x="6389737" y="296069"/>
                                </a:lnTo>
                                <a:lnTo>
                                  <a:pt x="0" y="296069"/>
                                </a:ln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2711" name="Shape 2711"/>
                        <wps:cNvSpPr/>
                        <wps:spPr>
                          <a:xfrm>
                            <a:off x="0" y="0"/>
                            <a:ext cx="32445" cy="296069"/>
                          </a:xfrm>
                          <a:custGeom>
                            <a:avLst/>
                            <a:gdLst/>
                            <a:ahLst/>
                            <a:cxnLst/>
                            <a:rect l="0" t="0" r="0" b="0"/>
                            <a:pathLst>
                              <a:path w="32445" h="296069">
                                <a:moveTo>
                                  <a:pt x="16222" y="0"/>
                                </a:moveTo>
                                <a:lnTo>
                                  <a:pt x="32445" y="0"/>
                                </a:lnTo>
                                <a:lnTo>
                                  <a:pt x="32445" y="296069"/>
                                </a:lnTo>
                                <a:lnTo>
                                  <a:pt x="0" y="296069"/>
                                </a:lnTo>
                                <a:lnTo>
                                  <a:pt x="0" y="16221"/>
                                </a:lnTo>
                                <a:cubicBezTo>
                                  <a:pt x="0" y="7293"/>
                                  <a:pt x="7293" y="0"/>
                                  <a:pt x="16222" y="0"/>
                                </a:cubicBez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2712" name="Rectangle 2712"/>
                        <wps:cNvSpPr/>
                        <wps:spPr>
                          <a:xfrm>
                            <a:off x="357048" y="76772"/>
                            <a:ext cx="2024620" cy="193401"/>
                          </a:xfrm>
                          <a:prstGeom prst="rect">
                            <a:avLst/>
                          </a:prstGeom>
                          <a:ln>
                            <a:noFill/>
                          </a:ln>
                        </wps:spPr>
                        <wps:txbx>
                          <w:txbxContent>
                            <w:p w14:paraId="2CAC33A3" w14:textId="77777777" w:rsidR="00294FC8" w:rsidRDefault="00106299">
                              <w:pPr>
                                <w:spacing w:after="160" w:line="259" w:lineRule="auto"/>
                                <w:ind w:left="0" w:firstLine="0"/>
                              </w:pPr>
                              <w:r>
                                <w:rPr>
                                  <w:b/>
                                  <w:w w:val="128"/>
                                  <w:sz w:val="16"/>
                                </w:rPr>
                                <w:t>Pulling</w:t>
                              </w:r>
                              <w:r>
                                <w:rPr>
                                  <w:b/>
                                  <w:spacing w:val="-2"/>
                                  <w:w w:val="128"/>
                                  <w:sz w:val="16"/>
                                </w:rPr>
                                <w:t xml:space="preserve"> </w:t>
                              </w:r>
                              <w:r>
                                <w:rPr>
                                  <w:b/>
                                  <w:w w:val="128"/>
                                  <w:sz w:val="16"/>
                                </w:rPr>
                                <w:t>the</w:t>
                              </w:r>
                              <w:r>
                                <w:rPr>
                                  <w:b/>
                                  <w:spacing w:val="-2"/>
                                  <w:w w:val="128"/>
                                  <w:sz w:val="16"/>
                                </w:rPr>
                                <w:t xml:space="preserve"> </w:t>
                              </w:r>
                              <w:r>
                                <w:rPr>
                                  <w:b/>
                                  <w:w w:val="128"/>
                                  <w:sz w:val="16"/>
                                </w:rPr>
                                <w:t>code</w:t>
                              </w:r>
                              <w:r>
                                <w:rPr>
                                  <w:b/>
                                  <w:spacing w:val="-2"/>
                                  <w:w w:val="128"/>
                                  <w:sz w:val="16"/>
                                </w:rPr>
                                <w:t xml:space="preserve"> </w:t>
                              </w:r>
                              <w:r>
                                <w:rPr>
                                  <w:b/>
                                  <w:w w:val="128"/>
                                  <w:sz w:val="16"/>
                                </w:rPr>
                                <w:t>from</w:t>
                              </w:r>
                              <w:r>
                                <w:rPr>
                                  <w:b/>
                                  <w:spacing w:val="-2"/>
                                  <w:w w:val="128"/>
                                  <w:sz w:val="16"/>
                                </w:rPr>
                                <w:t xml:space="preserve"> </w:t>
                              </w:r>
                              <w:r>
                                <w:rPr>
                                  <w:b/>
                                  <w:w w:val="128"/>
                                  <w:sz w:val="16"/>
                                </w:rPr>
                                <w:t>GitHub</w:t>
                              </w:r>
                            </w:p>
                          </w:txbxContent>
                        </wps:txbx>
                        <wps:bodyPr horzOverflow="overflow" vert="horz" lIns="0" tIns="0" rIns="0" bIns="0" rtlCol="0">
                          <a:noAutofit/>
                        </wps:bodyPr>
                      </wps:wsp>
                      <pic:pic xmlns:pic="http://schemas.openxmlformats.org/drawingml/2006/picture">
                        <pic:nvPicPr>
                          <pic:cNvPr id="33921" name="Picture 33921"/>
                          <pic:cNvPicPr/>
                        </pic:nvPicPr>
                        <pic:blipFill>
                          <a:blip r:embed="rId181"/>
                          <a:stretch>
                            <a:fillRect/>
                          </a:stretch>
                        </pic:blipFill>
                        <pic:spPr>
                          <a:xfrm>
                            <a:off x="127556" y="58329"/>
                            <a:ext cx="164592" cy="170688"/>
                          </a:xfrm>
                          <a:prstGeom prst="rect">
                            <a:avLst/>
                          </a:prstGeom>
                        </pic:spPr>
                      </pic:pic>
                      <pic:pic xmlns:pic="http://schemas.openxmlformats.org/drawingml/2006/picture">
                        <pic:nvPicPr>
                          <pic:cNvPr id="33922" name="Picture 33922"/>
                          <pic:cNvPicPr/>
                        </pic:nvPicPr>
                        <pic:blipFill>
                          <a:blip r:embed="rId181"/>
                          <a:stretch>
                            <a:fillRect/>
                          </a:stretch>
                        </pic:blipFill>
                        <pic:spPr>
                          <a:xfrm>
                            <a:off x="6191044" y="58329"/>
                            <a:ext cx="164592" cy="167640"/>
                          </a:xfrm>
                          <a:prstGeom prst="rect">
                            <a:avLst/>
                          </a:prstGeom>
                        </pic:spPr>
                      </pic:pic>
                    </wpg:wgp>
                  </a:graphicData>
                </a:graphic>
              </wp:inline>
            </w:drawing>
          </mc:Choice>
          <mc:Fallback>
            <w:pict>
              <v:group w14:anchorId="057BC826" id="Group 31574" o:spid="_x0000_s1260" style="width:505.7pt;height:107.85pt;mso-position-horizontal-relative:char;mso-position-vertical-relative:line" coordsize="64221,13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">
                <v:shape id="Shape 2668" o:spid="_x0000_s1261" style="position:absolute;left:324;width:63897;height:13699;visibility:visible;mso-wrap-style:square;v-text-anchor:top" coordsize="6389737,1369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" path="m,l6373515,v4490,,8545,1823,11478,4763c6387926,7702,6389737,11757,6389737,16221r,1337420c6389737,1362621,6382494,1369914,6373515,1369914l,1369914,,xe" fillcolor="#00bfa4" stroked="f" strokeweight="0">
                  <v:stroke miterlimit="83231f" joinstyle="miter"/>
                  <v:path arrowok="t" textboxrect="0,0,6389737,1369914"/>
                </v:shape>
                <v:shape id="Shape 2669" o:spid="_x0000_s1262" style="position:absolute;width:324;height:13699;visibility:visible;mso-wrap-style:square;v-text-anchor:top" coordsize="32445,1369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" path="m16222,l32445,r,1369914l16222,1369914c7293,1369914,,1362621,,1353641l,16221c,7293,7293,,16222,xe" fillcolor="#00bfa4" stroked="f" strokeweight="0">
                  <v:stroke miterlimit="83231f" joinstyle="miter"/>
                  <v:path arrowok="t" textboxrect="0,0,32445,1369914"/>
                </v:shape>
                <v:rect id="Rectangle 31460" o:spid="_x0000_s1263" style="position:absolute;left:1598;top:4896;width:775;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" filled="f" stroked="f">
                  <v:textbox inset="0,0,0,0">
                    <w:txbxContent>
                      <w:p w14:paraId="582F2172" w14:textId="77777777" w:rsidR="00294FC8" w:rsidRDefault="00106299">
                        <w:pPr>
                          <w:spacing w:after="160" w:line="259" w:lineRule="auto"/>
                          <w:ind w:left="0" w:firstLine="0"/>
                        </w:pPr>
                        <w:r>
                          <w:rPr>
                            <w:w w:val="172"/>
                            <w:sz w:val="16"/>
                          </w:rPr>
                          <w:t>!</w:t>
                        </w:r>
                      </w:p>
                    </w:txbxContent>
                  </v:textbox>
                </v:rect>
                <v:rect id="Rectangle 31461" o:spid="_x0000_s1264" style="position:absolute;left:2180;top:4896;width:552;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" filled="f" stroked="f">
                  <v:textbox inset="0,0,0,0">
                    <w:txbxContent>
                      <w:p w14:paraId="11C4FDA3" w14:textId="77777777" w:rsidR="00294FC8" w:rsidRDefault="00106299">
                        <w:pPr>
                          <w:spacing w:after="160" w:line="259" w:lineRule="auto"/>
                          <w:ind w:left="0" w:firstLine="0"/>
                        </w:pPr>
                        <w:r>
                          <w:rPr>
                            <w:w w:val="105"/>
                            <w:sz w:val="16"/>
                          </w:rPr>
                          <w:t>"</w:t>
                        </w:r>
                      </w:p>
                    </w:txbxContent>
                  </v:textbox>
                </v:rect>
                <v:rect id="Rectangle 2682" o:spid="_x0000_s1265" style="position:absolute;left:2596;top:4637;width:7814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" filled="f" stroked="f">
                  <v:textbox inset="0,0,0,0">
                    <w:txbxContent>
                      <w:p w14:paraId="203C3873" w14:textId="77777777" w:rsidR="00294FC8" w:rsidRDefault="00106299">
                        <w:pPr>
                          <w:spacing w:after="160" w:line="259" w:lineRule="auto"/>
                          <w:ind w:left="0" w:firstLine="0"/>
                        </w:pPr>
                        <w:r>
                          <w:rPr>
                            <w:w w:val="122"/>
                            <w:sz w:val="16"/>
                          </w:rPr>
                          <w:t>Look</w:t>
                        </w:r>
                        <w:r>
                          <w:rPr>
                            <w:spacing w:val="7"/>
                            <w:w w:val="122"/>
                            <w:sz w:val="16"/>
                          </w:rPr>
                          <w:t xml:space="preserve"> </w:t>
                        </w:r>
                        <w:r>
                          <w:rPr>
                            <w:w w:val="122"/>
                            <w:sz w:val="16"/>
                          </w:rPr>
                          <w:t>for</w:t>
                        </w:r>
                        <w:r>
                          <w:rPr>
                            <w:spacing w:val="7"/>
                            <w:w w:val="122"/>
                            <w:sz w:val="16"/>
                          </w:rPr>
                          <w:t xml:space="preserve"> </w:t>
                        </w:r>
                        <w:r>
                          <w:rPr>
                            <w:w w:val="122"/>
                            <w:sz w:val="16"/>
                          </w:rPr>
                          <w:t>the</w:t>
                        </w:r>
                        <w:r>
                          <w:rPr>
                            <w:spacing w:val="7"/>
                            <w:w w:val="122"/>
                            <w:sz w:val="16"/>
                          </w:rPr>
                          <w:t xml:space="preserve"> </w:t>
                        </w:r>
                        <w:r>
                          <w:rPr>
                            <w:w w:val="122"/>
                            <w:sz w:val="16"/>
                          </w:rPr>
                          <w:t>green</w:t>
                        </w:r>
                        <w:r>
                          <w:rPr>
                            <w:spacing w:val="7"/>
                            <w:w w:val="122"/>
                            <w:sz w:val="16"/>
                          </w:rPr>
                          <w:t xml:space="preserve"> </w:t>
                        </w:r>
                        <w:r>
                          <w:rPr>
                            <w:w w:val="122"/>
                            <w:sz w:val="16"/>
                          </w:rPr>
                          <w:t>"Code"</w:t>
                        </w:r>
                        <w:r>
                          <w:rPr>
                            <w:spacing w:val="7"/>
                            <w:w w:val="122"/>
                            <w:sz w:val="16"/>
                          </w:rPr>
                          <w:t xml:space="preserve"> </w:t>
                        </w:r>
                        <w:r>
                          <w:rPr>
                            <w:w w:val="122"/>
                            <w:sz w:val="16"/>
                          </w:rPr>
                          <w:t>button</w:t>
                        </w:r>
                        <w:r>
                          <w:rPr>
                            <w:spacing w:val="7"/>
                            <w:w w:val="122"/>
                            <w:sz w:val="16"/>
                          </w:rPr>
                          <w:t xml:space="preserve"> </w:t>
                        </w:r>
                        <w:r>
                          <w:rPr>
                            <w:w w:val="122"/>
                            <w:sz w:val="16"/>
                          </w:rPr>
                          <w:t>which</w:t>
                        </w:r>
                        <w:r>
                          <w:rPr>
                            <w:spacing w:val="7"/>
                            <w:w w:val="122"/>
                            <w:sz w:val="16"/>
                          </w:rPr>
                          <w:t xml:space="preserve"> </w:t>
                        </w:r>
                        <w:r>
                          <w:rPr>
                            <w:w w:val="122"/>
                            <w:sz w:val="16"/>
                          </w:rPr>
                          <w:t>will</w:t>
                        </w:r>
                        <w:r>
                          <w:rPr>
                            <w:spacing w:val="7"/>
                            <w:w w:val="122"/>
                            <w:sz w:val="16"/>
                          </w:rPr>
                          <w:t xml:space="preserve"> </w:t>
                        </w:r>
                        <w:r>
                          <w:rPr>
                            <w:w w:val="122"/>
                            <w:sz w:val="16"/>
                          </w:rPr>
                          <w:t>provide</w:t>
                        </w:r>
                        <w:r>
                          <w:rPr>
                            <w:spacing w:val="7"/>
                            <w:w w:val="122"/>
                            <w:sz w:val="16"/>
                          </w:rPr>
                          <w:t xml:space="preserve"> </w:t>
                        </w:r>
                        <w:r>
                          <w:rPr>
                            <w:w w:val="122"/>
                            <w:sz w:val="16"/>
                          </w:rPr>
                          <w:t>links</w:t>
                        </w:r>
                        <w:r>
                          <w:rPr>
                            <w:spacing w:val="7"/>
                            <w:w w:val="122"/>
                            <w:sz w:val="16"/>
                          </w:rPr>
                          <w:t xml:space="preserve"> </w:t>
                        </w:r>
                        <w:r>
                          <w:rPr>
                            <w:w w:val="122"/>
                            <w:sz w:val="16"/>
                          </w:rPr>
                          <w:t>to</w:t>
                        </w:r>
                        <w:r>
                          <w:rPr>
                            <w:spacing w:val="7"/>
                            <w:w w:val="122"/>
                            <w:sz w:val="16"/>
                          </w:rPr>
                          <w:t xml:space="preserve"> </w:t>
                        </w:r>
                        <w:r>
                          <w:rPr>
                            <w:w w:val="122"/>
                            <w:sz w:val="16"/>
                          </w:rPr>
                          <w:t>clone</w:t>
                        </w:r>
                        <w:r>
                          <w:rPr>
                            <w:spacing w:val="7"/>
                            <w:w w:val="122"/>
                            <w:sz w:val="16"/>
                          </w:rPr>
                          <w:t xml:space="preserve"> </w:t>
                        </w:r>
                        <w:r>
                          <w:rPr>
                            <w:w w:val="122"/>
                            <w:sz w:val="16"/>
                          </w:rPr>
                          <w:t>the</w:t>
                        </w:r>
                        <w:r>
                          <w:rPr>
                            <w:spacing w:val="7"/>
                            <w:w w:val="122"/>
                            <w:sz w:val="16"/>
                          </w:rPr>
                          <w:t xml:space="preserve"> </w:t>
                        </w:r>
                        <w:r>
                          <w:rPr>
                            <w:w w:val="122"/>
                            <w:sz w:val="16"/>
                          </w:rPr>
                          <w:t>code</w:t>
                        </w:r>
                        <w:r>
                          <w:rPr>
                            <w:spacing w:val="7"/>
                            <w:w w:val="122"/>
                            <w:sz w:val="16"/>
                          </w:rPr>
                          <w:t xml:space="preserve"> </w:t>
                        </w:r>
                        <w:r>
                          <w:rPr>
                            <w:w w:val="122"/>
                            <w:sz w:val="16"/>
                          </w:rPr>
                          <w:t>using</w:t>
                        </w:r>
                        <w:r>
                          <w:rPr>
                            <w:spacing w:val="7"/>
                            <w:w w:val="122"/>
                            <w:sz w:val="16"/>
                          </w:rPr>
                          <w:t xml:space="preserve"> </w:t>
                        </w:r>
                        <w:r>
                          <w:rPr>
                            <w:w w:val="122"/>
                            <w:sz w:val="16"/>
                          </w:rPr>
                          <w:t>https,</w:t>
                        </w:r>
                        <w:r>
                          <w:rPr>
                            <w:spacing w:val="7"/>
                            <w:w w:val="122"/>
                            <w:sz w:val="16"/>
                          </w:rPr>
                          <w:t xml:space="preserve"> </w:t>
                        </w:r>
                        <w:r>
                          <w:rPr>
                            <w:w w:val="122"/>
                            <w:sz w:val="16"/>
                          </w:rPr>
                          <w:t>ssh,</w:t>
                        </w:r>
                        <w:r>
                          <w:rPr>
                            <w:spacing w:val="7"/>
                            <w:w w:val="122"/>
                            <w:sz w:val="16"/>
                          </w:rPr>
                          <w:t xml:space="preserve"> </w:t>
                        </w:r>
                        <w:r>
                          <w:rPr>
                            <w:w w:val="122"/>
                            <w:sz w:val="16"/>
                          </w:rPr>
                          <w:t>the</w:t>
                        </w:r>
                        <w:r>
                          <w:rPr>
                            <w:spacing w:val="7"/>
                            <w:w w:val="122"/>
                            <w:sz w:val="16"/>
                          </w:rPr>
                          <w:t xml:space="preserve"> </w:t>
                        </w:r>
                        <w:r>
                          <w:rPr>
                            <w:w w:val="122"/>
                            <w:sz w:val="16"/>
                          </w:rPr>
                          <w:t>git</w:t>
                        </w:r>
                        <w:r>
                          <w:rPr>
                            <w:spacing w:val="7"/>
                            <w:w w:val="122"/>
                            <w:sz w:val="16"/>
                          </w:rPr>
                          <w:t xml:space="preserve"> </w:t>
                        </w:r>
                        <w:r>
                          <w:rPr>
                            <w:w w:val="122"/>
                            <w:sz w:val="16"/>
                          </w:rPr>
                          <w:t>desktop,</w:t>
                        </w:r>
                        <w:r>
                          <w:rPr>
                            <w:spacing w:val="7"/>
                            <w:w w:val="122"/>
                            <w:sz w:val="16"/>
                          </w:rPr>
                          <w:t xml:space="preserve"> </w:t>
                        </w:r>
                        <w:r>
                          <w:rPr>
                            <w:w w:val="122"/>
                            <w:sz w:val="16"/>
                          </w:rPr>
                          <w:t>or</w:t>
                        </w:r>
                        <w:r>
                          <w:rPr>
                            <w:spacing w:val="7"/>
                            <w:w w:val="122"/>
                            <w:sz w:val="16"/>
                          </w:rPr>
                          <w:t xml:space="preserve"> </w:t>
                        </w:r>
                        <w:r>
                          <w:rPr>
                            <w:w w:val="122"/>
                            <w:sz w:val="16"/>
                          </w:rPr>
                          <w:t>a</w:t>
                        </w:r>
                        <w:r>
                          <w:rPr>
                            <w:spacing w:val="7"/>
                            <w:w w:val="122"/>
                            <w:sz w:val="16"/>
                          </w:rPr>
                          <w:t xml:space="preserve"> </w:t>
                        </w:r>
                        <w:r>
                          <w:rPr>
                            <w:w w:val="122"/>
                            <w:sz w:val="16"/>
                          </w:rPr>
                          <w:t>zip</w:t>
                        </w:r>
                      </w:p>
                    </w:txbxContent>
                  </v:textbox>
                </v:rect>
                <v:rect id="Rectangle 2683" o:spid="_x0000_s1266" style="position:absolute;left:2596;top:6299;width:2282;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" filled="f" stroked="f">
                  <v:textbox inset="0,0,0,0">
                    <w:txbxContent>
                      <w:p w14:paraId="7460AB27" w14:textId="77777777" w:rsidR="00294FC8" w:rsidRDefault="00106299">
                        <w:pPr>
                          <w:spacing w:after="160" w:line="259" w:lineRule="auto"/>
                          <w:ind w:left="0" w:firstLine="0"/>
                        </w:pPr>
                        <w:r>
                          <w:rPr>
                            <w:w w:val="111"/>
                            <w:sz w:val="16"/>
                          </w:rPr>
                          <w:t>file.</w:t>
                        </w:r>
                      </w:p>
                    </w:txbxContent>
                  </v:textbox>
                </v:rect>
                <v:rect id="Rectangle 31462" o:spid="_x0000_s1267" style="position:absolute;left:1598;top:8740;width:775;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" filled="f" stroked="f">
                  <v:textbox inset="0,0,0,0">
                    <w:txbxContent>
                      <w:p w14:paraId="0CD30FBF" w14:textId="77777777" w:rsidR="00294FC8" w:rsidRDefault="00106299">
                        <w:pPr>
                          <w:spacing w:after="160" w:line="259" w:lineRule="auto"/>
                          <w:ind w:left="0" w:firstLine="0"/>
                        </w:pPr>
                        <w:r>
                          <w:rPr>
                            <w:w w:val="172"/>
                            <w:sz w:val="16"/>
                          </w:rPr>
                          <w:t>!</w:t>
                        </w:r>
                      </w:p>
                    </w:txbxContent>
                  </v:textbox>
                </v:rect>
                <v:rect id="Rectangle 31463" o:spid="_x0000_s1268" style="position:absolute;left:2180;top:8740;width:552;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" filled="f" stroked="f">
                  <v:textbox inset="0,0,0,0">
                    <w:txbxContent>
                      <w:p w14:paraId="319F1004" w14:textId="77777777" w:rsidR="00294FC8" w:rsidRDefault="00106299">
                        <w:pPr>
                          <w:spacing w:after="160" w:line="259" w:lineRule="auto"/>
                          <w:ind w:left="0" w:firstLine="0"/>
                        </w:pPr>
                        <w:r>
                          <w:rPr>
                            <w:w w:val="105"/>
                            <w:sz w:val="16"/>
                          </w:rPr>
                          <w:t>"</w:t>
                        </w:r>
                      </w:p>
                    </w:txbxContent>
                  </v:textbox>
                </v:rect>
                <v:rect id="Rectangle 2685" o:spid="_x0000_s1269" style="position:absolute;left:2596;top:8480;width:47812;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" filled="f" stroked="f">
                  <v:textbox inset="0,0,0,0">
                    <w:txbxContent>
                      <w:p w14:paraId="4244CB7B" w14:textId="77777777" w:rsidR="00294FC8" w:rsidRDefault="00106299">
                        <w:pPr>
                          <w:spacing w:after="160" w:line="259" w:lineRule="auto"/>
                          <w:ind w:left="0" w:firstLine="0"/>
                        </w:pPr>
                        <w:r>
                          <w:rPr>
                            <w:w w:val="124"/>
                            <w:sz w:val="16"/>
                          </w:rPr>
                          <w:t>This</w:t>
                        </w:r>
                        <w:r>
                          <w:rPr>
                            <w:spacing w:val="7"/>
                            <w:w w:val="124"/>
                            <w:sz w:val="16"/>
                          </w:rPr>
                          <w:t xml:space="preserve"> </w:t>
                        </w:r>
                        <w:r>
                          <w:rPr>
                            <w:w w:val="124"/>
                            <w:sz w:val="16"/>
                          </w:rPr>
                          <w:t>going</w:t>
                        </w:r>
                        <w:r>
                          <w:rPr>
                            <w:spacing w:val="7"/>
                            <w:w w:val="124"/>
                            <w:sz w:val="16"/>
                          </w:rPr>
                          <w:t xml:space="preserve"> </w:t>
                        </w:r>
                        <w:r>
                          <w:rPr>
                            <w:w w:val="124"/>
                            <w:sz w:val="16"/>
                          </w:rPr>
                          <w:t>to</w:t>
                        </w:r>
                        <w:r>
                          <w:rPr>
                            <w:spacing w:val="7"/>
                            <w:w w:val="124"/>
                            <w:sz w:val="16"/>
                          </w:rPr>
                          <w:t xml:space="preserve"> </w:t>
                        </w:r>
                        <w:r>
                          <w:rPr>
                            <w:w w:val="124"/>
                            <w:sz w:val="16"/>
                          </w:rPr>
                          <w:t>pull</w:t>
                        </w:r>
                        <w:r>
                          <w:rPr>
                            <w:spacing w:val="7"/>
                            <w:w w:val="124"/>
                            <w:sz w:val="16"/>
                          </w:rPr>
                          <w:t xml:space="preserve"> </w:t>
                        </w:r>
                        <w:r>
                          <w:rPr>
                            <w:w w:val="124"/>
                            <w:sz w:val="16"/>
                          </w:rPr>
                          <w:t>the</w:t>
                        </w:r>
                        <w:r>
                          <w:rPr>
                            <w:spacing w:val="7"/>
                            <w:w w:val="124"/>
                            <w:sz w:val="16"/>
                          </w:rPr>
                          <w:t xml:space="preserve"> </w:t>
                        </w:r>
                        <w:r>
                          <w:rPr>
                            <w:w w:val="124"/>
                            <w:sz w:val="16"/>
                          </w:rPr>
                          <w:t>repo</w:t>
                        </w:r>
                        <w:r>
                          <w:rPr>
                            <w:spacing w:val="7"/>
                            <w:w w:val="124"/>
                            <w:sz w:val="16"/>
                          </w:rPr>
                          <w:t xml:space="preserve"> </w:t>
                        </w:r>
                        <w:r>
                          <w:rPr>
                            <w:w w:val="124"/>
                            <w:sz w:val="16"/>
                          </w:rPr>
                          <w:t>at</w:t>
                        </w:r>
                        <w:r>
                          <w:rPr>
                            <w:spacing w:val="7"/>
                            <w:w w:val="124"/>
                            <w:sz w:val="16"/>
                          </w:rPr>
                          <w:t xml:space="preserve"> </w:t>
                        </w:r>
                        <w:r>
                          <w:rPr>
                            <w:w w:val="124"/>
                            <w:sz w:val="16"/>
                          </w:rPr>
                          <w:t>the</w:t>
                        </w:r>
                        <w:r>
                          <w:rPr>
                            <w:spacing w:val="7"/>
                            <w:w w:val="124"/>
                            <w:sz w:val="16"/>
                          </w:rPr>
                          <w:t xml:space="preserve"> </w:t>
                        </w:r>
                        <w:r>
                          <w:rPr>
                            <w:w w:val="124"/>
                            <w:sz w:val="16"/>
                          </w:rPr>
                          <w:t>root</w:t>
                        </w:r>
                        <w:r>
                          <w:rPr>
                            <w:spacing w:val="7"/>
                            <w:w w:val="124"/>
                            <w:sz w:val="16"/>
                          </w:rPr>
                          <w:t xml:space="preserve"> </w:t>
                        </w:r>
                        <w:r>
                          <w:rPr>
                            <w:w w:val="124"/>
                            <w:sz w:val="16"/>
                          </w:rPr>
                          <w:t>./e-invoice-Onboarding-Toolkit.</w:t>
                        </w:r>
                      </w:p>
                    </w:txbxContent>
                  </v:textbox>
                </v:rect>
                <v:rect id="Rectangle 31464" o:spid="_x0000_s1270" style="position:absolute;left:1598;top:10922;width:775;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" filled="f" stroked="f">
                  <v:textbox inset="0,0,0,0">
                    <w:txbxContent>
                      <w:p w14:paraId="5ECEAB58" w14:textId="77777777" w:rsidR="00294FC8" w:rsidRDefault="00106299">
                        <w:pPr>
                          <w:spacing w:after="160" w:line="259" w:lineRule="auto"/>
                          <w:ind w:left="0" w:firstLine="0"/>
                        </w:pPr>
                        <w:r>
                          <w:rPr>
                            <w:w w:val="172"/>
                            <w:sz w:val="16"/>
                          </w:rPr>
                          <w:t>!</w:t>
                        </w:r>
                      </w:p>
                    </w:txbxContent>
                  </v:textbox>
                </v:rect>
                <v:rect id="Rectangle 31465" o:spid="_x0000_s1271" style="position:absolute;left:2180;top:10922;width:552;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" filled="f" stroked="f">
                  <v:textbox inset="0,0,0,0">
                    <w:txbxContent>
                      <w:p w14:paraId="6DD01875" w14:textId="77777777" w:rsidR="00294FC8" w:rsidRDefault="00106299">
                        <w:pPr>
                          <w:spacing w:after="160" w:line="259" w:lineRule="auto"/>
                          <w:ind w:left="0" w:firstLine="0"/>
                        </w:pPr>
                        <w:r>
                          <w:rPr>
                            <w:w w:val="105"/>
                            <w:sz w:val="16"/>
                          </w:rPr>
                          <w:t>"</w:t>
                        </w:r>
                      </w:p>
                    </w:txbxContent>
                  </v:textbox>
                </v:rect>
                <v:rect id="Rectangle 2687" o:spid="_x0000_s1272" style="position:absolute;left:2596;top:10662;width:4275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" filled="f" stroked="f">
                  <v:textbox inset="0,0,0,0">
                    <w:txbxContent>
                      <w:p w14:paraId="4005CC04" w14:textId="77777777" w:rsidR="00294FC8" w:rsidRDefault="00106299">
                        <w:pPr>
                          <w:spacing w:after="160" w:line="259" w:lineRule="auto"/>
                          <w:ind w:left="0" w:firstLine="0"/>
                        </w:pPr>
                        <w:r>
                          <w:rPr>
                            <w:w w:val="121"/>
                            <w:sz w:val="16"/>
                          </w:rPr>
                          <w:t>Open</w:t>
                        </w:r>
                        <w:r>
                          <w:rPr>
                            <w:spacing w:val="7"/>
                            <w:w w:val="121"/>
                            <w:sz w:val="16"/>
                          </w:rPr>
                          <w:t xml:space="preserve"> </w:t>
                        </w:r>
                        <w:r>
                          <w:rPr>
                            <w:w w:val="121"/>
                            <w:sz w:val="16"/>
                          </w:rPr>
                          <w:t>the</w:t>
                        </w:r>
                        <w:r>
                          <w:rPr>
                            <w:spacing w:val="7"/>
                            <w:w w:val="121"/>
                            <w:sz w:val="16"/>
                          </w:rPr>
                          <w:t xml:space="preserve"> </w:t>
                        </w:r>
                        <w:r>
                          <w:rPr>
                            <w:w w:val="121"/>
                            <w:sz w:val="16"/>
                          </w:rPr>
                          <w:t>folder</w:t>
                        </w:r>
                        <w:r>
                          <w:rPr>
                            <w:spacing w:val="7"/>
                            <w:w w:val="121"/>
                            <w:sz w:val="16"/>
                          </w:rPr>
                          <w:t xml:space="preserve"> </w:t>
                        </w:r>
                        <w:r>
                          <w:rPr>
                            <w:w w:val="121"/>
                            <w:sz w:val="16"/>
                          </w:rPr>
                          <w:t>as</w:t>
                        </w:r>
                        <w:r>
                          <w:rPr>
                            <w:spacing w:val="7"/>
                            <w:w w:val="121"/>
                            <w:sz w:val="16"/>
                          </w:rPr>
                          <w:t xml:space="preserve"> </w:t>
                        </w:r>
                        <w:r>
                          <w:rPr>
                            <w:w w:val="121"/>
                            <w:sz w:val="16"/>
                          </w:rPr>
                          <w:t>a</w:t>
                        </w:r>
                        <w:r>
                          <w:rPr>
                            <w:spacing w:val="7"/>
                            <w:w w:val="121"/>
                            <w:sz w:val="16"/>
                          </w:rPr>
                          <w:t xml:space="preserve"> </w:t>
                        </w:r>
                        <w:r>
                          <w:rPr>
                            <w:w w:val="121"/>
                            <w:sz w:val="16"/>
                          </w:rPr>
                          <w:t>project</w:t>
                        </w:r>
                        <w:r>
                          <w:rPr>
                            <w:spacing w:val="7"/>
                            <w:w w:val="121"/>
                            <w:sz w:val="16"/>
                          </w:rPr>
                          <w:t xml:space="preserve"> </w:t>
                        </w:r>
                        <w:r>
                          <w:rPr>
                            <w:w w:val="121"/>
                            <w:sz w:val="16"/>
                          </w:rPr>
                          <w:t>within</w:t>
                        </w:r>
                        <w:r>
                          <w:rPr>
                            <w:spacing w:val="7"/>
                            <w:w w:val="121"/>
                            <w:sz w:val="16"/>
                          </w:rPr>
                          <w:t xml:space="preserve"> </w:t>
                        </w:r>
                        <w:r>
                          <w:rPr>
                            <w:w w:val="121"/>
                            <w:sz w:val="16"/>
                          </w:rPr>
                          <w:t>your</w:t>
                        </w:r>
                        <w:r>
                          <w:rPr>
                            <w:spacing w:val="7"/>
                            <w:w w:val="121"/>
                            <w:sz w:val="16"/>
                          </w:rPr>
                          <w:t xml:space="preserve"> </w:t>
                        </w:r>
                        <w:r>
                          <w:rPr>
                            <w:w w:val="121"/>
                            <w:sz w:val="16"/>
                          </w:rPr>
                          <w:t>IDE</w:t>
                        </w:r>
                        <w:r>
                          <w:rPr>
                            <w:spacing w:val="7"/>
                            <w:w w:val="121"/>
                            <w:sz w:val="16"/>
                          </w:rPr>
                          <w:t xml:space="preserve"> </w:t>
                        </w:r>
                        <w:r>
                          <w:rPr>
                            <w:w w:val="121"/>
                            <w:sz w:val="16"/>
                          </w:rPr>
                          <w:t>or</w:t>
                        </w:r>
                        <w:r>
                          <w:rPr>
                            <w:spacing w:val="7"/>
                            <w:w w:val="121"/>
                            <w:sz w:val="16"/>
                          </w:rPr>
                          <w:t xml:space="preserve"> </w:t>
                        </w:r>
                        <w:r>
                          <w:rPr>
                            <w:w w:val="121"/>
                            <w:sz w:val="16"/>
                          </w:rPr>
                          <w:t>editor</w:t>
                        </w:r>
                        <w:r>
                          <w:rPr>
                            <w:spacing w:val="7"/>
                            <w:w w:val="121"/>
                            <w:sz w:val="16"/>
                          </w:rPr>
                          <w:t xml:space="preserve"> </w:t>
                        </w:r>
                        <w:r>
                          <w:rPr>
                            <w:w w:val="121"/>
                            <w:sz w:val="16"/>
                          </w:rPr>
                          <w:t>of</w:t>
                        </w:r>
                        <w:r>
                          <w:rPr>
                            <w:spacing w:val="7"/>
                            <w:w w:val="121"/>
                            <w:sz w:val="16"/>
                          </w:rPr>
                          <w:t xml:space="preserve"> </w:t>
                        </w:r>
                        <w:r>
                          <w:rPr>
                            <w:w w:val="121"/>
                            <w:sz w:val="16"/>
                          </w:rPr>
                          <w:t>choice.</w:t>
                        </w:r>
                      </w:p>
                    </w:txbxContent>
                  </v:textbox>
                </v:rect>
                <v:shape id="Shape 2709" o:spid="_x0000_s1273" style="position:absolute;left:270;width:63951;height:2960;visibility:visible;mso-wrap-style:square;v-text-anchor:top" coordsize="6395144,29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" path="m,l6378923,v8978,,16221,7293,16221,16221l6395144,296069,,296069,,xe" fillcolor="#00bfa4" stroked="f" strokeweight="0">
                  <v:fill opacity="6682f"/>
                  <v:stroke miterlimit="83231f" joinstyle="miter"/>
                  <v:path arrowok="t" textboxrect="0,0,6395144,296069"/>
                </v:shape>
                <v:shape id="Shape 2710" o:spid="_x0000_s1274" style="position:absolute;left:324;width:63897;height:2960;visibility:visible;mso-wrap-style:square;v-text-anchor:top" coordsize="6389737,29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" path="m,l6373515,v4490,,8545,1823,11478,4763c6387926,7702,6389737,11757,6389737,16221r,279848l,296069,,xe" fillcolor="#00bfa4" stroked="f" strokeweight="0">
                  <v:stroke miterlimit="83231f" joinstyle="miter"/>
                  <v:path arrowok="t" textboxrect="0,0,6389737,296069"/>
                </v:shape>
                <v:shape id="Shape 2711" o:spid="_x0000_s1275" style="position:absolute;width:324;height:2960;visibility:visible;mso-wrap-style:square;v-text-anchor:top" coordsize="32445,29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" path="m16222,l32445,r,296069l,296069,,16221c,7293,7293,,16222,xe" fillcolor="#00bfa4" stroked="f" strokeweight="0">
                  <v:stroke miterlimit="83231f" joinstyle="miter"/>
                  <v:path arrowok="t" textboxrect="0,0,32445,296069"/>
                </v:shape>
                <v:rect id="Rectangle 2712" o:spid="_x0000_s1276" style="position:absolute;left:3570;top:767;width:2024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" filled="f" stroked="f">
                  <v:textbox inset="0,0,0,0">
                    <w:txbxContent>
                      <w:p w14:paraId="2CAC33A3" w14:textId="77777777" w:rsidR="00294FC8" w:rsidRDefault="00106299">
                        <w:pPr>
                          <w:spacing w:after="160" w:line="259" w:lineRule="auto"/>
                          <w:ind w:left="0" w:firstLine="0"/>
                        </w:pPr>
                        <w:r>
                          <w:rPr>
                            <w:b/>
                            <w:w w:val="128"/>
                            <w:sz w:val="16"/>
                          </w:rPr>
                          <w:t>Pulling</w:t>
                        </w:r>
                        <w:r>
                          <w:rPr>
                            <w:b/>
                            <w:spacing w:val="-2"/>
                            <w:w w:val="128"/>
                            <w:sz w:val="16"/>
                          </w:rPr>
                          <w:t xml:space="preserve"> </w:t>
                        </w:r>
                        <w:r>
                          <w:rPr>
                            <w:b/>
                            <w:w w:val="128"/>
                            <w:sz w:val="16"/>
                          </w:rPr>
                          <w:t>the</w:t>
                        </w:r>
                        <w:r>
                          <w:rPr>
                            <w:b/>
                            <w:spacing w:val="-2"/>
                            <w:w w:val="128"/>
                            <w:sz w:val="16"/>
                          </w:rPr>
                          <w:t xml:space="preserve"> </w:t>
                        </w:r>
                        <w:r>
                          <w:rPr>
                            <w:b/>
                            <w:w w:val="128"/>
                            <w:sz w:val="16"/>
                          </w:rPr>
                          <w:t>code</w:t>
                        </w:r>
                        <w:r>
                          <w:rPr>
                            <w:b/>
                            <w:spacing w:val="-2"/>
                            <w:w w:val="128"/>
                            <w:sz w:val="16"/>
                          </w:rPr>
                          <w:t xml:space="preserve"> </w:t>
                        </w:r>
                        <w:r>
                          <w:rPr>
                            <w:b/>
                            <w:w w:val="128"/>
                            <w:sz w:val="16"/>
                          </w:rPr>
                          <w:t>from</w:t>
                        </w:r>
                        <w:r>
                          <w:rPr>
                            <w:b/>
                            <w:spacing w:val="-2"/>
                            <w:w w:val="128"/>
                            <w:sz w:val="16"/>
                          </w:rPr>
                          <w:t xml:space="preserve"> </w:t>
                        </w:r>
                        <w:r>
                          <w:rPr>
                            <w:b/>
                            <w:w w:val="128"/>
                            <w:sz w:val="16"/>
                          </w:rPr>
                          <w:t>GitHub</w:t>
                        </w:r>
                      </w:p>
                    </w:txbxContent>
                  </v:textbox>
                </v:rect>
                <v:shape id="Picture 33921" o:spid="_x0000_s1277" type="#_x0000_t75" style="position:absolute;left:1275;top:583;width:1646;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">
                  <v:imagedata r:id="rId183" o:title=""/>
                </v:shape>
                <v:shape id="Picture 33922" o:spid="_x0000_s1278" type="#_x0000_t75" style="position:absolute;left:61910;top:583;width:1646;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">
                  <v:imagedata r:id="rId183" o:title=""/>
                </v:shape>
                <w10:anchorlock/>
              </v:group>
            </w:pict>
          </mc:Fallback>
        </mc:AlternateContent>
      </w:r>
    </w:p>
    <w:p w14:paraId="0B05565D" w14:textId="77777777" w:rsidR="00294FC8" w:rsidRDefault="00106299">
      <w:pPr>
        <w:spacing w:after="297"/>
        <w:ind w:right="6"/>
      </w:pPr>
      <w:r>
        <w:t>Those who would like to become more involved and want to do more than anonymously pull code can contribute by:</w:t>
      </w:r>
    </w:p>
    <w:p w14:paraId="66CEED79" w14:textId="77777777" w:rsidR="00294FC8" w:rsidRDefault="00106299">
      <w:pPr>
        <w:numPr>
          <w:ilvl w:val="0"/>
          <w:numId w:val="9"/>
        </w:numPr>
        <w:spacing w:after="132"/>
        <w:ind w:right="6" w:hanging="185"/>
      </w:pPr>
      <w:r>
        <w:t>Creating a GitHub account if one hasn't already been created.</w:t>
      </w:r>
    </w:p>
    <w:p w14:paraId="2B7923EF" w14:textId="77777777" w:rsidR="00294FC8" w:rsidRDefault="00106299">
      <w:pPr>
        <w:numPr>
          <w:ilvl w:val="0"/>
          <w:numId w:val="9"/>
        </w:numPr>
        <w:spacing w:after="132"/>
        <w:ind w:right="6" w:hanging="185"/>
      </w:pPr>
      <w:r>
        <w:lastRenderedPageBreak/>
        <w:t>Installing the GitHub CLI or the GitHub desktop application</w:t>
      </w:r>
    </w:p>
    <w:p w14:paraId="61644DA8" w14:textId="71C27A36" w:rsidR="00294FC8" w:rsidRDefault="00106299">
      <w:pPr>
        <w:numPr>
          <w:ilvl w:val="0"/>
          <w:numId w:val="9"/>
        </w:numPr>
        <w:spacing w:after="1635"/>
        <w:ind w:right="6" w:hanging="185"/>
      </w:pPr>
      <w:r>
        <w:t>Configuring the personal profile and</w:t>
      </w:r>
      <w:ins w:id="195" w:author="Ellingworth, Chris" w:date="2022-02-23T16:47:00Z">
        <w:r w:rsidR="0096315C">
          <w:t xml:space="preserve"> Secure Shell</w:t>
        </w:r>
      </w:ins>
      <w:r>
        <w:t xml:space="preserve"> </w:t>
      </w:r>
      <w:ins w:id="196" w:author="Ellingworth, Chris" w:date="2022-02-23T16:47:00Z">
        <w:r w:rsidR="0096315C">
          <w:t>(</w:t>
        </w:r>
      </w:ins>
      <w:del w:id="197" w:author="Ellingworth, Chris" w:date="2022-02-23T16:48:00Z">
        <w:r w:rsidDel="00314387">
          <w:delText>ssh</w:delText>
        </w:r>
      </w:del>
      <w:ins w:id="198" w:author="Ellingworth, Chris" w:date="2022-02-23T16:48:00Z">
        <w:r w:rsidR="00314387">
          <w:t>SSH</w:t>
        </w:r>
      </w:ins>
      <w:ins w:id="199" w:author="Ellingworth, Chris" w:date="2022-02-23T16:47:00Z">
        <w:r w:rsidR="0096315C">
          <w:t>)</w:t>
        </w:r>
      </w:ins>
      <w:r>
        <w:t xml:space="preserve"> keys to securely submit code to the repository.</w:t>
      </w:r>
    </w:p>
    <w:p w14:paraId="60040AF5" w14:textId="77777777" w:rsidR="00294FC8" w:rsidRDefault="00106299">
      <w:pPr>
        <w:pStyle w:val="Heading3"/>
        <w:ind w:left="212"/>
      </w:pPr>
      <w:r>
        <w:t>8.1.0.1 No Representations or Warranties</w:t>
      </w:r>
    </w:p>
    <w:p w14:paraId="16254C8C" w14:textId="77777777" w:rsidR="00294FC8" w:rsidRDefault="00106299">
      <w:pPr>
        <w:spacing w:after="8" w:line="315" w:lineRule="auto"/>
        <w:ind w:left="212" w:right="72"/>
      </w:pPr>
      <w:r>
        <w:rPr>
          <w:sz w:val="15"/>
        </w:rPr>
        <w:t>THE SOFTWARE IS PROVIDED "AS IS", WITHOUT WARRANTY OF ANY KIND, EXPRESS OR IMPLIED, INCLUDING BUT NOT LIMITED TO THE</w:t>
      </w:r>
    </w:p>
    <w:p w14:paraId="2FF64DC8" w14:textId="77777777" w:rsidR="00294FC8" w:rsidRDefault="00106299">
      <w:pPr>
        <w:spacing w:after="8" w:line="315" w:lineRule="auto"/>
        <w:ind w:left="212" w:right="72"/>
      </w:pPr>
      <w:r>
        <w:rPr>
          <w:noProof/>
          <w:sz w:val="22"/>
        </w:rPr>
        <mc:AlternateContent>
          <mc:Choice Requires="wpg">
            <w:drawing>
              <wp:anchor distT="0" distB="0" distL="114300" distR="114300" simplePos="0" relativeHeight="251658258" behindDoc="1" locked="0" layoutInCell="1" allowOverlap="1" wp14:anchorId="15CA2740" wp14:editId="07509101">
                <wp:simplePos x="0" y="0"/>
                <wp:positionH relativeFrom="column">
                  <wp:posOffset>-3</wp:posOffset>
                </wp:positionH>
                <wp:positionV relativeFrom="paragraph">
                  <wp:posOffset>-483618</wp:posOffset>
                </wp:positionV>
                <wp:extent cx="6422181" cy="1080840"/>
                <wp:effectExtent l="0" t="0" r="0" b="0"/>
                <wp:wrapNone/>
                <wp:docPr id="31576" name="Group 31576"/>
                <wp:cNvGraphicFramePr/>
                <a:graphic xmlns:a="http://schemas.openxmlformats.org/drawingml/2006/main">
                  <a:graphicData uri="http://schemas.microsoft.com/office/word/2010/wordprocessingGroup">
                    <wpg:wgp>
                      <wpg:cNvGrpSpPr/>
                      <wpg:grpSpPr>
                        <a:xfrm>
                          <a:off x="0" y="0"/>
                          <a:ext cx="6422181" cy="1080840"/>
                          <a:chOff x="0" y="0"/>
                          <a:chExt cx="6422181" cy="1080840"/>
                        </a:xfrm>
                      </wpg:grpSpPr>
                      <wps:wsp>
                        <wps:cNvPr id="2670" name="Shape 2670"/>
                        <wps:cNvSpPr/>
                        <wps:spPr>
                          <a:xfrm>
                            <a:off x="0" y="0"/>
                            <a:ext cx="3211091" cy="1080840"/>
                          </a:xfrm>
                          <a:custGeom>
                            <a:avLst/>
                            <a:gdLst/>
                            <a:ahLst/>
                            <a:cxnLst/>
                            <a:rect l="0" t="0" r="0" b="0"/>
                            <a:pathLst>
                              <a:path w="3211091" h="1080840">
                                <a:moveTo>
                                  <a:pt x="81161" y="0"/>
                                </a:moveTo>
                                <a:lnTo>
                                  <a:pt x="3211091" y="0"/>
                                </a:lnTo>
                                <a:lnTo>
                                  <a:pt x="3211091" y="16223"/>
                                </a:lnTo>
                                <a:lnTo>
                                  <a:pt x="81161" y="16223"/>
                                </a:lnTo>
                                <a:cubicBezTo>
                                  <a:pt x="45343" y="16223"/>
                                  <a:pt x="16222" y="45293"/>
                                  <a:pt x="16222" y="81111"/>
                                </a:cubicBezTo>
                                <a:lnTo>
                                  <a:pt x="16222" y="999729"/>
                                </a:lnTo>
                                <a:cubicBezTo>
                                  <a:pt x="16222" y="1035547"/>
                                  <a:pt x="45343" y="1064618"/>
                                  <a:pt x="81161" y="1064618"/>
                                </a:cubicBezTo>
                                <a:lnTo>
                                  <a:pt x="3211091" y="1064618"/>
                                </a:lnTo>
                                <a:lnTo>
                                  <a:pt x="3211091" y="1080840"/>
                                </a:lnTo>
                                <a:lnTo>
                                  <a:pt x="81161" y="1080840"/>
                                </a:lnTo>
                                <a:cubicBezTo>
                                  <a:pt x="36364" y="1080840"/>
                                  <a:pt x="0" y="1044476"/>
                                  <a:pt x="0" y="999729"/>
                                </a:cubicBezTo>
                                <a:lnTo>
                                  <a:pt x="0" y="81111"/>
                                </a:lnTo>
                                <a:cubicBezTo>
                                  <a:pt x="0" y="36364"/>
                                  <a:pt x="36364" y="0"/>
                                  <a:pt x="81161" y="0"/>
                                </a:cubicBez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2671" name="Shape 2671"/>
                        <wps:cNvSpPr/>
                        <wps:spPr>
                          <a:xfrm>
                            <a:off x="3211091" y="0"/>
                            <a:ext cx="3211090" cy="1080840"/>
                          </a:xfrm>
                          <a:custGeom>
                            <a:avLst/>
                            <a:gdLst/>
                            <a:ahLst/>
                            <a:cxnLst/>
                            <a:rect l="0" t="0" r="0" b="0"/>
                            <a:pathLst>
                              <a:path w="3211090" h="1080840">
                                <a:moveTo>
                                  <a:pt x="0" y="0"/>
                                </a:moveTo>
                                <a:lnTo>
                                  <a:pt x="3129980" y="0"/>
                                </a:lnTo>
                                <a:cubicBezTo>
                                  <a:pt x="3174728" y="0"/>
                                  <a:pt x="3211090" y="36364"/>
                                  <a:pt x="3211090" y="81111"/>
                                </a:cubicBezTo>
                                <a:lnTo>
                                  <a:pt x="3211090" y="999729"/>
                                </a:lnTo>
                                <a:cubicBezTo>
                                  <a:pt x="3211090" y="1044476"/>
                                  <a:pt x="3174728" y="1080840"/>
                                  <a:pt x="3129980" y="1080840"/>
                                </a:cubicBezTo>
                                <a:lnTo>
                                  <a:pt x="0" y="1080840"/>
                                </a:lnTo>
                                <a:lnTo>
                                  <a:pt x="0" y="1064618"/>
                                </a:lnTo>
                                <a:lnTo>
                                  <a:pt x="3129980" y="1064618"/>
                                </a:lnTo>
                                <a:cubicBezTo>
                                  <a:pt x="3165797" y="1064618"/>
                                  <a:pt x="3194869" y="1035547"/>
                                  <a:pt x="3194869" y="999729"/>
                                </a:cubicBezTo>
                                <a:lnTo>
                                  <a:pt x="3194869" y="81111"/>
                                </a:lnTo>
                                <a:cubicBezTo>
                                  <a:pt x="3194869" y="45293"/>
                                  <a:pt x="3165797" y="16223"/>
                                  <a:pt x="3129980" y="16223"/>
                                </a:cubicBezTo>
                                <a:lnTo>
                                  <a:pt x="0" y="16223"/>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7FD6A3F3" id="Group 31576" o:spid="_x0000_s1026" style="position:absolute;margin-left:0;margin-top:-38.1pt;width:505.7pt;height:85.1pt;z-index:-251658222" coordsize="64221,1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">
                <v:shape id="Shape 2670" o:spid="_x0000_s1027" style="position:absolute;width:32110;height:10808;visibility:visible;mso-wrap-style:square;v-text-anchor:top" coordsize="3211091,10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" path="m81161,l3211091,r,16223l81161,16223v-35818,,-64939,29070,-64939,64888l16222,999729v,35818,29121,64889,64939,64889l3211091,1064618r,16222l81161,1080840c36364,1080840,,1044476,,999729l,81111c,36364,36364,,81161,xe" fillcolor="#d3d3d3" stroked="f" strokeweight="0">
                  <v:stroke miterlimit="83231f" joinstyle="miter"/>
                  <v:path arrowok="t" textboxrect="0,0,3211091,1080840"/>
                </v:shape>
                <v:shape id="Shape 2671" o:spid="_x0000_s1028" style="position:absolute;left:32110;width:32111;height:10808;visibility:visible;mso-wrap-style:square;v-text-anchor:top" coordsize="3211090,10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" path="m,l3129980,v44748,,81110,36364,81110,81111l3211090,999729v,44747,-36362,81111,-81110,81111l,1080840r,-16222l3129980,1064618v35817,,64889,-29071,64889,-64889l3194869,81111v,-35818,-29072,-64888,-64889,-64888l,16223,,xe" fillcolor="#d3d3d3" stroked="f" strokeweight="0">
                  <v:stroke miterlimit="83231f" joinstyle="miter"/>
                  <v:path arrowok="t" textboxrect="0,0,3211090,1080840"/>
                </v:shape>
              </v:group>
            </w:pict>
          </mc:Fallback>
        </mc:AlternateContent>
      </w:r>
      <w:r>
        <w:rPr>
          <w:sz w:val="15"/>
        </w:rPr>
        <w:t>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1712D0F8" w14:textId="77777777" w:rsidR="00294FC8" w:rsidRDefault="00106299">
      <w:pPr>
        <w:spacing w:after="0" w:line="259" w:lineRule="auto"/>
        <w:ind w:left="3701" w:firstLine="0"/>
      </w:pPr>
      <w:r>
        <w:rPr>
          <w:sz w:val="38"/>
        </w:rPr>
        <w:t>I. Using the Code</w:t>
      </w:r>
      <w:r>
        <w:br w:type="page"/>
      </w:r>
    </w:p>
    <w:p w14:paraId="47E76F5E" w14:textId="77777777" w:rsidR="00294FC8" w:rsidRDefault="00106299">
      <w:pPr>
        <w:pStyle w:val="Heading1"/>
        <w:spacing w:after="61"/>
        <w:ind w:left="-5"/>
      </w:pPr>
      <w:r>
        <w:lastRenderedPageBreak/>
        <w:t>9 Integrating Code Modules</w:t>
      </w:r>
    </w:p>
    <w:p w14:paraId="14A8489C" w14:textId="77777777" w:rsidR="00294FC8" w:rsidRDefault="00106299">
      <w:pPr>
        <w:spacing w:after="955" w:line="259" w:lineRule="auto"/>
        <w:ind w:left="0" w:right="-7" w:firstLine="0"/>
      </w:pPr>
      <w:r>
        <w:rPr>
          <w:noProof/>
          <w:sz w:val="22"/>
        </w:rPr>
        <mc:AlternateContent>
          <mc:Choice Requires="wpg">
            <w:drawing>
              <wp:inline distT="0" distB="0" distL="0" distR="0" wp14:anchorId="38D7832B" wp14:editId="3ECFDE1D">
                <wp:extent cx="6422182" cy="5407"/>
                <wp:effectExtent l="0" t="0" r="0" b="0"/>
                <wp:docPr id="31789" name="Group 31789"/>
                <wp:cNvGraphicFramePr/>
                <a:graphic xmlns:a="http://schemas.openxmlformats.org/drawingml/2006/main">
                  <a:graphicData uri="http://schemas.microsoft.com/office/word/2010/wordprocessingGroup">
                    <wpg:wgp>
                      <wpg:cNvGrpSpPr/>
                      <wpg:grpSpPr>
                        <a:xfrm>
                          <a:off x="0" y="0"/>
                          <a:ext cx="6422182" cy="5407"/>
                          <a:chOff x="0" y="0"/>
                          <a:chExt cx="6422182" cy="5407"/>
                        </a:xfrm>
                      </wpg:grpSpPr>
                      <wps:wsp>
                        <wps:cNvPr id="36382" name="Shape 36382"/>
                        <wps:cNvSpPr/>
                        <wps:spPr>
                          <a:xfrm>
                            <a:off x="0" y="0"/>
                            <a:ext cx="6422182" cy="9144"/>
                          </a:xfrm>
                          <a:custGeom>
                            <a:avLst/>
                            <a:gdLst/>
                            <a:ahLst/>
                            <a:cxnLst/>
                            <a:rect l="0" t="0" r="0" b="0"/>
                            <a:pathLst>
                              <a:path w="6422182" h="9144">
                                <a:moveTo>
                                  <a:pt x="0" y="0"/>
                                </a:moveTo>
                                <a:lnTo>
                                  <a:pt x="6422182" y="0"/>
                                </a:lnTo>
                                <a:lnTo>
                                  <a:pt x="6422182" y="9144"/>
                                </a:lnTo>
                                <a:lnTo>
                                  <a:pt x="0" y="9144"/>
                                </a:lnTo>
                                <a:lnTo>
                                  <a:pt x="0" y="0"/>
                                </a:lnTo>
                              </a:path>
                            </a:pathLst>
                          </a:custGeom>
                          <a:ln w="0" cap="flat">
                            <a:miter lim="127000"/>
                          </a:ln>
                        </wps:spPr>
                        <wps:style>
                          <a:lnRef idx="0">
                            <a:srgbClr val="000000">
                              <a:alpha val="0"/>
                            </a:srgbClr>
                          </a:lnRef>
                          <a:fillRef idx="1">
                            <a:srgbClr val="000000">
                              <a:alpha val="7058"/>
                            </a:srgbClr>
                          </a:fillRef>
                          <a:effectRef idx="0">
                            <a:scrgbClr r="0" g="0" b="0"/>
                          </a:effectRef>
                          <a:fontRef idx="none"/>
                        </wps:style>
                        <wps:bodyPr/>
                      </wps:wsp>
                    </wpg:wgp>
                  </a:graphicData>
                </a:graphic>
              </wp:inline>
            </w:drawing>
          </mc:Choice>
          <mc:Fallback>
            <w:pict>
              <v:group w14:anchorId="4B46BB23" id="Group 31789" o:spid="_x0000_s1026" style="width:505.7pt;height:.45pt;mso-position-horizontal-relative:char;mso-position-vertical-relative:line" coordsize="6422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">
                <v:shape id="Shape 36382" o:spid="_x0000_s1027" style="position:absolute;width:64221;height:91;visibility:visible;mso-wrap-style:square;v-text-anchor:top" coordsize="64221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" path="m,l6422182,r,9144l,9144,,e" fillcolor="black" stroked="f" strokeweight="0">
                  <v:fill opacity="4626f"/>
                  <v:stroke miterlimit="83231f" joinstyle="miter"/>
                  <v:path arrowok="t" textboxrect="0,0,6422182,9144"/>
                </v:shape>
                <w10:anchorlock/>
              </v:group>
            </w:pict>
          </mc:Fallback>
        </mc:AlternateContent>
      </w:r>
    </w:p>
    <w:p w14:paraId="16F64BE3" w14:textId="77777777" w:rsidR="00294FC8" w:rsidRDefault="00106299">
      <w:pPr>
        <w:pStyle w:val="Heading2"/>
        <w:ind w:left="-5"/>
      </w:pPr>
      <w:r>
        <w:t>9.1 The Package Structure and Using the Modules</w:t>
      </w:r>
    </w:p>
    <w:p w14:paraId="01C9F452" w14:textId="77777777" w:rsidR="00294FC8" w:rsidRDefault="00106299">
      <w:pPr>
        <w:ind w:right="6"/>
      </w:pPr>
      <w:r>
        <w:t>How the package is organized.</w:t>
      </w:r>
    </w:p>
    <w:p w14:paraId="3BAEB1C0" w14:textId="77777777" w:rsidR="00294FC8" w:rsidRDefault="00106299">
      <w:pPr>
        <w:spacing w:after="0"/>
        <w:ind w:right="6"/>
      </w:pPr>
      <w:r>
        <w:t>The top level of the packages is named "einvoice." It is the parent to all other packages and modules.</w:t>
      </w:r>
    </w:p>
    <w:p w14:paraId="37E5E2ED" w14:textId="77777777" w:rsidR="00294FC8" w:rsidRDefault="00106299">
      <w:pPr>
        <w:spacing w:after="277" w:line="259" w:lineRule="auto"/>
        <w:ind w:left="0" w:right="-7" w:firstLine="0"/>
      </w:pPr>
      <w:r>
        <w:rPr>
          <w:noProof/>
          <w:sz w:val="22"/>
        </w:rPr>
        <mc:AlternateContent>
          <mc:Choice Requires="wpg">
            <w:drawing>
              <wp:inline distT="0" distB="0" distL="0" distR="0" wp14:anchorId="4788E20A" wp14:editId="69547BDD">
                <wp:extent cx="6422181" cy="738138"/>
                <wp:effectExtent l="0" t="0" r="0" b="0"/>
                <wp:docPr id="31790" name="Group 31790"/>
                <wp:cNvGraphicFramePr/>
                <a:graphic xmlns:a="http://schemas.openxmlformats.org/drawingml/2006/main">
                  <a:graphicData uri="http://schemas.microsoft.com/office/word/2010/wordprocessingGroup">
                    <wpg:wgp>
                      <wpg:cNvGrpSpPr/>
                      <wpg:grpSpPr>
                        <a:xfrm>
                          <a:off x="0" y="0"/>
                          <a:ext cx="6422181" cy="738138"/>
                          <a:chOff x="0" y="0"/>
                          <a:chExt cx="6422181" cy="738138"/>
                        </a:xfrm>
                      </wpg:grpSpPr>
                      <wps:wsp>
                        <wps:cNvPr id="36384" name="Shape 36384"/>
                        <wps:cNvSpPr/>
                        <wps:spPr>
                          <a:xfrm>
                            <a:off x="5407" y="366366"/>
                            <a:ext cx="3721397" cy="9144"/>
                          </a:xfrm>
                          <a:custGeom>
                            <a:avLst/>
                            <a:gdLst/>
                            <a:ahLst/>
                            <a:cxnLst/>
                            <a:rect l="0" t="0" r="0" b="0"/>
                            <a:pathLst>
                              <a:path w="3721397" h="9144">
                                <a:moveTo>
                                  <a:pt x="0" y="0"/>
                                </a:moveTo>
                                <a:lnTo>
                                  <a:pt x="3721397" y="0"/>
                                </a:lnTo>
                                <a:lnTo>
                                  <a:pt x="372139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385" name="Shape 36385"/>
                        <wps:cNvSpPr/>
                        <wps:spPr>
                          <a:xfrm>
                            <a:off x="3726806" y="366366"/>
                            <a:ext cx="2690018" cy="9144"/>
                          </a:xfrm>
                          <a:custGeom>
                            <a:avLst/>
                            <a:gdLst/>
                            <a:ahLst/>
                            <a:cxnLst/>
                            <a:rect l="0" t="0" r="0" b="0"/>
                            <a:pathLst>
                              <a:path w="2690018" h="9144">
                                <a:moveTo>
                                  <a:pt x="0" y="0"/>
                                </a:moveTo>
                                <a:lnTo>
                                  <a:pt x="2690018" y="0"/>
                                </a:lnTo>
                                <a:lnTo>
                                  <a:pt x="269001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2743" name="Shape 2743"/>
                        <wps:cNvSpPr/>
                        <wps:spPr>
                          <a:xfrm>
                            <a:off x="0" y="0"/>
                            <a:ext cx="3211091" cy="738138"/>
                          </a:xfrm>
                          <a:custGeom>
                            <a:avLst/>
                            <a:gdLst/>
                            <a:ahLst/>
                            <a:cxnLst/>
                            <a:rect l="0" t="0" r="0" b="0"/>
                            <a:pathLst>
                              <a:path w="3211091" h="738138">
                                <a:moveTo>
                                  <a:pt x="16222" y="0"/>
                                </a:moveTo>
                                <a:lnTo>
                                  <a:pt x="3211091" y="0"/>
                                </a:lnTo>
                                <a:lnTo>
                                  <a:pt x="3211091" y="5407"/>
                                </a:lnTo>
                                <a:lnTo>
                                  <a:pt x="16222" y="5407"/>
                                </a:lnTo>
                                <a:cubicBezTo>
                                  <a:pt x="10269" y="5407"/>
                                  <a:pt x="5407" y="10269"/>
                                  <a:pt x="5407" y="16223"/>
                                </a:cubicBezTo>
                                <a:lnTo>
                                  <a:pt x="5407" y="721916"/>
                                </a:lnTo>
                                <a:cubicBezTo>
                                  <a:pt x="5407" y="727918"/>
                                  <a:pt x="10269" y="732730"/>
                                  <a:pt x="16222" y="732730"/>
                                </a:cubicBezTo>
                                <a:lnTo>
                                  <a:pt x="3211091" y="732730"/>
                                </a:lnTo>
                                <a:lnTo>
                                  <a:pt x="3211091" y="738138"/>
                                </a:lnTo>
                                <a:lnTo>
                                  <a:pt x="16222" y="738138"/>
                                </a:lnTo>
                                <a:cubicBezTo>
                                  <a:pt x="7293" y="738138"/>
                                  <a:pt x="0" y="730895"/>
                                  <a:pt x="0" y="721916"/>
                                </a:cubicBezTo>
                                <a:lnTo>
                                  <a:pt x="0" y="16223"/>
                                </a:lnTo>
                                <a:cubicBezTo>
                                  <a:pt x="0" y="7242"/>
                                  <a:pt x="7293" y="0"/>
                                  <a:pt x="16222" y="0"/>
                                </a:cubicBez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2744" name="Shape 2744"/>
                        <wps:cNvSpPr/>
                        <wps:spPr>
                          <a:xfrm>
                            <a:off x="3211091" y="0"/>
                            <a:ext cx="3211090" cy="738138"/>
                          </a:xfrm>
                          <a:custGeom>
                            <a:avLst/>
                            <a:gdLst/>
                            <a:ahLst/>
                            <a:cxnLst/>
                            <a:rect l="0" t="0" r="0" b="0"/>
                            <a:pathLst>
                              <a:path w="3211090" h="738138">
                                <a:moveTo>
                                  <a:pt x="0" y="0"/>
                                </a:moveTo>
                                <a:lnTo>
                                  <a:pt x="3194868" y="0"/>
                                </a:lnTo>
                                <a:cubicBezTo>
                                  <a:pt x="3203847" y="0"/>
                                  <a:pt x="3211090" y="7242"/>
                                  <a:pt x="3211090" y="16223"/>
                                </a:cubicBezTo>
                                <a:lnTo>
                                  <a:pt x="3211090" y="721916"/>
                                </a:lnTo>
                                <a:cubicBezTo>
                                  <a:pt x="3211090" y="730895"/>
                                  <a:pt x="3203847" y="738138"/>
                                  <a:pt x="3194868" y="738138"/>
                                </a:cubicBezTo>
                                <a:lnTo>
                                  <a:pt x="0" y="738138"/>
                                </a:lnTo>
                                <a:lnTo>
                                  <a:pt x="0" y="732730"/>
                                </a:lnTo>
                                <a:lnTo>
                                  <a:pt x="3194868" y="732730"/>
                                </a:lnTo>
                                <a:cubicBezTo>
                                  <a:pt x="3200872" y="732730"/>
                                  <a:pt x="3205684" y="727918"/>
                                  <a:pt x="3205684" y="721916"/>
                                </a:cubicBezTo>
                                <a:lnTo>
                                  <a:pt x="3205684" y="16223"/>
                                </a:lnTo>
                                <a:cubicBezTo>
                                  <a:pt x="3205684" y="10269"/>
                                  <a:pt x="3200872" y="5407"/>
                                  <a:pt x="3194868" y="5407"/>
                                </a:cubicBezTo>
                                <a:lnTo>
                                  <a:pt x="0" y="5407"/>
                                </a:ln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2780" name="Rectangle 2780"/>
                        <wps:cNvSpPr/>
                        <wps:spPr>
                          <a:xfrm>
                            <a:off x="135248" y="114628"/>
                            <a:ext cx="1359859" cy="193401"/>
                          </a:xfrm>
                          <a:prstGeom prst="rect">
                            <a:avLst/>
                          </a:prstGeom>
                          <a:ln>
                            <a:noFill/>
                          </a:ln>
                        </wps:spPr>
                        <wps:txbx>
                          <w:txbxContent>
                            <w:p w14:paraId="404CB449" w14:textId="77777777" w:rsidR="00294FC8" w:rsidRDefault="00106299">
                              <w:pPr>
                                <w:spacing w:after="160" w:line="259" w:lineRule="auto"/>
                                <w:ind w:left="0" w:firstLine="0"/>
                              </w:pPr>
                              <w:r>
                                <w:rPr>
                                  <w:b/>
                                  <w:w w:val="128"/>
                                  <w:sz w:val="16"/>
                                </w:rPr>
                                <w:t>Directory</w:t>
                              </w:r>
                              <w:r>
                                <w:rPr>
                                  <w:b/>
                                  <w:spacing w:val="-2"/>
                                  <w:w w:val="128"/>
                                  <w:sz w:val="16"/>
                                </w:rPr>
                                <w:t xml:space="preserve"> </w:t>
                              </w:r>
                              <w:r>
                                <w:rPr>
                                  <w:b/>
                                  <w:w w:val="128"/>
                                  <w:sz w:val="16"/>
                                </w:rPr>
                                <w:t>Structure</w:t>
                              </w:r>
                            </w:p>
                          </w:txbxContent>
                        </wps:txbx>
                        <wps:bodyPr horzOverflow="overflow" vert="horz" lIns="0" tIns="0" rIns="0" bIns="0" rtlCol="0">
                          <a:noAutofit/>
                        </wps:bodyPr>
                      </wps:wsp>
                      <wps:wsp>
                        <wps:cNvPr id="2781" name="Rectangle 2781"/>
                        <wps:cNvSpPr/>
                        <wps:spPr>
                          <a:xfrm>
                            <a:off x="3856622" y="114628"/>
                            <a:ext cx="886800" cy="193401"/>
                          </a:xfrm>
                          <a:prstGeom prst="rect">
                            <a:avLst/>
                          </a:prstGeom>
                          <a:ln>
                            <a:noFill/>
                          </a:ln>
                        </wps:spPr>
                        <wps:txbx>
                          <w:txbxContent>
                            <w:p w14:paraId="650BE341" w14:textId="77777777" w:rsidR="00294FC8" w:rsidRDefault="00106299">
                              <w:pPr>
                                <w:spacing w:after="160" w:line="259" w:lineRule="auto"/>
                                <w:ind w:left="0" w:firstLine="0"/>
                              </w:pPr>
                              <w:r>
                                <w:rPr>
                                  <w:b/>
                                  <w:w w:val="126"/>
                                  <w:sz w:val="16"/>
                                </w:rPr>
                                <w:t>dot</w:t>
                              </w:r>
                              <w:r>
                                <w:rPr>
                                  <w:b/>
                                  <w:spacing w:val="-2"/>
                                  <w:w w:val="126"/>
                                  <w:sz w:val="16"/>
                                </w:rPr>
                                <w:t xml:space="preserve"> </w:t>
                              </w:r>
                              <w:r>
                                <w:rPr>
                                  <w:b/>
                                  <w:w w:val="126"/>
                                  <w:sz w:val="16"/>
                                </w:rPr>
                                <w:t>Notation</w:t>
                              </w:r>
                            </w:p>
                          </w:txbxContent>
                        </wps:txbx>
                        <wps:bodyPr horzOverflow="overflow" vert="horz" lIns="0" tIns="0" rIns="0" bIns="0" rtlCol="0">
                          <a:noAutofit/>
                        </wps:bodyPr>
                      </wps:wsp>
                      <wps:wsp>
                        <wps:cNvPr id="2782" name="Rectangle 2782"/>
                        <wps:cNvSpPr/>
                        <wps:spPr>
                          <a:xfrm>
                            <a:off x="135248" y="481004"/>
                            <a:ext cx="672539" cy="193402"/>
                          </a:xfrm>
                          <a:prstGeom prst="rect">
                            <a:avLst/>
                          </a:prstGeom>
                          <a:ln>
                            <a:noFill/>
                          </a:ln>
                        </wps:spPr>
                        <wps:txbx>
                          <w:txbxContent>
                            <w:p w14:paraId="49808918" w14:textId="77777777" w:rsidR="00294FC8" w:rsidRDefault="00106299">
                              <w:pPr>
                                <w:spacing w:after="160" w:line="259" w:lineRule="auto"/>
                                <w:ind w:left="0" w:firstLine="0"/>
                              </w:pPr>
                              <w:r>
                                <w:rPr>
                                  <w:w w:val="123"/>
                                  <w:sz w:val="16"/>
                                </w:rPr>
                                <w:t>./einvoice</w:t>
                              </w:r>
                            </w:p>
                          </w:txbxContent>
                        </wps:txbx>
                        <wps:bodyPr horzOverflow="overflow" vert="horz" lIns="0" tIns="0" rIns="0" bIns="0" rtlCol="0">
                          <a:noAutofit/>
                        </wps:bodyPr>
                      </wps:wsp>
                      <wps:wsp>
                        <wps:cNvPr id="2783" name="Rectangle 2783"/>
                        <wps:cNvSpPr/>
                        <wps:spPr>
                          <a:xfrm>
                            <a:off x="3856622" y="481004"/>
                            <a:ext cx="577524" cy="193402"/>
                          </a:xfrm>
                          <a:prstGeom prst="rect">
                            <a:avLst/>
                          </a:prstGeom>
                          <a:ln>
                            <a:noFill/>
                          </a:ln>
                        </wps:spPr>
                        <wps:txbx>
                          <w:txbxContent>
                            <w:p w14:paraId="3201672B" w14:textId="77777777" w:rsidR="00294FC8" w:rsidRDefault="00106299">
                              <w:pPr>
                                <w:spacing w:after="160" w:line="259" w:lineRule="auto"/>
                                <w:ind w:left="0" w:firstLine="0"/>
                              </w:pPr>
                              <w:r>
                                <w:rPr>
                                  <w:w w:val="125"/>
                                  <w:sz w:val="16"/>
                                </w:rPr>
                                <w:t>einvoice</w:t>
                              </w:r>
                            </w:p>
                          </w:txbxContent>
                        </wps:txbx>
                        <wps:bodyPr horzOverflow="overflow" vert="horz" lIns="0" tIns="0" rIns="0" bIns="0" rtlCol="0">
                          <a:noAutofit/>
                        </wps:bodyPr>
                      </wps:wsp>
                    </wpg:wgp>
                  </a:graphicData>
                </a:graphic>
              </wp:inline>
            </w:drawing>
          </mc:Choice>
          <mc:Fallback>
            <w:pict>
              <v:group w14:anchorId="4788E20A" id="Group 31790" o:spid="_x0000_s1279" style="width:505.7pt;height:58.1pt;mso-position-horizontal-relative:char;mso-position-vertical-relative:line" coordsize="64221,7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">
                <v:shape id="Shape 36384" o:spid="_x0000_s1280" style="position:absolute;left:54;top:3663;width:37214;height:92;visibility:visible;mso-wrap-style:square;v-text-anchor:top" coordsize="37213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" path="m,l3721397,r,9144l,9144,,e" fillcolor="black" stroked="f" strokeweight="0">
                  <v:fill opacity="7967f"/>
                  <v:stroke miterlimit="83231f" joinstyle="miter"/>
                  <v:path arrowok="t" textboxrect="0,0,3721397,9144"/>
                </v:shape>
                <v:shape id="Shape 36385" o:spid="_x0000_s1281" style="position:absolute;left:37268;top:3663;width:26900;height:92;visibility:visible;mso-wrap-style:square;v-text-anchor:top" coordsize="26900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" path="m,l2690018,r,9144l,9144,,e" fillcolor="black" stroked="f" strokeweight="0">
                  <v:fill opacity="7967f"/>
                  <v:stroke miterlimit="83231f" joinstyle="miter"/>
                  <v:path arrowok="t" textboxrect="0,0,2690018,9144"/>
                </v:shape>
                <v:shape id="Shape 2743" o:spid="_x0000_s1282" style="position:absolute;width:32110;height:7381;visibility:visible;mso-wrap-style:square;v-text-anchor:top" coordsize="3211091,73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" path="m16222,l3211091,r,5407l16222,5407v-5953,,-10815,4862,-10815,10816l5407,721916v,6002,4862,10814,10815,10814l3211091,732730r,5408l16222,738138c7293,738138,,730895,,721916l,16223c,7242,7293,,16222,xe" fillcolor="#35454e" stroked="f" strokeweight="0">
                  <v:stroke miterlimit="83231f" joinstyle="miter"/>
                  <v:path arrowok="t" textboxrect="0,0,3211091,738138"/>
                </v:shape>
                <v:shape id="Shape 2744" o:spid="_x0000_s1283" style="position:absolute;left:32110;width:32111;height:7381;visibility:visible;mso-wrap-style:square;v-text-anchor:top" coordsize="3211090,73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" path="m,l3194868,v8979,,16222,7242,16222,16223l3211090,721916v,8979,-7243,16222,-16222,16222l,738138r,-5408l3194868,732730v6004,,10816,-4812,10816,-10814l3205684,16223v,-5954,-4812,-10816,-10816,-10816l,5407,,xe" fillcolor="#35454e" stroked="f" strokeweight="0">
                  <v:stroke miterlimit="83231f" joinstyle="miter"/>
                  <v:path arrowok="t" textboxrect="0,0,3211090,738138"/>
                </v:shape>
                <v:rect id="Rectangle 2780" o:spid="_x0000_s1284" style="position:absolute;left:1352;top:1146;width:1359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" filled="f" stroked="f">
                  <v:textbox inset="0,0,0,0">
                    <w:txbxContent>
                      <w:p w14:paraId="404CB449" w14:textId="77777777" w:rsidR="00294FC8" w:rsidRDefault="00106299">
                        <w:pPr>
                          <w:spacing w:after="160" w:line="259" w:lineRule="auto"/>
                          <w:ind w:left="0" w:firstLine="0"/>
                        </w:pPr>
                        <w:r>
                          <w:rPr>
                            <w:b/>
                            <w:w w:val="128"/>
                            <w:sz w:val="16"/>
                          </w:rPr>
                          <w:t>Directory</w:t>
                        </w:r>
                        <w:r>
                          <w:rPr>
                            <w:b/>
                            <w:spacing w:val="-2"/>
                            <w:w w:val="128"/>
                            <w:sz w:val="16"/>
                          </w:rPr>
                          <w:t xml:space="preserve"> </w:t>
                        </w:r>
                        <w:r>
                          <w:rPr>
                            <w:b/>
                            <w:w w:val="128"/>
                            <w:sz w:val="16"/>
                          </w:rPr>
                          <w:t>Structure</w:t>
                        </w:r>
                      </w:p>
                    </w:txbxContent>
                  </v:textbox>
                </v:rect>
                <v:rect id="Rectangle 2781" o:spid="_x0000_s1285" style="position:absolute;left:38566;top:1146;width:886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" filled="f" stroked="f">
                  <v:textbox inset="0,0,0,0">
                    <w:txbxContent>
                      <w:p w14:paraId="650BE341" w14:textId="77777777" w:rsidR="00294FC8" w:rsidRDefault="00106299">
                        <w:pPr>
                          <w:spacing w:after="160" w:line="259" w:lineRule="auto"/>
                          <w:ind w:left="0" w:firstLine="0"/>
                        </w:pPr>
                        <w:r>
                          <w:rPr>
                            <w:b/>
                            <w:w w:val="126"/>
                            <w:sz w:val="16"/>
                          </w:rPr>
                          <w:t>dot</w:t>
                        </w:r>
                        <w:r>
                          <w:rPr>
                            <w:b/>
                            <w:spacing w:val="-2"/>
                            <w:w w:val="126"/>
                            <w:sz w:val="16"/>
                          </w:rPr>
                          <w:t xml:space="preserve"> </w:t>
                        </w:r>
                        <w:r>
                          <w:rPr>
                            <w:b/>
                            <w:w w:val="126"/>
                            <w:sz w:val="16"/>
                          </w:rPr>
                          <w:t>Notation</w:t>
                        </w:r>
                      </w:p>
                    </w:txbxContent>
                  </v:textbox>
                </v:rect>
                <v:rect id="Rectangle 2782" o:spid="_x0000_s1286" style="position:absolute;left:1352;top:4810;width:672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" filled="f" stroked="f">
                  <v:textbox inset="0,0,0,0">
                    <w:txbxContent>
                      <w:p w14:paraId="49808918" w14:textId="77777777" w:rsidR="00294FC8" w:rsidRDefault="00106299">
                        <w:pPr>
                          <w:spacing w:after="160" w:line="259" w:lineRule="auto"/>
                          <w:ind w:left="0" w:firstLine="0"/>
                        </w:pPr>
                        <w:r>
                          <w:rPr>
                            <w:w w:val="123"/>
                            <w:sz w:val="16"/>
                          </w:rPr>
                          <w:t>./einvoice</w:t>
                        </w:r>
                      </w:p>
                    </w:txbxContent>
                  </v:textbox>
                </v:rect>
                <v:rect id="Rectangle 2783" o:spid="_x0000_s1287" style="position:absolute;left:38566;top:4810;width:577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fQ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jWqH0MYAAADdAAAA&#10;DwAAAAAAAAAAAAAAAAAHAgAAZHJzL2Rvd25yZXYueG1sUEsFBgAAAAADAAMAtwAAAPoCAAAAAA==&#10;" filled="f" stroked="f">
                  <v:textbox inset="0,0,0,0">
                    <w:txbxContent>
                      <w:p w14:paraId="3201672B" w14:textId="77777777" w:rsidR="00294FC8" w:rsidRDefault="00106299">
                        <w:pPr>
                          <w:spacing w:after="160" w:line="259" w:lineRule="auto"/>
                          <w:ind w:left="0" w:firstLine="0"/>
                        </w:pPr>
                        <w:r>
                          <w:rPr>
                            <w:w w:val="125"/>
                            <w:sz w:val="16"/>
                          </w:rPr>
                          <w:t>einvoice</w:t>
                        </w:r>
                      </w:p>
                    </w:txbxContent>
                  </v:textbox>
                </v:rect>
                <w10:anchorlock/>
              </v:group>
            </w:pict>
          </mc:Fallback>
        </mc:AlternateContent>
      </w:r>
    </w:p>
    <w:p w14:paraId="093F7638" w14:textId="77777777" w:rsidR="00294FC8" w:rsidRDefault="00106299">
      <w:pPr>
        <w:spacing w:after="36"/>
        <w:ind w:right="6"/>
      </w:pPr>
      <w:r>
        <w:t>There are two sub-packages called discovery and delivery. A directory named "test" contains unit tests for both delivery and discovery. A third directory named "docs" is also at this level and contains project documentation.</w:t>
      </w:r>
    </w:p>
    <w:p w14:paraId="62A6E6D5" w14:textId="77777777" w:rsidR="00294FC8" w:rsidRDefault="00106299">
      <w:pPr>
        <w:spacing w:after="277" w:line="259" w:lineRule="auto"/>
        <w:ind w:left="0" w:right="-7" w:firstLine="0"/>
      </w:pPr>
      <w:r>
        <w:rPr>
          <w:noProof/>
          <w:sz w:val="22"/>
        </w:rPr>
        <mc:AlternateContent>
          <mc:Choice Requires="wpg">
            <w:drawing>
              <wp:inline distT="0" distB="0" distL="0" distR="0" wp14:anchorId="6920AC24" wp14:editId="2578DFA2">
                <wp:extent cx="6422181" cy="2203648"/>
                <wp:effectExtent l="0" t="0" r="0" b="0"/>
                <wp:docPr id="31791" name="Group 31791"/>
                <wp:cNvGraphicFramePr/>
                <a:graphic xmlns:a="http://schemas.openxmlformats.org/drawingml/2006/main">
                  <a:graphicData uri="http://schemas.microsoft.com/office/word/2010/wordprocessingGroup">
                    <wpg:wgp>
                      <wpg:cNvGrpSpPr/>
                      <wpg:grpSpPr>
                        <a:xfrm>
                          <a:off x="0" y="0"/>
                          <a:ext cx="6422181" cy="2203648"/>
                          <a:chOff x="0" y="0"/>
                          <a:chExt cx="6422181" cy="2203648"/>
                        </a:xfrm>
                      </wpg:grpSpPr>
                      <wps:wsp>
                        <wps:cNvPr id="36412" name="Shape 36412"/>
                        <wps:cNvSpPr/>
                        <wps:spPr>
                          <a:xfrm>
                            <a:off x="5407" y="366364"/>
                            <a:ext cx="2435722" cy="9144"/>
                          </a:xfrm>
                          <a:custGeom>
                            <a:avLst/>
                            <a:gdLst/>
                            <a:ahLst/>
                            <a:cxnLst/>
                            <a:rect l="0" t="0" r="0" b="0"/>
                            <a:pathLst>
                              <a:path w="2435722" h="9144">
                                <a:moveTo>
                                  <a:pt x="0" y="0"/>
                                </a:moveTo>
                                <a:lnTo>
                                  <a:pt x="2435722" y="0"/>
                                </a:lnTo>
                                <a:lnTo>
                                  <a:pt x="243572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413" name="Shape 36413"/>
                        <wps:cNvSpPr/>
                        <wps:spPr>
                          <a:xfrm>
                            <a:off x="2441178" y="366364"/>
                            <a:ext cx="3975646" cy="9144"/>
                          </a:xfrm>
                          <a:custGeom>
                            <a:avLst/>
                            <a:gdLst/>
                            <a:ahLst/>
                            <a:cxnLst/>
                            <a:rect l="0" t="0" r="0" b="0"/>
                            <a:pathLst>
                              <a:path w="3975646" h="9144">
                                <a:moveTo>
                                  <a:pt x="0" y="0"/>
                                </a:moveTo>
                                <a:lnTo>
                                  <a:pt x="3975646" y="0"/>
                                </a:lnTo>
                                <a:lnTo>
                                  <a:pt x="397564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414" name="Shape 36414"/>
                        <wps:cNvSpPr/>
                        <wps:spPr>
                          <a:xfrm>
                            <a:off x="5407" y="732731"/>
                            <a:ext cx="2435722" cy="9144"/>
                          </a:xfrm>
                          <a:custGeom>
                            <a:avLst/>
                            <a:gdLst/>
                            <a:ahLst/>
                            <a:cxnLst/>
                            <a:rect l="0" t="0" r="0" b="0"/>
                            <a:pathLst>
                              <a:path w="2435722" h="9144">
                                <a:moveTo>
                                  <a:pt x="0" y="0"/>
                                </a:moveTo>
                                <a:lnTo>
                                  <a:pt x="2435722" y="0"/>
                                </a:lnTo>
                                <a:lnTo>
                                  <a:pt x="243572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415" name="Shape 36415"/>
                        <wps:cNvSpPr/>
                        <wps:spPr>
                          <a:xfrm>
                            <a:off x="2441178" y="732731"/>
                            <a:ext cx="3975646" cy="9144"/>
                          </a:xfrm>
                          <a:custGeom>
                            <a:avLst/>
                            <a:gdLst/>
                            <a:ahLst/>
                            <a:cxnLst/>
                            <a:rect l="0" t="0" r="0" b="0"/>
                            <a:pathLst>
                              <a:path w="3975646" h="9144">
                                <a:moveTo>
                                  <a:pt x="0" y="0"/>
                                </a:moveTo>
                                <a:lnTo>
                                  <a:pt x="3975646" y="0"/>
                                </a:lnTo>
                                <a:lnTo>
                                  <a:pt x="397564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416" name="Shape 36416"/>
                        <wps:cNvSpPr/>
                        <wps:spPr>
                          <a:xfrm>
                            <a:off x="5407" y="1099095"/>
                            <a:ext cx="2435722" cy="9144"/>
                          </a:xfrm>
                          <a:custGeom>
                            <a:avLst/>
                            <a:gdLst/>
                            <a:ahLst/>
                            <a:cxnLst/>
                            <a:rect l="0" t="0" r="0" b="0"/>
                            <a:pathLst>
                              <a:path w="2435722" h="9144">
                                <a:moveTo>
                                  <a:pt x="0" y="0"/>
                                </a:moveTo>
                                <a:lnTo>
                                  <a:pt x="2435722" y="0"/>
                                </a:lnTo>
                                <a:lnTo>
                                  <a:pt x="243572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417" name="Shape 36417"/>
                        <wps:cNvSpPr/>
                        <wps:spPr>
                          <a:xfrm>
                            <a:off x="2441178" y="1099095"/>
                            <a:ext cx="3975646" cy="9144"/>
                          </a:xfrm>
                          <a:custGeom>
                            <a:avLst/>
                            <a:gdLst/>
                            <a:ahLst/>
                            <a:cxnLst/>
                            <a:rect l="0" t="0" r="0" b="0"/>
                            <a:pathLst>
                              <a:path w="3975646" h="9144">
                                <a:moveTo>
                                  <a:pt x="0" y="0"/>
                                </a:moveTo>
                                <a:lnTo>
                                  <a:pt x="3975646" y="0"/>
                                </a:lnTo>
                                <a:lnTo>
                                  <a:pt x="397564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418" name="Shape 36418"/>
                        <wps:cNvSpPr/>
                        <wps:spPr>
                          <a:xfrm>
                            <a:off x="5407" y="1465461"/>
                            <a:ext cx="2435722" cy="9144"/>
                          </a:xfrm>
                          <a:custGeom>
                            <a:avLst/>
                            <a:gdLst/>
                            <a:ahLst/>
                            <a:cxnLst/>
                            <a:rect l="0" t="0" r="0" b="0"/>
                            <a:pathLst>
                              <a:path w="2435722" h="9144">
                                <a:moveTo>
                                  <a:pt x="0" y="0"/>
                                </a:moveTo>
                                <a:lnTo>
                                  <a:pt x="2435722" y="0"/>
                                </a:lnTo>
                                <a:lnTo>
                                  <a:pt x="243572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419" name="Shape 36419"/>
                        <wps:cNvSpPr/>
                        <wps:spPr>
                          <a:xfrm>
                            <a:off x="2441178" y="1465461"/>
                            <a:ext cx="3975646" cy="9144"/>
                          </a:xfrm>
                          <a:custGeom>
                            <a:avLst/>
                            <a:gdLst/>
                            <a:ahLst/>
                            <a:cxnLst/>
                            <a:rect l="0" t="0" r="0" b="0"/>
                            <a:pathLst>
                              <a:path w="3975646" h="9144">
                                <a:moveTo>
                                  <a:pt x="0" y="0"/>
                                </a:moveTo>
                                <a:lnTo>
                                  <a:pt x="3975646" y="0"/>
                                </a:lnTo>
                                <a:lnTo>
                                  <a:pt x="397564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420" name="Shape 36420"/>
                        <wps:cNvSpPr/>
                        <wps:spPr>
                          <a:xfrm>
                            <a:off x="5407" y="1831875"/>
                            <a:ext cx="2435722" cy="9144"/>
                          </a:xfrm>
                          <a:custGeom>
                            <a:avLst/>
                            <a:gdLst/>
                            <a:ahLst/>
                            <a:cxnLst/>
                            <a:rect l="0" t="0" r="0" b="0"/>
                            <a:pathLst>
                              <a:path w="2435722" h="9144">
                                <a:moveTo>
                                  <a:pt x="0" y="0"/>
                                </a:moveTo>
                                <a:lnTo>
                                  <a:pt x="2435722" y="0"/>
                                </a:lnTo>
                                <a:lnTo>
                                  <a:pt x="243572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421" name="Shape 36421"/>
                        <wps:cNvSpPr/>
                        <wps:spPr>
                          <a:xfrm>
                            <a:off x="2441178" y="1831875"/>
                            <a:ext cx="3975646" cy="9144"/>
                          </a:xfrm>
                          <a:custGeom>
                            <a:avLst/>
                            <a:gdLst/>
                            <a:ahLst/>
                            <a:cxnLst/>
                            <a:rect l="0" t="0" r="0" b="0"/>
                            <a:pathLst>
                              <a:path w="3975646" h="9144">
                                <a:moveTo>
                                  <a:pt x="0" y="0"/>
                                </a:moveTo>
                                <a:lnTo>
                                  <a:pt x="3975646" y="0"/>
                                </a:lnTo>
                                <a:lnTo>
                                  <a:pt x="397564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2757" name="Shape 2757"/>
                        <wps:cNvSpPr/>
                        <wps:spPr>
                          <a:xfrm>
                            <a:off x="0" y="0"/>
                            <a:ext cx="3211091" cy="2203648"/>
                          </a:xfrm>
                          <a:custGeom>
                            <a:avLst/>
                            <a:gdLst/>
                            <a:ahLst/>
                            <a:cxnLst/>
                            <a:rect l="0" t="0" r="0" b="0"/>
                            <a:pathLst>
                              <a:path w="3211091" h="2203648">
                                <a:moveTo>
                                  <a:pt x="16222" y="0"/>
                                </a:moveTo>
                                <a:lnTo>
                                  <a:pt x="3211091" y="0"/>
                                </a:lnTo>
                                <a:lnTo>
                                  <a:pt x="3211091" y="5407"/>
                                </a:lnTo>
                                <a:lnTo>
                                  <a:pt x="16222" y="5407"/>
                                </a:lnTo>
                                <a:cubicBezTo>
                                  <a:pt x="10269" y="5407"/>
                                  <a:pt x="5407" y="10220"/>
                                  <a:pt x="5407" y="16221"/>
                                </a:cubicBezTo>
                                <a:lnTo>
                                  <a:pt x="5407" y="2187426"/>
                                </a:lnTo>
                                <a:cubicBezTo>
                                  <a:pt x="5407" y="2193379"/>
                                  <a:pt x="10269" y="2198240"/>
                                  <a:pt x="16222" y="2198240"/>
                                </a:cubicBezTo>
                                <a:lnTo>
                                  <a:pt x="3211091" y="2198240"/>
                                </a:lnTo>
                                <a:lnTo>
                                  <a:pt x="3211091" y="2203648"/>
                                </a:lnTo>
                                <a:lnTo>
                                  <a:pt x="16222" y="2203648"/>
                                </a:lnTo>
                                <a:cubicBezTo>
                                  <a:pt x="7293" y="2203648"/>
                                  <a:pt x="0" y="2196356"/>
                                  <a:pt x="0" y="2187426"/>
                                </a:cubicBezTo>
                                <a:lnTo>
                                  <a:pt x="0" y="16221"/>
                                </a:lnTo>
                                <a:cubicBezTo>
                                  <a:pt x="0" y="7243"/>
                                  <a:pt x="7293" y="0"/>
                                  <a:pt x="16222" y="0"/>
                                </a:cubicBez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2758" name="Shape 2758"/>
                        <wps:cNvSpPr/>
                        <wps:spPr>
                          <a:xfrm>
                            <a:off x="3211091" y="0"/>
                            <a:ext cx="3211090" cy="2203648"/>
                          </a:xfrm>
                          <a:custGeom>
                            <a:avLst/>
                            <a:gdLst/>
                            <a:ahLst/>
                            <a:cxnLst/>
                            <a:rect l="0" t="0" r="0" b="0"/>
                            <a:pathLst>
                              <a:path w="3211090" h="2203648">
                                <a:moveTo>
                                  <a:pt x="0" y="0"/>
                                </a:moveTo>
                                <a:lnTo>
                                  <a:pt x="3194868" y="0"/>
                                </a:lnTo>
                                <a:cubicBezTo>
                                  <a:pt x="3203847" y="0"/>
                                  <a:pt x="3211090" y="7243"/>
                                  <a:pt x="3211090" y="16221"/>
                                </a:cubicBezTo>
                                <a:lnTo>
                                  <a:pt x="3211090" y="2187426"/>
                                </a:lnTo>
                                <a:cubicBezTo>
                                  <a:pt x="3211090" y="2196356"/>
                                  <a:pt x="3203847" y="2203648"/>
                                  <a:pt x="3194868" y="2203648"/>
                                </a:cubicBezTo>
                                <a:lnTo>
                                  <a:pt x="0" y="2203648"/>
                                </a:lnTo>
                                <a:lnTo>
                                  <a:pt x="0" y="2198240"/>
                                </a:lnTo>
                                <a:lnTo>
                                  <a:pt x="3194868" y="2198240"/>
                                </a:lnTo>
                                <a:cubicBezTo>
                                  <a:pt x="3200872" y="2198240"/>
                                  <a:pt x="3205684" y="2193379"/>
                                  <a:pt x="3205684" y="2187426"/>
                                </a:cubicBezTo>
                                <a:lnTo>
                                  <a:pt x="3205684" y="16221"/>
                                </a:lnTo>
                                <a:cubicBezTo>
                                  <a:pt x="3205684" y="10220"/>
                                  <a:pt x="3200872" y="5407"/>
                                  <a:pt x="3194868" y="5407"/>
                                </a:cubicBezTo>
                                <a:lnTo>
                                  <a:pt x="0" y="5407"/>
                                </a:ln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2786" name="Rectangle 2786"/>
                        <wps:cNvSpPr/>
                        <wps:spPr>
                          <a:xfrm>
                            <a:off x="135248" y="114610"/>
                            <a:ext cx="1359859" cy="193402"/>
                          </a:xfrm>
                          <a:prstGeom prst="rect">
                            <a:avLst/>
                          </a:prstGeom>
                          <a:ln>
                            <a:noFill/>
                          </a:ln>
                        </wps:spPr>
                        <wps:txbx>
                          <w:txbxContent>
                            <w:p w14:paraId="7000A5B9" w14:textId="77777777" w:rsidR="00294FC8" w:rsidRDefault="00106299">
                              <w:pPr>
                                <w:spacing w:after="160" w:line="259" w:lineRule="auto"/>
                                <w:ind w:left="0" w:firstLine="0"/>
                              </w:pPr>
                              <w:r>
                                <w:rPr>
                                  <w:b/>
                                  <w:w w:val="128"/>
                                  <w:sz w:val="16"/>
                                </w:rPr>
                                <w:t>Directory</w:t>
                              </w:r>
                              <w:r>
                                <w:rPr>
                                  <w:b/>
                                  <w:spacing w:val="-2"/>
                                  <w:w w:val="128"/>
                                  <w:sz w:val="16"/>
                                </w:rPr>
                                <w:t xml:space="preserve"> </w:t>
                              </w:r>
                              <w:r>
                                <w:rPr>
                                  <w:b/>
                                  <w:w w:val="128"/>
                                  <w:sz w:val="16"/>
                                </w:rPr>
                                <w:t>Structure</w:t>
                              </w:r>
                            </w:p>
                          </w:txbxContent>
                        </wps:txbx>
                        <wps:bodyPr horzOverflow="overflow" vert="horz" lIns="0" tIns="0" rIns="0" bIns="0" rtlCol="0">
                          <a:noAutofit/>
                        </wps:bodyPr>
                      </wps:wsp>
                      <wps:wsp>
                        <wps:cNvPr id="2787" name="Rectangle 2787"/>
                        <wps:cNvSpPr/>
                        <wps:spPr>
                          <a:xfrm>
                            <a:off x="2570993" y="114610"/>
                            <a:ext cx="886799" cy="193402"/>
                          </a:xfrm>
                          <a:prstGeom prst="rect">
                            <a:avLst/>
                          </a:prstGeom>
                          <a:ln>
                            <a:noFill/>
                          </a:ln>
                        </wps:spPr>
                        <wps:txbx>
                          <w:txbxContent>
                            <w:p w14:paraId="0709EE6A" w14:textId="77777777" w:rsidR="00294FC8" w:rsidRDefault="00106299">
                              <w:pPr>
                                <w:spacing w:after="160" w:line="259" w:lineRule="auto"/>
                                <w:ind w:left="0" w:firstLine="0"/>
                              </w:pPr>
                              <w:r>
                                <w:rPr>
                                  <w:b/>
                                  <w:w w:val="126"/>
                                  <w:sz w:val="16"/>
                                </w:rPr>
                                <w:t>dot</w:t>
                              </w:r>
                              <w:r>
                                <w:rPr>
                                  <w:b/>
                                  <w:spacing w:val="-2"/>
                                  <w:w w:val="126"/>
                                  <w:sz w:val="16"/>
                                </w:rPr>
                                <w:t xml:space="preserve"> </w:t>
                              </w:r>
                              <w:r>
                                <w:rPr>
                                  <w:b/>
                                  <w:w w:val="126"/>
                                  <w:sz w:val="16"/>
                                </w:rPr>
                                <w:t>Notation</w:t>
                              </w:r>
                            </w:p>
                          </w:txbxContent>
                        </wps:txbx>
                        <wps:bodyPr horzOverflow="overflow" vert="horz" lIns="0" tIns="0" rIns="0" bIns="0" rtlCol="0">
                          <a:noAutofit/>
                        </wps:bodyPr>
                      </wps:wsp>
                      <wps:wsp>
                        <wps:cNvPr id="2788" name="Rectangle 2788"/>
                        <wps:cNvSpPr/>
                        <wps:spPr>
                          <a:xfrm>
                            <a:off x="135248" y="480986"/>
                            <a:ext cx="672539" cy="193402"/>
                          </a:xfrm>
                          <a:prstGeom prst="rect">
                            <a:avLst/>
                          </a:prstGeom>
                          <a:ln>
                            <a:noFill/>
                          </a:ln>
                        </wps:spPr>
                        <wps:txbx>
                          <w:txbxContent>
                            <w:p w14:paraId="233411B1" w14:textId="77777777" w:rsidR="00294FC8" w:rsidRDefault="00106299">
                              <w:pPr>
                                <w:spacing w:after="160" w:line="259" w:lineRule="auto"/>
                                <w:ind w:left="0" w:firstLine="0"/>
                              </w:pPr>
                              <w:r>
                                <w:rPr>
                                  <w:w w:val="123"/>
                                  <w:sz w:val="16"/>
                                </w:rPr>
                                <w:t>./einvoice</w:t>
                              </w:r>
                            </w:p>
                          </w:txbxContent>
                        </wps:txbx>
                        <wps:bodyPr horzOverflow="overflow" vert="horz" lIns="0" tIns="0" rIns="0" bIns="0" rtlCol="0">
                          <a:noAutofit/>
                        </wps:bodyPr>
                      </wps:wsp>
                      <wps:wsp>
                        <wps:cNvPr id="2789" name="Rectangle 2789"/>
                        <wps:cNvSpPr/>
                        <wps:spPr>
                          <a:xfrm>
                            <a:off x="2570993" y="480986"/>
                            <a:ext cx="577523" cy="193402"/>
                          </a:xfrm>
                          <a:prstGeom prst="rect">
                            <a:avLst/>
                          </a:prstGeom>
                          <a:ln>
                            <a:noFill/>
                          </a:ln>
                        </wps:spPr>
                        <wps:txbx>
                          <w:txbxContent>
                            <w:p w14:paraId="1011FDAA" w14:textId="77777777" w:rsidR="00294FC8" w:rsidRDefault="00106299">
                              <w:pPr>
                                <w:spacing w:after="160" w:line="259" w:lineRule="auto"/>
                                <w:ind w:left="0" w:firstLine="0"/>
                              </w:pPr>
                              <w:r>
                                <w:rPr>
                                  <w:w w:val="125"/>
                                  <w:sz w:val="16"/>
                                </w:rPr>
                                <w:t>einvoice</w:t>
                              </w:r>
                            </w:p>
                          </w:txbxContent>
                        </wps:txbx>
                        <wps:bodyPr horzOverflow="overflow" vert="horz" lIns="0" tIns="0" rIns="0" bIns="0" rtlCol="0">
                          <a:noAutofit/>
                        </wps:bodyPr>
                      </wps:wsp>
                      <wps:wsp>
                        <wps:cNvPr id="2790" name="Rectangle 2790"/>
                        <wps:cNvSpPr/>
                        <wps:spPr>
                          <a:xfrm>
                            <a:off x="135248" y="847362"/>
                            <a:ext cx="1402628" cy="193402"/>
                          </a:xfrm>
                          <a:prstGeom prst="rect">
                            <a:avLst/>
                          </a:prstGeom>
                          <a:ln>
                            <a:noFill/>
                          </a:ln>
                        </wps:spPr>
                        <wps:txbx>
                          <w:txbxContent>
                            <w:p w14:paraId="4C3FE552" w14:textId="77777777" w:rsidR="00294FC8" w:rsidRDefault="00106299">
                              <w:pPr>
                                <w:spacing w:after="160" w:line="259" w:lineRule="auto"/>
                                <w:ind w:left="0" w:firstLine="0"/>
                              </w:pPr>
                              <w:r>
                                <w:rPr>
                                  <w:w w:val="125"/>
                                  <w:sz w:val="16"/>
                                </w:rPr>
                                <w:t>./einvoice/discovery</w:t>
                              </w:r>
                            </w:p>
                          </w:txbxContent>
                        </wps:txbx>
                        <wps:bodyPr horzOverflow="overflow" vert="horz" lIns="0" tIns="0" rIns="0" bIns="0" rtlCol="0">
                          <a:noAutofit/>
                        </wps:bodyPr>
                      </wps:wsp>
                      <wps:wsp>
                        <wps:cNvPr id="2791" name="Rectangle 2791"/>
                        <wps:cNvSpPr/>
                        <wps:spPr>
                          <a:xfrm>
                            <a:off x="2570993" y="847362"/>
                            <a:ext cx="1270590" cy="193402"/>
                          </a:xfrm>
                          <a:prstGeom prst="rect">
                            <a:avLst/>
                          </a:prstGeom>
                          <a:ln>
                            <a:noFill/>
                          </a:ln>
                        </wps:spPr>
                        <wps:txbx>
                          <w:txbxContent>
                            <w:p w14:paraId="14F9478D" w14:textId="77777777" w:rsidR="00294FC8" w:rsidRDefault="00106299">
                              <w:pPr>
                                <w:spacing w:after="160" w:line="259" w:lineRule="auto"/>
                                <w:ind w:left="0" w:firstLine="0"/>
                              </w:pPr>
                              <w:r>
                                <w:rPr>
                                  <w:w w:val="124"/>
                                  <w:sz w:val="16"/>
                                </w:rPr>
                                <w:t>einvoice.discovery</w:t>
                              </w:r>
                            </w:p>
                          </w:txbxContent>
                        </wps:txbx>
                        <wps:bodyPr horzOverflow="overflow" vert="horz" lIns="0" tIns="0" rIns="0" bIns="0" rtlCol="0">
                          <a:noAutofit/>
                        </wps:bodyPr>
                      </wps:wsp>
                      <wps:wsp>
                        <wps:cNvPr id="2792" name="Rectangle 2792"/>
                        <wps:cNvSpPr/>
                        <wps:spPr>
                          <a:xfrm>
                            <a:off x="135248" y="1213738"/>
                            <a:ext cx="1277801" cy="193402"/>
                          </a:xfrm>
                          <a:prstGeom prst="rect">
                            <a:avLst/>
                          </a:prstGeom>
                          <a:ln>
                            <a:noFill/>
                          </a:ln>
                        </wps:spPr>
                        <wps:txbx>
                          <w:txbxContent>
                            <w:p w14:paraId="753011A8" w14:textId="77777777" w:rsidR="00294FC8" w:rsidRDefault="00106299">
                              <w:pPr>
                                <w:spacing w:after="160" w:line="259" w:lineRule="auto"/>
                                <w:ind w:left="0" w:firstLine="0"/>
                              </w:pPr>
                              <w:r>
                                <w:rPr>
                                  <w:w w:val="123"/>
                                  <w:sz w:val="16"/>
                                </w:rPr>
                                <w:t>./einvoice/delivery</w:t>
                              </w:r>
                            </w:p>
                          </w:txbxContent>
                        </wps:txbx>
                        <wps:bodyPr horzOverflow="overflow" vert="horz" lIns="0" tIns="0" rIns="0" bIns="0" rtlCol="0">
                          <a:noAutofit/>
                        </wps:bodyPr>
                      </wps:wsp>
                      <wps:wsp>
                        <wps:cNvPr id="2793" name="Rectangle 2793"/>
                        <wps:cNvSpPr/>
                        <wps:spPr>
                          <a:xfrm>
                            <a:off x="2570993" y="1213738"/>
                            <a:ext cx="1145736" cy="193402"/>
                          </a:xfrm>
                          <a:prstGeom prst="rect">
                            <a:avLst/>
                          </a:prstGeom>
                          <a:ln>
                            <a:noFill/>
                          </a:ln>
                        </wps:spPr>
                        <wps:txbx>
                          <w:txbxContent>
                            <w:p w14:paraId="4CAB127C" w14:textId="77777777" w:rsidR="00294FC8" w:rsidRDefault="00106299">
                              <w:pPr>
                                <w:spacing w:after="160" w:line="259" w:lineRule="auto"/>
                                <w:ind w:left="0" w:firstLine="0"/>
                              </w:pPr>
                              <w:r>
                                <w:rPr>
                                  <w:w w:val="122"/>
                                  <w:sz w:val="16"/>
                                </w:rPr>
                                <w:t>einvoice.delivery</w:t>
                              </w:r>
                            </w:p>
                          </w:txbxContent>
                        </wps:txbx>
                        <wps:bodyPr horzOverflow="overflow" vert="horz" lIns="0" tIns="0" rIns="0" bIns="0" rtlCol="0">
                          <a:noAutofit/>
                        </wps:bodyPr>
                      </wps:wsp>
                      <wps:wsp>
                        <wps:cNvPr id="2794" name="Rectangle 2794"/>
                        <wps:cNvSpPr/>
                        <wps:spPr>
                          <a:xfrm>
                            <a:off x="135248" y="1580114"/>
                            <a:ext cx="996762" cy="193402"/>
                          </a:xfrm>
                          <a:prstGeom prst="rect">
                            <a:avLst/>
                          </a:prstGeom>
                          <a:ln>
                            <a:noFill/>
                          </a:ln>
                        </wps:spPr>
                        <wps:txbx>
                          <w:txbxContent>
                            <w:p w14:paraId="0AD121ED" w14:textId="77777777" w:rsidR="00294FC8" w:rsidRDefault="00106299">
                              <w:pPr>
                                <w:spacing w:after="160" w:line="259" w:lineRule="auto"/>
                                <w:ind w:left="0" w:firstLine="0"/>
                              </w:pPr>
                              <w:r>
                                <w:rPr>
                                  <w:w w:val="123"/>
                                  <w:sz w:val="16"/>
                                </w:rPr>
                                <w:t>./einvoice/test</w:t>
                              </w:r>
                            </w:p>
                          </w:txbxContent>
                        </wps:txbx>
                        <wps:bodyPr horzOverflow="overflow" vert="horz" lIns="0" tIns="0" rIns="0" bIns="0" rtlCol="0">
                          <a:noAutofit/>
                        </wps:bodyPr>
                      </wps:wsp>
                      <wps:wsp>
                        <wps:cNvPr id="2795" name="Rectangle 2795"/>
                        <wps:cNvSpPr/>
                        <wps:spPr>
                          <a:xfrm>
                            <a:off x="2570993" y="1580114"/>
                            <a:ext cx="864862" cy="193402"/>
                          </a:xfrm>
                          <a:prstGeom prst="rect">
                            <a:avLst/>
                          </a:prstGeom>
                          <a:ln>
                            <a:noFill/>
                          </a:ln>
                        </wps:spPr>
                        <wps:txbx>
                          <w:txbxContent>
                            <w:p w14:paraId="28D08103" w14:textId="77777777" w:rsidR="00294FC8" w:rsidRDefault="00106299">
                              <w:pPr>
                                <w:spacing w:after="160" w:line="259" w:lineRule="auto"/>
                                <w:ind w:left="0" w:firstLine="0"/>
                              </w:pPr>
                              <w:r>
                                <w:rPr>
                                  <w:w w:val="122"/>
                                  <w:sz w:val="16"/>
                                </w:rPr>
                                <w:t>einvoice.test</w:t>
                              </w:r>
                            </w:p>
                          </w:txbxContent>
                        </wps:txbx>
                        <wps:bodyPr horzOverflow="overflow" vert="horz" lIns="0" tIns="0" rIns="0" bIns="0" rtlCol="0">
                          <a:noAutofit/>
                        </wps:bodyPr>
                      </wps:wsp>
                      <wps:wsp>
                        <wps:cNvPr id="2796" name="Rectangle 2796"/>
                        <wps:cNvSpPr/>
                        <wps:spPr>
                          <a:xfrm>
                            <a:off x="135248" y="1946491"/>
                            <a:ext cx="1076056" cy="193402"/>
                          </a:xfrm>
                          <a:prstGeom prst="rect">
                            <a:avLst/>
                          </a:prstGeom>
                          <a:ln>
                            <a:noFill/>
                          </a:ln>
                        </wps:spPr>
                        <wps:txbx>
                          <w:txbxContent>
                            <w:p w14:paraId="20651679" w14:textId="77777777" w:rsidR="00294FC8" w:rsidRDefault="00106299">
                              <w:pPr>
                                <w:spacing w:after="160" w:line="259" w:lineRule="auto"/>
                                <w:ind w:left="0" w:firstLine="0"/>
                              </w:pPr>
                              <w:r>
                                <w:rPr>
                                  <w:w w:val="126"/>
                                  <w:sz w:val="16"/>
                                </w:rPr>
                                <w:t>./einvoice/docs</w:t>
                              </w:r>
                            </w:p>
                          </w:txbxContent>
                        </wps:txbx>
                        <wps:bodyPr horzOverflow="overflow" vert="horz" lIns="0" tIns="0" rIns="0" bIns="0" rtlCol="0">
                          <a:noAutofit/>
                        </wps:bodyPr>
                      </wps:wsp>
                      <wps:wsp>
                        <wps:cNvPr id="2797" name="Rectangle 2797"/>
                        <wps:cNvSpPr/>
                        <wps:spPr>
                          <a:xfrm>
                            <a:off x="2570993" y="1946491"/>
                            <a:ext cx="2508482" cy="193402"/>
                          </a:xfrm>
                          <a:prstGeom prst="rect">
                            <a:avLst/>
                          </a:prstGeom>
                          <a:ln>
                            <a:noFill/>
                          </a:ln>
                        </wps:spPr>
                        <wps:txbx>
                          <w:txbxContent>
                            <w:p w14:paraId="07A44BCC" w14:textId="77777777" w:rsidR="00294FC8" w:rsidRDefault="00106299">
                              <w:pPr>
                                <w:spacing w:after="160" w:line="259" w:lineRule="auto"/>
                                <w:ind w:left="0" w:firstLine="0"/>
                              </w:pPr>
                              <w:r>
                                <w:rPr>
                                  <w:w w:val="126"/>
                                  <w:sz w:val="16"/>
                                </w:rPr>
                                <w:t>NA</w:t>
                              </w:r>
                              <w:r>
                                <w:rPr>
                                  <w:spacing w:val="7"/>
                                  <w:w w:val="126"/>
                                  <w:sz w:val="16"/>
                                </w:rPr>
                                <w:t xml:space="preserve"> </w:t>
                              </w:r>
                              <w:r>
                                <w:rPr>
                                  <w:w w:val="126"/>
                                  <w:sz w:val="16"/>
                                </w:rPr>
                                <w:t>-</w:t>
                              </w:r>
                              <w:r>
                                <w:rPr>
                                  <w:spacing w:val="7"/>
                                  <w:w w:val="126"/>
                                  <w:sz w:val="16"/>
                                </w:rPr>
                                <w:t xml:space="preserve"> </w:t>
                              </w:r>
                              <w:r>
                                <w:rPr>
                                  <w:w w:val="126"/>
                                  <w:sz w:val="16"/>
                                </w:rPr>
                                <w:t>does</w:t>
                              </w:r>
                              <w:r>
                                <w:rPr>
                                  <w:spacing w:val="7"/>
                                  <w:w w:val="126"/>
                                  <w:sz w:val="16"/>
                                </w:rPr>
                                <w:t xml:space="preserve"> </w:t>
                              </w:r>
                              <w:r>
                                <w:rPr>
                                  <w:w w:val="126"/>
                                  <w:sz w:val="16"/>
                                </w:rPr>
                                <w:t>not</w:t>
                              </w:r>
                              <w:r>
                                <w:rPr>
                                  <w:spacing w:val="7"/>
                                  <w:w w:val="126"/>
                                  <w:sz w:val="16"/>
                                </w:rPr>
                                <w:t xml:space="preserve"> </w:t>
                              </w:r>
                              <w:r>
                                <w:rPr>
                                  <w:w w:val="126"/>
                                  <w:sz w:val="16"/>
                                </w:rPr>
                                <w:t>contain</w:t>
                              </w:r>
                              <w:r>
                                <w:rPr>
                                  <w:spacing w:val="7"/>
                                  <w:w w:val="126"/>
                                  <w:sz w:val="16"/>
                                </w:rPr>
                                <w:t xml:space="preserve"> </w:t>
                              </w:r>
                              <w:r>
                                <w:rPr>
                                  <w:w w:val="126"/>
                                  <w:sz w:val="16"/>
                                </w:rPr>
                                <w:t>code</w:t>
                              </w:r>
                              <w:r>
                                <w:rPr>
                                  <w:spacing w:val="7"/>
                                  <w:w w:val="126"/>
                                  <w:sz w:val="16"/>
                                </w:rPr>
                                <w:t xml:space="preserve"> </w:t>
                              </w:r>
                              <w:r>
                                <w:rPr>
                                  <w:w w:val="126"/>
                                  <w:sz w:val="16"/>
                                </w:rPr>
                                <w:t>artifacts</w:t>
                              </w:r>
                            </w:p>
                          </w:txbxContent>
                        </wps:txbx>
                        <wps:bodyPr horzOverflow="overflow" vert="horz" lIns="0" tIns="0" rIns="0" bIns="0" rtlCol="0">
                          <a:noAutofit/>
                        </wps:bodyPr>
                      </wps:wsp>
                    </wpg:wgp>
                  </a:graphicData>
                </a:graphic>
              </wp:inline>
            </w:drawing>
          </mc:Choice>
          <mc:Fallback>
            <w:pict>
              <v:group w14:anchorId="6920AC24" id="Group 31791" o:spid="_x0000_s1288" style="width:505.7pt;height:173.5pt;mso-position-horizontal-relative:char;mso-position-vertical-relative:line" coordsize="64221,2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">
                <v:shape id="Shape 36412" o:spid="_x0000_s1289" style="position:absolute;left:54;top:3663;width:24357;height:92;visibility:visible;mso-wrap-style:square;v-text-anchor:top" coordsize="24357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" path="m,l2435722,r,9144l,9144,,e" fillcolor="black" stroked="f" strokeweight="0">
                  <v:fill opacity="7967f"/>
                  <v:stroke miterlimit="83231f" joinstyle="miter"/>
                  <v:path arrowok="t" textboxrect="0,0,2435722,9144"/>
                </v:shape>
                <v:shape id="Shape 36413" o:spid="_x0000_s1290" style="position:absolute;left:24411;top:3663;width:39757;height:92;visibility:visible;mso-wrap-style:square;v-text-anchor:top" coordsize="39756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" path="m,l3975646,r,9144l,9144,,e" fillcolor="black" stroked="f" strokeweight="0">
                  <v:fill opacity="7967f"/>
                  <v:stroke miterlimit="83231f" joinstyle="miter"/>
                  <v:path arrowok="t" textboxrect="0,0,3975646,9144"/>
                </v:shape>
                <v:shape id="Shape 36414" o:spid="_x0000_s1291" style="position:absolute;left:54;top:7327;width:24357;height:91;visibility:visible;mso-wrap-style:square;v-text-anchor:top" coordsize="24357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" path="m,l2435722,r,9144l,9144,,e" fillcolor="black" stroked="f" strokeweight="0">
                  <v:fill opacity="7967f"/>
                  <v:stroke miterlimit="83231f" joinstyle="miter"/>
                  <v:path arrowok="t" textboxrect="0,0,2435722,9144"/>
                </v:shape>
                <v:shape id="Shape 36415" o:spid="_x0000_s1292" style="position:absolute;left:24411;top:7327;width:39757;height:91;visibility:visible;mso-wrap-style:square;v-text-anchor:top" coordsize="39756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" path="m,l3975646,r,9144l,9144,,e" fillcolor="black" stroked="f" strokeweight="0">
                  <v:fill opacity="7967f"/>
                  <v:stroke miterlimit="83231f" joinstyle="miter"/>
                  <v:path arrowok="t" textboxrect="0,0,3975646,9144"/>
                </v:shape>
                <v:shape id="Shape 36416" o:spid="_x0000_s1293" style="position:absolute;left:54;top:10990;width:24357;height:92;visibility:visible;mso-wrap-style:square;v-text-anchor:top" coordsize="24357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" path="m,l2435722,r,9144l,9144,,e" fillcolor="black" stroked="f" strokeweight="0">
                  <v:fill opacity="7967f"/>
                  <v:stroke miterlimit="83231f" joinstyle="miter"/>
                  <v:path arrowok="t" textboxrect="0,0,2435722,9144"/>
                </v:shape>
                <v:shape id="Shape 36417" o:spid="_x0000_s1294" style="position:absolute;left:24411;top:10990;width:39757;height:92;visibility:visible;mso-wrap-style:square;v-text-anchor:top" coordsize="39756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" path="m,l3975646,r,9144l,9144,,e" fillcolor="black" stroked="f" strokeweight="0">
                  <v:fill opacity="7967f"/>
                  <v:stroke miterlimit="83231f" joinstyle="miter"/>
                  <v:path arrowok="t" textboxrect="0,0,3975646,9144"/>
                </v:shape>
                <v:shape id="Shape 36418" o:spid="_x0000_s1295" style="position:absolute;left:54;top:14654;width:24357;height:92;visibility:visible;mso-wrap-style:square;v-text-anchor:top" coordsize="24357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" path="m,l2435722,r,9144l,9144,,e" fillcolor="black" stroked="f" strokeweight="0">
                  <v:fill opacity="7967f"/>
                  <v:stroke miterlimit="83231f" joinstyle="miter"/>
                  <v:path arrowok="t" textboxrect="0,0,2435722,9144"/>
                </v:shape>
                <v:shape id="Shape 36419" o:spid="_x0000_s1296" style="position:absolute;left:24411;top:14654;width:39757;height:92;visibility:visible;mso-wrap-style:square;v-text-anchor:top" coordsize="39756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" path="m,l3975646,r,9144l,9144,,e" fillcolor="black" stroked="f" strokeweight="0">
                  <v:fill opacity="7967f"/>
                  <v:stroke miterlimit="83231f" joinstyle="miter"/>
                  <v:path arrowok="t" textboxrect="0,0,3975646,9144"/>
                </v:shape>
                <v:shape id="Shape 36420" o:spid="_x0000_s1297" style="position:absolute;left:54;top:18318;width:24357;height:92;visibility:visible;mso-wrap-style:square;v-text-anchor:top" coordsize="24357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" path="m,l2435722,r,9144l,9144,,e" fillcolor="black" stroked="f" strokeweight="0">
                  <v:fill opacity="7967f"/>
                  <v:stroke miterlimit="83231f" joinstyle="miter"/>
                  <v:path arrowok="t" textboxrect="0,0,2435722,9144"/>
                </v:shape>
                <v:shape id="Shape 36421" o:spid="_x0000_s1298" style="position:absolute;left:24411;top:18318;width:39757;height:92;visibility:visible;mso-wrap-style:square;v-text-anchor:top" coordsize="39756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" path="m,l3975646,r,9144l,9144,,e" fillcolor="black" stroked="f" strokeweight="0">
                  <v:fill opacity="7967f"/>
                  <v:stroke miterlimit="83231f" joinstyle="miter"/>
                  <v:path arrowok="t" textboxrect="0,0,3975646,9144"/>
                </v:shape>
                <v:shape id="Shape 2757" o:spid="_x0000_s1299" style="position:absolute;width:32110;height:22036;visibility:visible;mso-wrap-style:square;v-text-anchor:top" coordsize="3211091,2203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" path="m16222,l3211091,r,5407l16222,5407v-5953,,-10815,4813,-10815,10814l5407,2187426v,5953,4862,10814,10815,10814l3211091,2198240r,5408l16222,2203648c7293,2203648,,2196356,,2187426l,16221c,7243,7293,,16222,xe" fillcolor="#35454e" stroked="f" strokeweight="0">
                  <v:stroke miterlimit="83231f" joinstyle="miter"/>
                  <v:path arrowok="t" textboxrect="0,0,3211091,2203648"/>
                </v:shape>
                <v:shape id="Shape 2758" o:spid="_x0000_s1300" style="position:absolute;left:32110;width:32111;height:22036;visibility:visible;mso-wrap-style:square;v-text-anchor:top" coordsize="3211090,2203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" path="m,l3194868,v8979,,16222,7243,16222,16221l3211090,2187426v,8930,-7243,16222,-16222,16222l,2203648r,-5408l3194868,2198240v6004,,10816,-4861,10816,-10814l3205684,16221v,-6001,-4812,-10814,-10816,-10814l,5407,,xe" fillcolor="#35454e" stroked="f" strokeweight="0">
                  <v:stroke miterlimit="83231f" joinstyle="miter"/>
                  <v:path arrowok="t" textboxrect="0,0,3211090,2203648"/>
                </v:shape>
                <v:rect id="Rectangle 2786" o:spid="_x0000_s1301" style="position:absolute;left:1352;top:1146;width:1359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" filled="f" stroked="f">
                  <v:textbox inset="0,0,0,0">
                    <w:txbxContent>
                      <w:p w14:paraId="7000A5B9" w14:textId="77777777" w:rsidR="00294FC8" w:rsidRDefault="00106299">
                        <w:pPr>
                          <w:spacing w:after="160" w:line="259" w:lineRule="auto"/>
                          <w:ind w:left="0" w:firstLine="0"/>
                        </w:pPr>
                        <w:r>
                          <w:rPr>
                            <w:b/>
                            <w:w w:val="128"/>
                            <w:sz w:val="16"/>
                          </w:rPr>
                          <w:t>Directory</w:t>
                        </w:r>
                        <w:r>
                          <w:rPr>
                            <w:b/>
                            <w:spacing w:val="-2"/>
                            <w:w w:val="128"/>
                            <w:sz w:val="16"/>
                          </w:rPr>
                          <w:t xml:space="preserve"> </w:t>
                        </w:r>
                        <w:r>
                          <w:rPr>
                            <w:b/>
                            <w:w w:val="128"/>
                            <w:sz w:val="16"/>
                          </w:rPr>
                          <w:t>Structure</w:t>
                        </w:r>
                      </w:p>
                    </w:txbxContent>
                  </v:textbox>
                </v:rect>
                <v:rect id="Rectangle 2787" o:spid="_x0000_s1302" style="position:absolute;left:25709;top:1146;width:886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" filled="f" stroked="f">
                  <v:textbox inset="0,0,0,0">
                    <w:txbxContent>
                      <w:p w14:paraId="0709EE6A" w14:textId="77777777" w:rsidR="00294FC8" w:rsidRDefault="00106299">
                        <w:pPr>
                          <w:spacing w:after="160" w:line="259" w:lineRule="auto"/>
                          <w:ind w:left="0" w:firstLine="0"/>
                        </w:pPr>
                        <w:r>
                          <w:rPr>
                            <w:b/>
                            <w:w w:val="126"/>
                            <w:sz w:val="16"/>
                          </w:rPr>
                          <w:t>dot</w:t>
                        </w:r>
                        <w:r>
                          <w:rPr>
                            <w:b/>
                            <w:spacing w:val="-2"/>
                            <w:w w:val="126"/>
                            <w:sz w:val="16"/>
                          </w:rPr>
                          <w:t xml:space="preserve"> </w:t>
                        </w:r>
                        <w:r>
                          <w:rPr>
                            <w:b/>
                            <w:w w:val="126"/>
                            <w:sz w:val="16"/>
                          </w:rPr>
                          <w:t>Notation</w:t>
                        </w:r>
                      </w:p>
                    </w:txbxContent>
                  </v:textbox>
                </v:rect>
                <v:rect id="Rectangle 2788" o:spid="_x0000_s1303" style="position:absolute;left:1352;top:4809;width:672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" filled="f" stroked="f">
                  <v:textbox inset="0,0,0,0">
                    <w:txbxContent>
                      <w:p w14:paraId="233411B1" w14:textId="77777777" w:rsidR="00294FC8" w:rsidRDefault="00106299">
                        <w:pPr>
                          <w:spacing w:after="160" w:line="259" w:lineRule="auto"/>
                          <w:ind w:left="0" w:firstLine="0"/>
                        </w:pPr>
                        <w:r>
                          <w:rPr>
                            <w:w w:val="123"/>
                            <w:sz w:val="16"/>
                          </w:rPr>
                          <w:t>./einvoice</w:t>
                        </w:r>
                      </w:p>
                    </w:txbxContent>
                  </v:textbox>
                </v:rect>
                <v:rect id="Rectangle 2789" o:spid="_x0000_s1304" style="position:absolute;left:25709;top:4809;width:577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A6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HmPE/h/E56AnD8AAAD//wMAUEsBAi0AFAAGAAgAAAAhANvh9svuAAAAhQEAABMAAAAAAAAA&#10;AAAAAAAAAAAAAFtDb250ZW50X1R5cGVzXS54bWxQSwECLQAUAAYACAAAACEAWvQsW78AAAAVAQAA&#10;CwAAAAAAAAAAAAAAAAAfAQAAX3JlbHMvLnJlbHNQSwECLQAUAAYACAAAACEA7IKwOsYAAADdAAAA&#10;DwAAAAAAAAAAAAAAAAAHAgAAZHJzL2Rvd25yZXYueG1sUEsFBgAAAAADAAMAtwAAAPoCAAAAAA==&#10;" filled="f" stroked="f">
                  <v:textbox inset="0,0,0,0">
                    <w:txbxContent>
                      <w:p w14:paraId="1011FDAA" w14:textId="77777777" w:rsidR="00294FC8" w:rsidRDefault="00106299">
                        <w:pPr>
                          <w:spacing w:after="160" w:line="259" w:lineRule="auto"/>
                          <w:ind w:left="0" w:firstLine="0"/>
                        </w:pPr>
                        <w:r>
                          <w:rPr>
                            <w:w w:val="125"/>
                            <w:sz w:val="16"/>
                          </w:rPr>
                          <w:t>einvoice</w:t>
                        </w:r>
                      </w:p>
                    </w:txbxContent>
                  </v:textbox>
                </v:rect>
                <v:rect id="Rectangle 2790" o:spid="_x0000_s1305" style="position:absolute;left:1352;top:8473;width:1402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" filled="f" stroked="f">
                  <v:textbox inset="0,0,0,0">
                    <w:txbxContent>
                      <w:p w14:paraId="4C3FE552" w14:textId="77777777" w:rsidR="00294FC8" w:rsidRDefault="00106299">
                        <w:pPr>
                          <w:spacing w:after="160" w:line="259" w:lineRule="auto"/>
                          <w:ind w:left="0" w:firstLine="0"/>
                        </w:pPr>
                        <w:r>
                          <w:rPr>
                            <w:w w:val="125"/>
                            <w:sz w:val="16"/>
                          </w:rPr>
                          <w:t>./einvoice/discovery</w:t>
                        </w:r>
                      </w:p>
                    </w:txbxContent>
                  </v:textbox>
                </v:rect>
                <v:rect id="Rectangle 2791" o:spid="_x0000_s1306" style="position:absolute;left:25709;top:8473;width:1270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" filled="f" stroked="f">
                  <v:textbox inset="0,0,0,0">
                    <w:txbxContent>
                      <w:p w14:paraId="14F9478D" w14:textId="77777777" w:rsidR="00294FC8" w:rsidRDefault="00106299">
                        <w:pPr>
                          <w:spacing w:after="160" w:line="259" w:lineRule="auto"/>
                          <w:ind w:left="0" w:firstLine="0"/>
                        </w:pPr>
                        <w:r>
                          <w:rPr>
                            <w:w w:val="124"/>
                            <w:sz w:val="16"/>
                          </w:rPr>
                          <w:t>einvoice.discovery</w:t>
                        </w:r>
                      </w:p>
                    </w:txbxContent>
                  </v:textbox>
                </v:rect>
                <v:rect id="Rectangle 2792" o:spid="_x0000_s1307" style="position:absolute;left:1352;top:12137;width:1277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" filled="f" stroked="f">
                  <v:textbox inset="0,0,0,0">
                    <w:txbxContent>
                      <w:p w14:paraId="753011A8" w14:textId="77777777" w:rsidR="00294FC8" w:rsidRDefault="00106299">
                        <w:pPr>
                          <w:spacing w:after="160" w:line="259" w:lineRule="auto"/>
                          <w:ind w:left="0" w:firstLine="0"/>
                        </w:pPr>
                        <w:r>
                          <w:rPr>
                            <w:w w:val="123"/>
                            <w:sz w:val="16"/>
                          </w:rPr>
                          <w:t>./einvoice/delivery</w:t>
                        </w:r>
                      </w:p>
                    </w:txbxContent>
                  </v:textbox>
                </v:rect>
                <v:rect id="Rectangle 2793" o:spid="_x0000_s1308" style="position:absolute;left:25709;top:12137;width:1145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xENxgAAAN0AAAAPAAAAZHJzL2Rvd25yZXYueG1sRI9Ba8JA&#10;FITvgv9heQVvuqlC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CLMRDcYAAADdAAAA&#10;DwAAAAAAAAAAAAAAAAAHAgAAZHJzL2Rvd25yZXYueG1sUEsFBgAAAAADAAMAtwAAAPoCAAAAAA==&#10;" filled="f" stroked="f">
                  <v:textbox inset="0,0,0,0">
                    <w:txbxContent>
                      <w:p w14:paraId="4CAB127C" w14:textId="77777777" w:rsidR="00294FC8" w:rsidRDefault="00106299">
                        <w:pPr>
                          <w:spacing w:after="160" w:line="259" w:lineRule="auto"/>
                          <w:ind w:left="0" w:firstLine="0"/>
                        </w:pPr>
                        <w:r>
                          <w:rPr>
                            <w:w w:val="122"/>
                            <w:sz w:val="16"/>
                          </w:rPr>
                          <w:t>einvoice.delivery</w:t>
                        </w:r>
                      </w:p>
                    </w:txbxContent>
                  </v:textbox>
                </v:rect>
                <v:rect id="Rectangle 2794" o:spid="_x0000_s1309" style="position:absolute;left:1352;top:15801;width:996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l5xgAAAN0AAAAPAAAAZHJzL2Rvd25yZXYueG1sRI9Ba8JA&#10;FITvgv9heQVvuqlI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h1qJecYAAADdAAAA&#10;DwAAAAAAAAAAAAAAAAAHAgAAZHJzL2Rvd25yZXYueG1sUEsFBgAAAAADAAMAtwAAAPoCAAAAAA==&#10;" filled="f" stroked="f">
                  <v:textbox inset="0,0,0,0">
                    <w:txbxContent>
                      <w:p w14:paraId="0AD121ED" w14:textId="77777777" w:rsidR="00294FC8" w:rsidRDefault="00106299">
                        <w:pPr>
                          <w:spacing w:after="160" w:line="259" w:lineRule="auto"/>
                          <w:ind w:left="0" w:firstLine="0"/>
                        </w:pPr>
                        <w:r>
                          <w:rPr>
                            <w:w w:val="123"/>
                            <w:sz w:val="16"/>
                          </w:rPr>
                          <w:t>./einvoice/test</w:t>
                        </w:r>
                      </w:p>
                    </w:txbxContent>
                  </v:textbox>
                </v:rect>
                <v:rect id="Rectangle 2795" o:spid="_x0000_s1310" style="position:absolute;left:25709;top:15801;width:864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izixgAAAN0AAAAPAAAAZHJzL2Rvd25yZXYueG1sRI9Ba8JA&#10;FITvgv9heQVvuqlg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6BYs4sYAAADdAAAA&#10;DwAAAAAAAAAAAAAAAAAHAgAAZHJzL2Rvd25yZXYueG1sUEsFBgAAAAADAAMAtwAAAPoCAAAAAA==&#10;" filled="f" stroked="f">
                  <v:textbox inset="0,0,0,0">
                    <w:txbxContent>
                      <w:p w14:paraId="28D08103" w14:textId="77777777" w:rsidR="00294FC8" w:rsidRDefault="00106299">
                        <w:pPr>
                          <w:spacing w:after="160" w:line="259" w:lineRule="auto"/>
                          <w:ind w:left="0" w:firstLine="0"/>
                        </w:pPr>
                        <w:r>
                          <w:rPr>
                            <w:w w:val="122"/>
                            <w:sz w:val="16"/>
                          </w:rPr>
                          <w:t>einvoice.test</w:t>
                        </w:r>
                      </w:p>
                    </w:txbxContent>
                  </v:textbox>
                </v:rect>
                <v:rect id="Rectangle 2796" o:spid="_x0000_s1311" style="position:absolute;left:1352;top:19464;width:10761;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" filled="f" stroked="f">
                  <v:textbox inset="0,0,0,0">
                    <w:txbxContent>
                      <w:p w14:paraId="20651679" w14:textId="77777777" w:rsidR="00294FC8" w:rsidRDefault="00106299">
                        <w:pPr>
                          <w:spacing w:after="160" w:line="259" w:lineRule="auto"/>
                          <w:ind w:left="0" w:firstLine="0"/>
                        </w:pPr>
                        <w:r>
                          <w:rPr>
                            <w:w w:val="126"/>
                            <w:sz w:val="16"/>
                          </w:rPr>
                          <w:t>./einvoice/docs</w:t>
                        </w:r>
                      </w:p>
                    </w:txbxContent>
                  </v:textbox>
                </v:rect>
                <v:rect id="Rectangle 2797" o:spid="_x0000_s1312" style="position:absolute;left:25709;top:19464;width:2508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BcO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" filled="f" stroked="f">
                  <v:textbox inset="0,0,0,0">
                    <w:txbxContent>
                      <w:p w14:paraId="07A44BCC" w14:textId="77777777" w:rsidR="00294FC8" w:rsidRDefault="00106299">
                        <w:pPr>
                          <w:spacing w:after="160" w:line="259" w:lineRule="auto"/>
                          <w:ind w:left="0" w:firstLine="0"/>
                        </w:pPr>
                        <w:r>
                          <w:rPr>
                            <w:w w:val="126"/>
                            <w:sz w:val="16"/>
                          </w:rPr>
                          <w:t>NA</w:t>
                        </w:r>
                        <w:r>
                          <w:rPr>
                            <w:spacing w:val="7"/>
                            <w:w w:val="126"/>
                            <w:sz w:val="16"/>
                          </w:rPr>
                          <w:t xml:space="preserve"> </w:t>
                        </w:r>
                        <w:r>
                          <w:rPr>
                            <w:w w:val="126"/>
                            <w:sz w:val="16"/>
                          </w:rPr>
                          <w:t>-</w:t>
                        </w:r>
                        <w:r>
                          <w:rPr>
                            <w:spacing w:val="7"/>
                            <w:w w:val="126"/>
                            <w:sz w:val="16"/>
                          </w:rPr>
                          <w:t xml:space="preserve"> </w:t>
                        </w:r>
                        <w:r>
                          <w:rPr>
                            <w:w w:val="126"/>
                            <w:sz w:val="16"/>
                          </w:rPr>
                          <w:t>does</w:t>
                        </w:r>
                        <w:r>
                          <w:rPr>
                            <w:spacing w:val="7"/>
                            <w:w w:val="126"/>
                            <w:sz w:val="16"/>
                          </w:rPr>
                          <w:t xml:space="preserve"> </w:t>
                        </w:r>
                        <w:r>
                          <w:rPr>
                            <w:w w:val="126"/>
                            <w:sz w:val="16"/>
                          </w:rPr>
                          <w:t>not</w:t>
                        </w:r>
                        <w:r>
                          <w:rPr>
                            <w:spacing w:val="7"/>
                            <w:w w:val="126"/>
                            <w:sz w:val="16"/>
                          </w:rPr>
                          <w:t xml:space="preserve"> </w:t>
                        </w:r>
                        <w:r>
                          <w:rPr>
                            <w:w w:val="126"/>
                            <w:sz w:val="16"/>
                          </w:rPr>
                          <w:t>contain</w:t>
                        </w:r>
                        <w:r>
                          <w:rPr>
                            <w:spacing w:val="7"/>
                            <w:w w:val="126"/>
                            <w:sz w:val="16"/>
                          </w:rPr>
                          <w:t xml:space="preserve"> </w:t>
                        </w:r>
                        <w:r>
                          <w:rPr>
                            <w:w w:val="126"/>
                            <w:sz w:val="16"/>
                          </w:rPr>
                          <w:t>code</w:t>
                        </w:r>
                        <w:r>
                          <w:rPr>
                            <w:spacing w:val="7"/>
                            <w:w w:val="126"/>
                            <w:sz w:val="16"/>
                          </w:rPr>
                          <w:t xml:space="preserve"> </w:t>
                        </w:r>
                        <w:r>
                          <w:rPr>
                            <w:w w:val="126"/>
                            <w:sz w:val="16"/>
                          </w:rPr>
                          <w:t>artifacts</w:t>
                        </w:r>
                      </w:p>
                    </w:txbxContent>
                  </v:textbox>
                </v:rect>
                <w10:anchorlock/>
              </v:group>
            </w:pict>
          </mc:Fallback>
        </mc:AlternateContent>
      </w:r>
    </w:p>
    <w:p w14:paraId="37F264D4" w14:textId="77777777" w:rsidR="00294FC8" w:rsidRDefault="00106299">
      <w:pPr>
        <w:spacing w:after="36"/>
        <w:ind w:right="6"/>
      </w:pPr>
      <w:r>
        <w:t>Third level directory contains the Python modules containing actual application code. Within the discovery directory there is a "conf" directory intended for application configuration work, a "data" directory for files and applications to generate test data and scenarios.</w:t>
      </w:r>
    </w:p>
    <w:p w14:paraId="6912DE9F" w14:textId="77777777" w:rsidR="00294FC8" w:rsidRDefault="00106299">
      <w:pPr>
        <w:spacing w:after="0" w:line="259" w:lineRule="auto"/>
        <w:ind w:left="0" w:right="-7" w:firstLine="0"/>
      </w:pPr>
      <w:r>
        <w:rPr>
          <w:noProof/>
          <w:sz w:val="22"/>
        </w:rPr>
        <mc:AlternateContent>
          <mc:Choice Requires="wpg">
            <w:drawing>
              <wp:inline distT="0" distB="0" distL="0" distR="0" wp14:anchorId="29281BAD" wp14:editId="02BA7CD1">
                <wp:extent cx="6422181" cy="2203649"/>
                <wp:effectExtent l="0" t="0" r="0" b="0"/>
                <wp:docPr id="31792" name="Group 31792"/>
                <wp:cNvGraphicFramePr/>
                <a:graphic xmlns:a="http://schemas.openxmlformats.org/drawingml/2006/main">
                  <a:graphicData uri="http://schemas.microsoft.com/office/word/2010/wordprocessingGroup">
                    <wpg:wgp>
                      <wpg:cNvGrpSpPr/>
                      <wpg:grpSpPr>
                        <a:xfrm>
                          <a:off x="0" y="0"/>
                          <a:ext cx="6422181" cy="2203649"/>
                          <a:chOff x="0" y="0"/>
                          <a:chExt cx="6422181" cy="2203649"/>
                        </a:xfrm>
                      </wpg:grpSpPr>
                      <wps:wsp>
                        <wps:cNvPr id="36512" name="Shape 36512"/>
                        <wps:cNvSpPr/>
                        <wps:spPr>
                          <a:xfrm>
                            <a:off x="5407" y="366415"/>
                            <a:ext cx="3392190" cy="9144"/>
                          </a:xfrm>
                          <a:custGeom>
                            <a:avLst/>
                            <a:gdLst/>
                            <a:ahLst/>
                            <a:cxnLst/>
                            <a:rect l="0" t="0" r="0" b="0"/>
                            <a:pathLst>
                              <a:path w="3392190" h="9144">
                                <a:moveTo>
                                  <a:pt x="0" y="0"/>
                                </a:moveTo>
                                <a:lnTo>
                                  <a:pt x="3392190" y="0"/>
                                </a:lnTo>
                                <a:lnTo>
                                  <a:pt x="3392190"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513" name="Shape 36513"/>
                        <wps:cNvSpPr/>
                        <wps:spPr>
                          <a:xfrm>
                            <a:off x="3397597" y="366415"/>
                            <a:ext cx="3019177" cy="9144"/>
                          </a:xfrm>
                          <a:custGeom>
                            <a:avLst/>
                            <a:gdLst/>
                            <a:ahLst/>
                            <a:cxnLst/>
                            <a:rect l="0" t="0" r="0" b="0"/>
                            <a:pathLst>
                              <a:path w="3019177" h="9144">
                                <a:moveTo>
                                  <a:pt x="0" y="0"/>
                                </a:moveTo>
                                <a:lnTo>
                                  <a:pt x="3019177" y="0"/>
                                </a:lnTo>
                                <a:lnTo>
                                  <a:pt x="301917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514" name="Shape 36514"/>
                        <wps:cNvSpPr/>
                        <wps:spPr>
                          <a:xfrm>
                            <a:off x="5407" y="732780"/>
                            <a:ext cx="3392190" cy="9144"/>
                          </a:xfrm>
                          <a:custGeom>
                            <a:avLst/>
                            <a:gdLst/>
                            <a:ahLst/>
                            <a:cxnLst/>
                            <a:rect l="0" t="0" r="0" b="0"/>
                            <a:pathLst>
                              <a:path w="3392190" h="9144">
                                <a:moveTo>
                                  <a:pt x="0" y="0"/>
                                </a:moveTo>
                                <a:lnTo>
                                  <a:pt x="3392190" y="0"/>
                                </a:lnTo>
                                <a:lnTo>
                                  <a:pt x="3392190"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515" name="Shape 36515"/>
                        <wps:cNvSpPr/>
                        <wps:spPr>
                          <a:xfrm>
                            <a:off x="3397597" y="732780"/>
                            <a:ext cx="3019177" cy="9144"/>
                          </a:xfrm>
                          <a:custGeom>
                            <a:avLst/>
                            <a:gdLst/>
                            <a:ahLst/>
                            <a:cxnLst/>
                            <a:rect l="0" t="0" r="0" b="0"/>
                            <a:pathLst>
                              <a:path w="3019177" h="9144">
                                <a:moveTo>
                                  <a:pt x="0" y="0"/>
                                </a:moveTo>
                                <a:lnTo>
                                  <a:pt x="3019177" y="0"/>
                                </a:lnTo>
                                <a:lnTo>
                                  <a:pt x="301917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516" name="Shape 36516"/>
                        <wps:cNvSpPr/>
                        <wps:spPr>
                          <a:xfrm>
                            <a:off x="5407" y="1099145"/>
                            <a:ext cx="3392190" cy="9144"/>
                          </a:xfrm>
                          <a:custGeom>
                            <a:avLst/>
                            <a:gdLst/>
                            <a:ahLst/>
                            <a:cxnLst/>
                            <a:rect l="0" t="0" r="0" b="0"/>
                            <a:pathLst>
                              <a:path w="3392190" h="9144">
                                <a:moveTo>
                                  <a:pt x="0" y="0"/>
                                </a:moveTo>
                                <a:lnTo>
                                  <a:pt x="3392190" y="0"/>
                                </a:lnTo>
                                <a:lnTo>
                                  <a:pt x="3392190"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517" name="Shape 36517"/>
                        <wps:cNvSpPr/>
                        <wps:spPr>
                          <a:xfrm>
                            <a:off x="3397597" y="1099145"/>
                            <a:ext cx="3019177" cy="9144"/>
                          </a:xfrm>
                          <a:custGeom>
                            <a:avLst/>
                            <a:gdLst/>
                            <a:ahLst/>
                            <a:cxnLst/>
                            <a:rect l="0" t="0" r="0" b="0"/>
                            <a:pathLst>
                              <a:path w="3019177" h="9144">
                                <a:moveTo>
                                  <a:pt x="0" y="0"/>
                                </a:moveTo>
                                <a:lnTo>
                                  <a:pt x="3019177" y="0"/>
                                </a:lnTo>
                                <a:lnTo>
                                  <a:pt x="301917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518" name="Shape 36518"/>
                        <wps:cNvSpPr/>
                        <wps:spPr>
                          <a:xfrm>
                            <a:off x="5407" y="1465511"/>
                            <a:ext cx="3392190" cy="9144"/>
                          </a:xfrm>
                          <a:custGeom>
                            <a:avLst/>
                            <a:gdLst/>
                            <a:ahLst/>
                            <a:cxnLst/>
                            <a:rect l="0" t="0" r="0" b="0"/>
                            <a:pathLst>
                              <a:path w="3392190" h="9144">
                                <a:moveTo>
                                  <a:pt x="0" y="0"/>
                                </a:moveTo>
                                <a:lnTo>
                                  <a:pt x="3392190" y="0"/>
                                </a:lnTo>
                                <a:lnTo>
                                  <a:pt x="3392190"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519" name="Shape 36519"/>
                        <wps:cNvSpPr/>
                        <wps:spPr>
                          <a:xfrm>
                            <a:off x="3397597" y="1465511"/>
                            <a:ext cx="3019177" cy="9144"/>
                          </a:xfrm>
                          <a:custGeom>
                            <a:avLst/>
                            <a:gdLst/>
                            <a:ahLst/>
                            <a:cxnLst/>
                            <a:rect l="0" t="0" r="0" b="0"/>
                            <a:pathLst>
                              <a:path w="3019177" h="9144">
                                <a:moveTo>
                                  <a:pt x="0" y="0"/>
                                </a:moveTo>
                                <a:lnTo>
                                  <a:pt x="3019177" y="0"/>
                                </a:lnTo>
                                <a:lnTo>
                                  <a:pt x="301917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520" name="Shape 36520"/>
                        <wps:cNvSpPr/>
                        <wps:spPr>
                          <a:xfrm>
                            <a:off x="5407" y="1831925"/>
                            <a:ext cx="3392190" cy="9144"/>
                          </a:xfrm>
                          <a:custGeom>
                            <a:avLst/>
                            <a:gdLst/>
                            <a:ahLst/>
                            <a:cxnLst/>
                            <a:rect l="0" t="0" r="0" b="0"/>
                            <a:pathLst>
                              <a:path w="3392190" h="9144">
                                <a:moveTo>
                                  <a:pt x="0" y="0"/>
                                </a:moveTo>
                                <a:lnTo>
                                  <a:pt x="3392190" y="0"/>
                                </a:lnTo>
                                <a:lnTo>
                                  <a:pt x="3392190"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521" name="Shape 36521"/>
                        <wps:cNvSpPr/>
                        <wps:spPr>
                          <a:xfrm>
                            <a:off x="3397597" y="1831925"/>
                            <a:ext cx="3019177" cy="9144"/>
                          </a:xfrm>
                          <a:custGeom>
                            <a:avLst/>
                            <a:gdLst/>
                            <a:ahLst/>
                            <a:cxnLst/>
                            <a:rect l="0" t="0" r="0" b="0"/>
                            <a:pathLst>
                              <a:path w="3019177" h="9144">
                                <a:moveTo>
                                  <a:pt x="0" y="0"/>
                                </a:moveTo>
                                <a:lnTo>
                                  <a:pt x="3019177" y="0"/>
                                </a:lnTo>
                                <a:lnTo>
                                  <a:pt x="301917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2771" name="Shape 2771"/>
                        <wps:cNvSpPr/>
                        <wps:spPr>
                          <a:xfrm>
                            <a:off x="0" y="0"/>
                            <a:ext cx="6422181" cy="2203649"/>
                          </a:xfrm>
                          <a:custGeom>
                            <a:avLst/>
                            <a:gdLst/>
                            <a:ahLst/>
                            <a:cxnLst/>
                            <a:rect l="0" t="0" r="0" b="0"/>
                            <a:pathLst>
                              <a:path w="6422181" h="2203649">
                                <a:moveTo>
                                  <a:pt x="16222" y="0"/>
                                </a:moveTo>
                                <a:lnTo>
                                  <a:pt x="6405960" y="0"/>
                                </a:lnTo>
                                <a:cubicBezTo>
                                  <a:pt x="6414938" y="0"/>
                                  <a:pt x="6422181" y="7293"/>
                                  <a:pt x="6422181" y="16272"/>
                                </a:cubicBezTo>
                                <a:lnTo>
                                  <a:pt x="6422181" y="2203649"/>
                                </a:lnTo>
                                <a:lnTo>
                                  <a:pt x="6416775" y="2203649"/>
                                </a:lnTo>
                                <a:lnTo>
                                  <a:pt x="6416775" y="16272"/>
                                </a:lnTo>
                                <a:cubicBezTo>
                                  <a:pt x="6416775" y="10269"/>
                                  <a:pt x="6411963" y="5457"/>
                                  <a:pt x="6405960" y="5457"/>
                                </a:cubicBezTo>
                                <a:lnTo>
                                  <a:pt x="16222" y="5457"/>
                                </a:lnTo>
                                <a:cubicBezTo>
                                  <a:pt x="10269" y="5457"/>
                                  <a:pt x="5407" y="10269"/>
                                  <a:pt x="5407" y="16272"/>
                                </a:cubicBezTo>
                                <a:lnTo>
                                  <a:pt x="5407" y="2203649"/>
                                </a:lnTo>
                                <a:lnTo>
                                  <a:pt x="0" y="2203649"/>
                                </a:lnTo>
                                <a:lnTo>
                                  <a:pt x="0" y="16272"/>
                                </a:lnTo>
                                <a:cubicBezTo>
                                  <a:pt x="0" y="7293"/>
                                  <a:pt x="7293" y="0"/>
                                  <a:pt x="16222" y="0"/>
                                </a:cubicBez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2801" name="Rectangle 2801"/>
                        <wps:cNvSpPr/>
                        <wps:spPr>
                          <a:xfrm>
                            <a:off x="135248" y="114657"/>
                            <a:ext cx="1359859" cy="193401"/>
                          </a:xfrm>
                          <a:prstGeom prst="rect">
                            <a:avLst/>
                          </a:prstGeom>
                          <a:ln>
                            <a:noFill/>
                          </a:ln>
                        </wps:spPr>
                        <wps:txbx>
                          <w:txbxContent>
                            <w:p w14:paraId="25326EC8" w14:textId="77777777" w:rsidR="00294FC8" w:rsidRDefault="00106299">
                              <w:pPr>
                                <w:spacing w:after="160" w:line="259" w:lineRule="auto"/>
                                <w:ind w:left="0" w:firstLine="0"/>
                              </w:pPr>
                              <w:r>
                                <w:rPr>
                                  <w:b/>
                                  <w:w w:val="128"/>
                                  <w:sz w:val="16"/>
                                </w:rPr>
                                <w:t>Directory</w:t>
                              </w:r>
                              <w:r>
                                <w:rPr>
                                  <w:b/>
                                  <w:spacing w:val="-2"/>
                                  <w:w w:val="128"/>
                                  <w:sz w:val="16"/>
                                </w:rPr>
                                <w:t xml:space="preserve"> </w:t>
                              </w:r>
                              <w:r>
                                <w:rPr>
                                  <w:b/>
                                  <w:w w:val="128"/>
                                  <w:sz w:val="16"/>
                                </w:rPr>
                                <w:t>Structure</w:t>
                              </w:r>
                            </w:p>
                          </w:txbxContent>
                        </wps:txbx>
                        <wps:bodyPr horzOverflow="overflow" vert="horz" lIns="0" tIns="0" rIns="0" bIns="0" rtlCol="0">
                          <a:noAutofit/>
                        </wps:bodyPr>
                      </wps:wsp>
                      <wps:wsp>
                        <wps:cNvPr id="2802" name="Rectangle 2802"/>
                        <wps:cNvSpPr/>
                        <wps:spPr>
                          <a:xfrm>
                            <a:off x="3527438" y="114657"/>
                            <a:ext cx="886799" cy="193401"/>
                          </a:xfrm>
                          <a:prstGeom prst="rect">
                            <a:avLst/>
                          </a:prstGeom>
                          <a:ln>
                            <a:noFill/>
                          </a:ln>
                        </wps:spPr>
                        <wps:txbx>
                          <w:txbxContent>
                            <w:p w14:paraId="51A39B9E" w14:textId="77777777" w:rsidR="00294FC8" w:rsidRDefault="00106299">
                              <w:pPr>
                                <w:spacing w:after="160" w:line="259" w:lineRule="auto"/>
                                <w:ind w:left="0" w:firstLine="0"/>
                              </w:pPr>
                              <w:r>
                                <w:rPr>
                                  <w:b/>
                                  <w:w w:val="126"/>
                                  <w:sz w:val="16"/>
                                </w:rPr>
                                <w:t>dot</w:t>
                              </w:r>
                              <w:r>
                                <w:rPr>
                                  <w:b/>
                                  <w:spacing w:val="-2"/>
                                  <w:w w:val="126"/>
                                  <w:sz w:val="16"/>
                                </w:rPr>
                                <w:t xml:space="preserve"> </w:t>
                              </w:r>
                              <w:r>
                                <w:rPr>
                                  <w:b/>
                                  <w:w w:val="126"/>
                                  <w:sz w:val="16"/>
                                </w:rPr>
                                <w:t>Notation</w:t>
                              </w:r>
                            </w:p>
                          </w:txbxContent>
                        </wps:txbx>
                        <wps:bodyPr horzOverflow="overflow" vert="horz" lIns="0" tIns="0" rIns="0" bIns="0" rtlCol="0">
                          <a:noAutofit/>
                        </wps:bodyPr>
                      </wps:wsp>
                      <wps:wsp>
                        <wps:cNvPr id="2803" name="Rectangle 2803"/>
                        <wps:cNvSpPr/>
                        <wps:spPr>
                          <a:xfrm>
                            <a:off x="135248" y="481032"/>
                            <a:ext cx="672539" cy="193401"/>
                          </a:xfrm>
                          <a:prstGeom prst="rect">
                            <a:avLst/>
                          </a:prstGeom>
                          <a:ln>
                            <a:noFill/>
                          </a:ln>
                        </wps:spPr>
                        <wps:txbx>
                          <w:txbxContent>
                            <w:p w14:paraId="6B515371" w14:textId="77777777" w:rsidR="00294FC8" w:rsidRDefault="00106299">
                              <w:pPr>
                                <w:spacing w:after="160" w:line="259" w:lineRule="auto"/>
                                <w:ind w:left="0" w:firstLine="0"/>
                              </w:pPr>
                              <w:r>
                                <w:rPr>
                                  <w:w w:val="123"/>
                                  <w:sz w:val="16"/>
                                </w:rPr>
                                <w:t>./einvoice</w:t>
                              </w:r>
                            </w:p>
                          </w:txbxContent>
                        </wps:txbx>
                        <wps:bodyPr horzOverflow="overflow" vert="horz" lIns="0" tIns="0" rIns="0" bIns="0" rtlCol="0">
                          <a:noAutofit/>
                        </wps:bodyPr>
                      </wps:wsp>
                      <wps:wsp>
                        <wps:cNvPr id="2804" name="Rectangle 2804"/>
                        <wps:cNvSpPr/>
                        <wps:spPr>
                          <a:xfrm>
                            <a:off x="3527438" y="481032"/>
                            <a:ext cx="577524" cy="193401"/>
                          </a:xfrm>
                          <a:prstGeom prst="rect">
                            <a:avLst/>
                          </a:prstGeom>
                          <a:ln>
                            <a:noFill/>
                          </a:ln>
                        </wps:spPr>
                        <wps:txbx>
                          <w:txbxContent>
                            <w:p w14:paraId="1EA60367" w14:textId="77777777" w:rsidR="00294FC8" w:rsidRDefault="00106299">
                              <w:pPr>
                                <w:spacing w:after="160" w:line="259" w:lineRule="auto"/>
                                <w:ind w:left="0" w:firstLine="0"/>
                              </w:pPr>
                              <w:r>
                                <w:rPr>
                                  <w:w w:val="125"/>
                                  <w:sz w:val="16"/>
                                </w:rPr>
                                <w:t>einvoice</w:t>
                              </w:r>
                            </w:p>
                          </w:txbxContent>
                        </wps:txbx>
                        <wps:bodyPr horzOverflow="overflow" vert="horz" lIns="0" tIns="0" rIns="0" bIns="0" rtlCol="0">
                          <a:noAutofit/>
                        </wps:bodyPr>
                      </wps:wsp>
                      <wps:wsp>
                        <wps:cNvPr id="2805" name="Rectangle 2805"/>
                        <wps:cNvSpPr/>
                        <wps:spPr>
                          <a:xfrm>
                            <a:off x="135248" y="847409"/>
                            <a:ext cx="1402628" cy="193401"/>
                          </a:xfrm>
                          <a:prstGeom prst="rect">
                            <a:avLst/>
                          </a:prstGeom>
                          <a:ln>
                            <a:noFill/>
                          </a:ln>
                        </wps:spPr>
                        <wps:txbx>
                          <w:txbxContent>
                            <w:p w14:paraId="0110E033" w14:textId="77777777" w:rsidR="00294FC8" w:rsidRDefault="00106299">
                              <w:pPr>
                                <w:spacing w:after="160" w:line="259" w:lineRule="auto"/>
                                <w:ind w:left="0" w:firstLine="0"/>
                              </w:pPr>
                              <w:r>
                                <w:rPr>
                                  <w:w w:val="125"/>
                                  <w:sz w:val="16"/>
                                </w:rPr>
                                <w:t>./einvoice/discovery</w:t>
                              </w:r>
                            </w:p>
                          </w:txbxContent>
                        </wps:txbx>
                        <wps:bodyPr horzOverflow="overflow" vert="horz" lIns="0" tIns="0" rIns="0" bIns="0" rtlCol="0">
                          <a:noAutofit/>
                        </wps:bodyPr>
                      </wps:wsp>
                      <wps:wsp>
                        <wps:cNvPr id="2806" name="Rectangle 2806"/>
                        <wps:cNvSpPr/>
                        <wps:spPr>
                          <a:xfrm>
                            <a:off x="3527438" y="847409"/>
                            <a:ext cx="1270590" cy="193401"/>
                          </a:xfrm>
                          <a:prstGeom prst="rect">
                            <a:avLst/>
                          </a:prstGeom>
                          <a:ln>
                            <a:noFill/>
                          </a:ln>
                        </wps:spPr>
                        <wps:txbx>
                          <w:txbxContent>
                            <w:p w14:paraId="64069A2E" w14:textId="77777777" w:rsidR="00294FC8" w:rsidRDefault="00106299">
                              <w:pPr>
                                <w:spacing w:after="160" w:line="259" w:lineRule="auto"/>
                                <w:ind w:left="0" w:firstLine="0"/>
                              </w:pPr>
                              <w:r>
                                <w:rPr>
                                  <w:w w:val="124"/>
                                  <w:sz w:val="16"/>
                                </w:rPr>
                                <w:t>einvoice.discovery</w:t>
                              </w:r>
                            </w:p>
                          </w:txbxContent>
                        </wps:txbx>
                        <wps:bodyPr horzOverflow="overflow" vert="horz" lIns="0" tIns="0" rIns="0" bIns="0" rtlCol="0">
                          <a:noAutofit/>
                        </wps:bodyPr>
                      </wps:wsp>
                      <wps:wsp>
                        <wps:cNvPr id="2807" name="Rectangle 2807"/>
                        <wps:cNvSpPr/>
                        <wps:spPr>
                          <a:xfrm>
                            <a:off x="135248" y="1213785"/>
                            <a:ext cx="1277801" cy="193401"/>
                          </a:xfrm>
                          <a:prstGeom prst="rect">
                            <a:avLst/>
                          </a:prstGeom>
                          <a:ln>
                            <a:noFill/>
                          </a:ln>
                        </wps:spPr>
                        <wps:txbx>
                          <w:txbxContent>
                            <w:p w14:paraId="2F2C19D8" w14:textId="77777777" w:rsidR="00294FC8" w:rsidRDefault="00106299">
                              <w:pPr>
                                <w:spacing w:after="160" w:line="259" w:lineRule="auto"/>
                                <w:ind w:left="0" w:firstLine="0"/>
                              </w:pPr>
                              <w:r>
                                <w:rPr>
                                  <w:w w:val="123"/>
                                  <w:sz w:val="16"/>
                                </w:rPr>
                                <w:t>./einvoice/delivery</w:t>
                              </w:r>
                            </w:p>
                          </w:txbxContent>
                        </wps:txbx>
                        <wps:bodyPr horzOverflow="overflow" vert="horz" lIns="0" tIns="0" rIns="0" bIns="0" rtlCol="0">
                          <a:noAutofit/>
                        </wps:bodyPr>
                      </wps:wsp>
                      <wps:wsp>
                        <wps:cNvPr id="2808" name="Rectangle 2808"/>
                        <wps:cNvSpPr/>
                        <wps:spPr>
                          <a:xfrm>
                            <a:off x="3527438" y="1213785"/>
                            <a:ext cx="1145736" cy="193401"/>
                          </a:xfrm>
                          <a:prstGeom prst="rect">
                            <a:avLst/>
                          </a:prstGeom>
                          <a:ln>
                            <a:noFill/>
                          </a:ln>
                        </wps:spPr>
                        <wps:txbx>
                          <w:txbxContent>
                            <w:p w14:paraId="6CDCC48C" w14:textId="77777777" w:rsidR="00294FC8" w:rsidRDefault="00106299">
                              <w:pPr>
                                <w:spacing w:after="160" w:line="259" w:lineRule="auto"/>
                                <w:ind w:left="0" w:firstLine="0"/>
                              </w:pPr>
                              <w:r>
                                <w:rPr>
                                  <w:w w:val="122"/>
                                  <w:sz w:val="16"/>
                                </w:rPr>
                                <w:t>einvoice.delivery</w:t>
                              </w:r>
                            </w:p>
                          </w:txbxContent>
                        </wps:txbx>
                        <wps:bodyPr horzOverflow="overflow" vert="horz" lIns="0" tIns="0" rIns="0" bIns="0" rtlCol="0">
                          <a:noAutofit/>
                        </wps:bodyPr>
                      </wps:wsp>
                      <wps:wsp>
                        <wps:cNvPr id="2809" name="Rectangle 2809"/>
                        <wps:cNvSpPr/>
                        <wps:spPr>
                          <a:xfrm>
                            <a:off x="135248" y="1580161"/>
                            <a:ext cx="996762" cy="193401"/>
                          </a:xfrm>
                          <a:prstGeom prst="rect">
                            <a:avLst/>
                          </a:prstGeom>
                          <a:ln>
                            <a:noFill/>
                          </a:ln>
                        </wps:spPr>
                        <wps:txbx>
                          <w:txbxContent>
                            <w:p w14:paraId="2F243F11" w14:textId="77777777" w:rsidR="00294FC8" w:rsidRDefault="00106299">
                              <w:pPr>
                                <w:spacing w:after="160" w:line="259" w:lineRule="auto"/>
                                <w:ind w:left="0" w:firstLine="0"/>
                              </w:pPr>
                              <w:r>
                                <w:rPr>
                                  <w:w w:val="123"/>
                                  <w:sz w:val="16"/>
                                </w:rPr>
                                <w:t>./einvoice/test</w:t>
                              </w:r>
                            </w:p>
                          </w:txbxContent>
                        </wps:txbx>
                        <wps:bodyPr horzOverflow="overflow" vert="horz" lIns="0" tIns="0" rIns="0" bIns="0" rtlCol="0">
                          <a:noAutofit/>
                        </wps:bodyPr>
                      </wps:wsp>
                      <wps:wsp>
                        <wps:cNvPr id="2810" name="Rectangle 2810"/>
                        <wps:cNvSpPr/>
                        <wps:spPr>
                          <a:xfrm>
                            <a:off x="3527438" y="1580161"/>
                            <a:ext cx="864862" cy="193401"/>
                          </a:xfrm>
                          <a:prstGeom prst="rect">
                            <a:avLst/>
                          </a:prstGeom>
                          <a:ln>
                            <a:noFill/>
                          </a:ln>
                        </wps:spPr>
                        <wps:txbx>
                          <w:txbxContent>
                            <w:p w14:paraId="7E85BE59" w14:textId="77777777" w:rsidR="00294FC8" w:rsidRDefault="00106299">
                              <w:pPr>
                                <w:spacing w:after="160" w:line="259" w:lineRule="auto"/>
                                <w:ind w:left="0" w:firstLine="0"/>
                              </w:pPr>
                              <w:r>
                                <w:rPr>
                                  <w:w w:val="122"/>
                                  <w:sz w:val="16"/>
                                </w:rPr>
                                <w:t>einvoice.test</w:t>
                              </w:r>
                            </w:p>
                          </w:txbxContent>
                        </wps:txbx>
                        <wps:bodyPr horzOverflow="overflow" vert="horz" lIns="0" tIns="0" rIns="0" bIns="0" rtlCol="0">
                          <a:noAutofit/>
                        </wps:bodyPr>
                      </wps:wsp>
                      <wps:wsp>
                        <wps:cNvPr id="2811" name="Rectangle 2811"/>
                        <wps:cNvSpPr/>
                        <wps:spPr>
                          <a:xfrm>
                            <a:off x="135248" y="1946536"/>
                            <a:ext cx="1076056" cy="193401"/>
                          </a:xfrm>
                          <a:prstGeom prst="rect">
                            <a:avLst/>
                          </a:prstGeom>
                          <a:ln>
                            <a:noFill/>
                          </a:ln>
                        </wps:spPr>
                        <wps:txbx>
                          <w:txbxContent>
                            <w:p w14:paraId="319F5273" w14:textId="77777777" w:rsidR="00294FC8" w:rsidRDefault="00106299">
                              <w:pPr>
                                <w:spacing w:after="160" w:line="259" w:lineRule="auto"/>
                                <w:ind w:left="0" w:firstLine="0"/>
                              </w:pPr>
                              <w:r>
                                <w:rPr>
                                  <w:w w:val="126"/>
                                  <w:sz w:val="16"/>
                                </w:rPr>
                                <w:t>./einvoice/docs</w:t>
                              </w:r>
                            </w:p>
                          </w:txbxContent>
                        </wps:txbx>
                        <wps:bodyPr horzOverflow="overflow" vert="horz" lIns="0" tIns="0" rIns="0" bIns="0" rtlCol="0">
                          <a:noAutofit/>
                        </wps:bodyPr>
                      </wps:wsp>
                      <wps:wsp>
                        <wps:cNvPr id="2812" name="Rectangle 2812"/>
                        <wps:cNvSpPr/>
                        <wps:spPr>
                          <a:xfrm>
                            <a:off x="3527438" y="1946536"/>
                            <a:ext cx="2508482" cy="193401"/>
                          </a:xfrm>
                          <a:prstGeom prst="rect">
                            <a:avLst/>
                          </a:prstGeom>
                          <a:ln>
                            <a:noFill/>
                          </a:ln>
                        </wps:spPr>
                        <wps:txbx>
                          <w:txbxContent>
                            <w:p w14:paraId="2F5307C3" w14:textId="77777777" w:rsidR="00294FC8" w:rsidRDefault="00106299">
                              <w:pPr>
                                <w:spacing w:after="160" w:line="259" w:lineRule="auto"/>
                                <w:ind w:left="0" w:firstLine="0"/>
                              </w:pPr>
                              <w:r>
                                <w:rPr>
                                  <w:w w:val="126"/>
                                  <w:sz w:val="16"/>
                                </w:rPr>
                                <w:t>NA</w:t>
                              </w:r>
                              <w:r>
                                <w:rPr>
                                  <w:spacing w:val="7"/>
                                  <w:w w:val="126"/>
                                  <w:sz w:val="16"/>
                                </w:rPr>
                                <w:t xml:space="preserve"> </w:t>
                              </w:r>
                              <w:r>
                                <w:rPr>
                                  <w:w w:val="126"/>
                                  <w:sz w:val="16"/>
                                </w:rPr>
                                <w:t>-</w:t>
                              </w:r>
                              <w:r>
                                <w:rPr>
                                  <w:spacing w:val="7"/>
                                  <w:w w:val="126"/>
                                  <w:sz w:val="16"/>
                                </w:rPr>
                                <w:t xml:space="preserve"> </w:t>
                              </w:r>
                              <w:r>
                                <w:rPr>
                                  <w:w w:val="126"/>
                                  <w:sz w:val="16"/>
                                </w:rPr>
                                <w:t>does</w:t>
                              </w:r>
                              <w:r>
                                <w:rPr>
                                  <w:spacing w:val="7"/>
                                  <w:w w:val="126"/>
                                  <w:sz w:val="16"/>
                                </w:rPr>
                                <w:t xml:space="preserve"> </w:t>
                              </w:r>
                              <w:r>
                                <w:rPr>
                                  <w:w w:val="126"/>
                                  <w:sz w:val="16"/>
                                </w:rPr>
                                <w:t>not</w:t>
                              </w:r>
                              <w:r>
                                <w:rPr>
                                  <w:spacing w:val="7"/>
                                  <w:w w:val="126"/>
                                  <w:sz w:val="16"/>
                                </w:rPr>
                                <w:t xml:space="preserve"> </w:t>
                              </w:r>
                              <w:r>
                                <w:rPr>
                                  <w:w w:val="126"/>
                                  <w:sz w:val="16"/>
                                </w:rPr>
                                <w:t>contain</w:t>
                              </w:r>
                              <w:r>
                                <w:rPr>
                                  <w:spacing w:val="7"/>
                                  <w:w w:val="126"/>
                                  <w:sz w:val="16"/>
                                </w:rPr>
                                <w:t xml:space="preserve"> </w:t>
                              </w:r>
                              <w:r>
                                <w:rPr>
                                  <w:w w:val="126"/>
                                  <w:sz w:val="16"/>
                                </w:rPr>
                                <w:t>code</w:t>
                              </w:r>
                              <w:r>
                                <w:rPr>
                                  <w:spacing w:val="7"/>
                                  <w:w w:val="126"/>
                                  <w:sz w:val="16"/>
                                </w:rPr>
                                <w:t xml:space="preserve"> </w:t>
                              </w:r>
                              <w:r>
                                <w:rPr>
                                  <w:w w:val="126"/>
                                  <w:sz w:val="16"/>
                                </w:rPr>
                                <w:t>artifacts</w:t>
                              </w:r>
                            </w:p>
                          </w:txbxContent>
                        </wps:txbx>
                        <wps:bodyPr horzOverflow="overflow" vert="horz" lIns="0" tIns="0" rIns="0" bIns="0" rtlCol="0">
                          <a:noAutofit/>
                        </wps:bodyPr>
                      </wps:wsp>
                    </wpg:wgp>
                  </a:graphicData>
                </a:graphic>
              </wp:inline>
            </w:drawing>
          </mc:Choice>
          <mc:Fallback>
            <w:pict>
              <v:group w14:anchorId="29281BAD" id="Group 31792" o:spid="_x0000_s1313" style="width:505.7pt;height:173.5pt;mso-position-horizontal-relative:char;mso-position-vertical-relative:line" coordsize="64221,2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">
                <v:shape id="Shape 36512" o:spid="_x0000_s1314" style="position:absolute;left:54;top:3664;width:33921;height:91;visibility:visible;mso-wrap-style:square;v-text-anchor:top" coordsize="33921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" path="m,l3392190,r,9144l,9144,,e" fillcolor="black" stroked="f" strokeweight="0">
                  <v:fill opacity="7967f"/>
                  <v:stroke miterlimit="83231f" joinstyle="miter"/>
                  <v:path arrowok="t" textboxrect="0,0,3392190,9144"/>
                </v:shape>
                <v:shape id="Shape 36513" o:spid="_x0000_s1315" style="position:absolute;left:33975;top:3664;width:30192;height:91;visibility:visible;mso-wrap-style:square;v-text-anchor:top" coordsize="3019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" path="m,l3019177,r,9144l,9144,,e" fillcolor="black" stroked="f" strokeweight="0">
                  <v:fill opacity="7967f"/>
                  <v:stroke miterlimit="83231f" joinstyle="miter"/>
                  <v:path arrowok="t" textboxrect="0,0,3019177,9144"/>
                </v:shape>
                <v:shape id="Shape 36514" o:spid="_x0000_s1316" style="position:absolute;left:54;top:7327;width:33921;height:92;visibility:visible;mso-wrap-style:square;v-text-anchor:top" coordsize="33921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" path="m,l3392190,r,9144l,9144,,e" fillcolor="black" stroked="f" strokeweight="0">
                  <v:fill opacity="7967f"/>
                  <v:stroke miterlimit="83231f" joinstyle="miter"/>
                  <v:path arrowok="t" textboxrect="0,0,3392190,9144"/>
                </v:shape>
                <v:shape id="Shape 36515" o:spid="_x0000_s1317" style="position:absolute;left:33975;top:7327;width:30192;height:92;visibility:visible;mso-wrap-style:square;v-text-anchor:top" coordsize="3019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" path="m,l3019177,r,9144l,9144,,e" fillcolor="black" stroked="f" strokeweight="0">
                  <v:fill opacity="7967f"/>
                  <v:stroke miterlimit="83231f" joinstyle="miter"/>
                  <v:path arrowok="t" textboxrect="0,0,3019177,9144"/>
                </v:shape>
                <v:shape id="Shape 36516" o:spid="_x0000_s1318" style="position:absolute;left:54;top:10991;width:33921;height:91;visibility:visible;mso-wrap-style:square;v-text-anchor:top" coordsize="33921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" path="m,l3392190,r,9144l,9144,,e" fillcolor="black" stroked="f" strokeweight="0">
                  <v:fill opacity="7967f"/>
                  <v:stroke miterlimit="83231f" joinstyle="miter"/>
                  <v:path arrowok="t" textboxrect="0,0,3392190,9144"/>
                </v:shape>
                <v:shape id="Shape 36517" o:spid="_x0000_s1319" style="position:absolute;left:33975;top:10991;width:30192;height:91;visibility:visible;mso-wrap-style:square;v-text-anchor:top" coordsize="3019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" path="m,l3019177,r,9144l,9144,,e" fillcolor="black" stroked="f" strokeweight="0">
                  <v:fill opacity="7967f"/>
                  <v:stroke miterlimit="83231f" joinstyle="miter"/>
                  <v:path arrowok="t" textboxrect="0,0,3019177,9144"/>
                </v:shape>
                <v:shape id="Shape 36518" o:spid="_x0000_s1320" style="position:absolute;left:54;top:14655;width:33921;height:91;visibility:visible;mso-wrap-style:square;v-text-anchor:top" coordsize="33921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" path="m,l3392190,r,9144l,9144,,e" fillcolor="black" stroked="f" strokeweight="0">
                  <v:fill opacity="7967f"/>
                  <v:stroke miterlimit="83231f" joinstyle="miter"/>
                  <v:path arrowok="t" textboxrect="0,0,3392190,9144"/>
                </v:shape>
                <v:shape id="Shape 36519" o:spid="_x0000_s1321" style="position:absolute;left:33975;top:14655;width:30192;height:91;visibility:visible;mso-wrap-style:square;v-text-anchor:top" coordsize="3019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" path="m,l3019177,r,9144l,9144,,e" fillcolor="black" stroked="f" strokeweight="0">
                  <v:fill opacity="7967f"/>
                  <v:stroke miterlimit="83231f" joinstyle="miter"/>
                  <v:path arrowok="t" textboxrect="0,0,3019177,9144"/>
                </v:shape>
                <v:shape id="Shape 36520" o:spid="_x0000_s1322" style="position:absolute;left:54;top:18319;width:33921;height:91;visibility:visible;mso-wrap-style:square;v-text-anchor:top" coordsize="33921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" path="m,l3392190,r,9144l,9144,,e" fillcolor="black" stroked="f" strokeweight="0">
                  <v:fill opacity="7967f"/>
                  <v:stroke miterlimit="83231f" joinstyle="miter"/>
                  <v:path arrowok="t" textboxrect="0,0,3392190,9144"/>
                </v:shape>
                <v:shape id="Shape 36521" o:spid="_x0000_s1323" style="position:absolute;left:33975;top:18319;width:30192;height:91;visibility:visible;mso-wrap-style:square;v-text-anchor:top" coordsize="3019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" path="m,l3019177,r,9144l,9144,,e" fillcolor="black" stroked="f" strokeweight="0">
                  <v:fill opacity="7967f"/>
                  <v:stroke miterlimit="83231f" joinstyle="miter"/>
                  <v:path arrowok="t" textboxrect="0,0,3019177,9144"/>
                </v:shape>
                <v:shape id="Shape 2771" o:spid="_x0000_s1324" style="position:absolute;width:64221;height:22036;visibility:visible;mso-wrap-style:square;v-text-anchor:top" coordsize="6422181,2203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" path="m16222,l6405960,v8978,,16221,7293,16221,16272l6422181,2203649r-5406,l6416775,16272v,-6003,-4812,-10815,-10815,-10815l16222,5457v-5953,,-10815,4812,-10815,10815l5407,2203649r-5407,l,16272c,7293,7293,,16222,xe" fillcolor="#35454e" stroked="f" strokeweight="0">
                  <v:stroke miterlimit="83231f" joinstyle="miter"/>
                  <v:path arrowok="t" textboxrect="0,0,6422181,2203649"/>
                </v:shape>
                <v:rect id="Rectangle 2801" o:spid="_x0000_s1325" style="position:absolute;left:1352;top:1146;width:1359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ysw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skXsDfm/AE5OoXAAD//wMAUEsBAi0AFAAGAAgAAAAhANvh9svuAAAAhQEAABMAAAAAAAAA&#10;AAAAAAAAAAAAAFtDb250ZW50X1R5cGVzXS54bWxQSwECLQAUAAYACAAAACEAWvQsW78AAAAVAQAA&#10;CwAAAAAAAAAAAAAAAAAfAQAAX3JlbHMvLnJlbHNQSwECLQAUAAYACAAAACEAiZMrMMYAAADdAAAA&#10;DwAAAAAAAAAAAAAAAAAHAgAAZHJzL2Rvd25yZXYueG1sUEsFBgAAAAADAAMAtwAAAPoCAAAAAA==&#10;" filled="f" stroked="f">
                  <v:textbox inset="0,0,0,0">
                    <w:txbxContent>
                      <w:p w14:paraId="25326EC8" w14:textId="77777777" w:rsidR="00294FC8" w:rsidRDefault="00106299">
                        <w:pPr>
                          <w:spacing w:after="160" w:line="259" w:lineRule="auto"/>
                          <w:ind w:left="0" w:firstLine="0"/>
                        </w:pPr>
                        <w:r>
                          <w:rPr>
                            <w:b/>
                            <w:w w:val="128"/>
                            <w:sz w:val="16"/>
                          </w:rPr>
                          <w:t>Directory</w:t>
                        </w:r>
                        <w:r>
                          <w:rPr>
                            <w:b/>
                            <w:spacing w:val="-2"/>
                            <w:w w:val="128"/>
                            <w:sz w:val="16"/>
                          </w:rPr>
                          <w:t xml:space="preserve"> </w:t>
                        </w:r>
                        <w:r>
                          <w:rPr>
                            <w:b/>
                            <w:w w:val="128"/>
                            <w:sz w:val="16"/>
                          </w:rPr>
                          <w:t>Structure</w:t>
                        </w:r>
                      </w:p>
                    </w:txbxContent>
                  </v:textbox>
                </v:rect>
                <v:rect id="Rectangle 2802" o:spid="_x0000_s1326" style="position:absolute;left:35274;top:1146;width:886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" filled="f" stroked="f">
                  <v:textbox inset="0,0,0,0">
                    <w:txbxContent>
                      <w:p w14:paraId="51A39B9E" w14:textId="77777777" w:rsidR="00294FC8" w:rsidRDefault="00106299">
                        <w:pPr>
                          <w:spacing w:after="160" w:line="259" w:lineRule="auto"/>
                          <w:ind w:left="0" w:firstLine="0"/>
                        </w:pPr>
                        <w:r>
                          <w:rPr>
                            <w:b/>
                            <w:w w:val="126"/>
                            <w:sz w:val="16"/>
                          </w:rPr>
                          <w:t>dot</w:t>
                        </w:r>
                        <w:r>
                          <w:rPr>
                            <w:b/>
                            <w:spacing w:val="-2"/>
                            <w:w w:val="126"/>
                            <w:sz w:val="16"/>
                          </w:rPr>
                          <w:t xml:space="preserve"> </w:t>
                        </w:r>
                        <w:r>
                          <w:rPr>
                            <w:b/>
                            <w:w w:val="126"/>
                            <w:sz w:val="16"/>
                          </w:rPr>
                          <w:t>Notation</w:t>
                        </w:r>
                      </w:p>
                    </w:txbxContent>
                  </v:textbox>
                </v:rect>
                <v:rect id="Rectangle 2803" o:spid="_x0000_s1327" style="position:absolute;left:1352;top:4810;width:672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RDcxgAAAN0AAAAPAAAAZHJzL2Rvd25yZXYueG1sRI9Ba8JA&#10;FITvBf/D8oTe6qYRSo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Fg0Q3MYAAADdAAAA&#10;DwAAAAAAAAAAAAAAAAAHAgAAZHJzL2Rvd25yZXYueG1sUEsFBgAAAAADAAMAtwAAAPoCAAAAAA==&#10;" filled="f" stroked="f">
                  <v:textbox inset="0,0,0,0">
                    <w:txbxContent>
                      <w:p w14:paraId="6B515371" w14:textId="77777777" w:rsidR="00294FC8" w:rsidRDefault="00106299">
                        <w:pPr>
                          <w:spacing w:after="160" w:line="259" w:lineRule="auto"/>
                          <w:ind w:left="0" w:firstLine="0"/>
                        </w:pPr>
                        <w:r>
                          <w:rPr>
                            <w:w w:val="123"/>
                            <w:sz w:val="16"/>
                          </w:rPr>
                          <w:t>./einvoice</w:t>
                        </w:r>
                      </w:p>
                    </w:txbxContent>
                  </v:textbox>
                </v:rect>
                <v:rect id="Rectangle 2804" o:spid="_x0000_s1328" style="position:absolute;left:35274;top:4810;width:577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IioxgAAAN0AAAAPAAAAZHJzL2Rvd25yZXYueG1sRI9Ba8JA&#10;FITvBf/D8oTe6qZBSo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meSIqMYAAADdAAAA&#10;DwAAAAAAAAAAAAAAAAAHAgAAZHJzL2Rvd25yZXYueG1sUEsFBgAAAAADAAMAtwAAAPoCAAAAAA==&#10;" filled="f" stroked="f">
                  <v:textbox inset="0,0,0,0">
                    <w:txbxContent>
                      <w:p w14:paraId="1EA60367" w14:textId="77777777" w:rsidR="00294FC8" w:rsidRDefault="00106299">
                        <w:pPr>
                          <w:spacing w:after="160" w:line="259" w:lineRule="auto"/>
                          <w:ind w:left="0" w:firstLine="0"/>
                        </w:pPr>
                        <w:r>
                          <w:rPr>
                            <w:w w:val="125"/>
                            <w:sz w:val="16"/>
                          </w:rPr>
                          <w:t>einvoice</w:t>
                        </w:r>
                      </w:p>
                    </w:txbxContent>
                  </v:textbox>
                </v:rect>
                <v:rect id="Rectangle 2805" o:spid="_x0000_s1329" style="position:absolute;left:1352;top:8474;width:1402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C0zxgAAAN0AAAAPAAAAZHJzL2Rvd25yZXYueG1sRI9Ba8JA&#10;FITvBf/D8oTe6qYBS4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9qgtM8YAAADdAAAA&#10;DwAAAAAAAAAAAAAAAAAHAgAAZHJzL2Rvd25yZXYueG1sUEsFBgAAAAADAAMAtwAAAPoCAAAAAA==&#10;" filled="f" stroked="f">
                  <v:textbox inset="0,0,0,0">
                    <w:txbxContent>
                      <w:p w14:paraId="0110E033" w14:textId="77777777" w:rsidR="00294FC8" w:rsidRDefault="00106299">
                        <w:pPr>
                          <w:spacing w:after="160" w:line="259" w:lineRule="auto"/>
                          <w:ind w:left="0" w:firstLine="0"/>
                        </w:pPr>
                        <w:r>
                          <w:rPr>
                            <w:w w:val="125"/>
                            <w:sz w:val="16"/>
                          </w:rPr>
                          <w:t>./einvoice/discovery</w:t>
                        </w:r>
                      </w:p>
                    </w:txbxContent>
                  </v:textbox>
                </v:rect>
                <v:rect id="Rectangle 2806" o:spid="_x0000_s1330" style="position:absolute;left:35274;top:8474;width:1270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" filled="f" stroked="f">
                  <v:textbox inset="0,0,0,0">
                    <w:txbxContent>
                      <w:p w14:paraId="64069A2E" w14:textId="77777777" w:rsidR="00294FC8" w:rsidRDefault="00106299">
                        <w:pPr>
                          <w:spacing w:after="160" w:line="259" w:lineRule="auto"/>
                          <w:ind w:left="0" w:firstLine="0"/>
                        </w:pPr>
                        <w:r>
                          <w:rPr>
                            <w:w w:val="124"/>
                            <w:sz w:val="16"/>
                          </w:rPr>
                          <w:t>einvoice.discovery</w:t>
                        </w:r>
                      </w:p>
                    </w:txbxContent>
                  </v:textbox>
                </v:rect>
                <v:rect id="Rectangle 2807" o:spid="_x0000_s1331" style="position:absolute;left:1352;top:12137;width:1277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hbf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uIkeoH/N+EJyPUfAAAA//8DAFBLAQItABQABgAIAAAAIQDb4fbL7gAAAIUBAAATAAAAAAAA&#10;AAAAAAAAAAAAAABbQ29udGVudF9UeXBlc10ueG1sUEsBAi0AFAAGAAgAAAAhAFr0LFu/AAAAFQEA&#10;AAsAAAAAAAAAAAAAAAAAHwEAAF9yZWxzLy5yZWxzUEsBAi0AFAAGAAgAAAAhAGk2Ft/HAAAA3QAA&#10;AA8AAAAAAAAAAAAAAAAABwIAAGRycy9kb3ducmV2LnhtbFBLBQYAAAAAAwADALcAAAD7AgAAAAA=&#10;" filled="f" stroked="f">
                  <v:textbox inset="0,0,0,0">
                    <w:txbxContent>
                      <w:p w14:paraId="2F2C19D8" w14:textId="77777777" w:rsidR="00294FC8" w:rsidRDefault="00106299">
                        <w:pPr>
                          <w:spacing w:after="160" w:line="259" w:lineRule="auto"/>
                          <w:ind w:left="0" w:firstLine="0"/>
                        </w:pPr>
                        <w:r>
                          <w:rPr>
                            <w:w w:val="123"/>
                            <w:sz w:val="16"/>
                          </w:rPr>
                          <w:t>./einvoice/delivery</w:t>
                        </w:r>
                      </w:p>
                    </w:txbxContent>
                  </v:textbox>
                </v:rect>
                <v:rect id="Rectangle 2808" o:spid="_x0000_s1332" style="position:absolute;left:35274;top:12137;width:1145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" filled="f" stroked="f">
                  <v:textbox inset="0,0,0,0">
                    <w:txbxContent>
                      <w:p w14:paraId="6CDCC48C" w14:textId="77777777" w:rsidR="00294FC8" w:rsidRDefault="00106299">
                        <w:pPr>
                          <w:spacing w:after="160" w:line="259" w:lineRule="auto"/>
                          <w:ind w:left="0" w:firstLine="0"/>
                        </w:pPr>
                        <w:r>
                          <w:rPr>
                            <w:w w:val="122"/>
                            <w:sz w:val="16"/>
                          </w:rPr>
                          <w:t>einvoice.delivery</w:t>
                        </w:r>
                      </w:p>
                    </w:txbxContent>
                  </v:textbox>
                </v:rect>
                <v:rect id="Rectangle 2809" o:spid="_x0000_s1333" style="position:absolute;left:1352;top:15801;width:996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" filled="f" stroked="f">
                  <v:textbox inset="0,0,0,0">
                    <w:txbxContent>
                      <w:p w14:paraId="2F243F11" w14:textId="77777777" w:rsidR="00294FC8" w:rsidRDefault="00106299">
                        <w:pPr>
                          <w:spacing w:after="160" w:line="259" w:lineRule="auto"/>
                          <w:ind w:left="0" w:firstLine="0"/>
                        </w:pPr>
                        <w:r>
                          <w:rPr>
                            <w:w w:val="123"/>
                            <w:sz w:val="16"/>
                          </w:rPr>
                          <w:t>./einvoice/test</w:t>
                        </w:r>
                      </w:p>
                    </w:txbxContent>
                  </v:textbox>
                </v:rect>
                <v:rect id="Rectangle 2810" o:spid="_x0000_s1334" style="position:absolute;left:35274;top:15801;width:864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" filled="f" stroked="f">
                  <v:textbox inset="0,0,0,0">
                    <w:txbxContent>
                      <w:p w14:paraId="7E85BE59" w14:textId="77777777" w:rsidR="00294FC8" w:rsidRDefault="00106299">
                        <w:pPr>
                          <w:spacing w:after="160" w:line="259" w:lineRule="auto"/>
                          <w:ind w:left="0" w:firstLine="0"/>
                        </w:pPr>
                        <w:r>
                          <w:rPr>
                            <w:w w:val="122"/>
                            <w:sz w:val="16"/>
                          </w:rPr>
                          <w:t>einvoice.test</w:t>
                        </w:r>
                      </w:p>
                    </w:txbxContent>
                  </v:textbox>
                </v:rect>
                <v:rect id="Rectangle 2811" o:spid="_x0000_s1335" style="position:absolute;left:1352;top:19465;width:10761;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r3t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ySOIbrm/AE5PofAAD//wMAUEsBAi0AFAAGAAgAAAAhANvh9svuAAAAhQEAABMAAAAAAAAA&#10;AAAAAAAAAAAAAFtDb250ZW50X1R5cGVzXS54bWxQSwECLQAUAAYACAAAACEAWvQsW78AAAAVAQAA&#10;CwAAAAAAAAAAAAAAAAAfAQAAX3JlbHMvLnJlbHNQSwECLQAUAAYACAAAACEADEq97cYAAADdAAAA&#10;DwAAAAAAAAAAAAAAAAAHAgAAZHJzL2Rvd25yZXYueG1sUEsFBgAAAAADAAMAtwAAAPoCAAAAAA==&#10;" filled="f" stroked="f">
                  <v:textbox inset="0,0,0,0">
                    <w:txbxContent>
                      <w:p w14:paraId="319F5273" w14:textId="77777777" w:rsidR="00294FC8" w:rsidRDefault="00106299">
                        <w:pPr>
                          <w:spacing w:after="160" w:line="259" w:lineRule="auto"/>
                          <w:ind w:left="0" w:firstLine="0"/>
                        </w:pPr>
                        <w:r>
                          <w:rPr>
                            <w:w w:val="126"/>
                            <w:sz w:val="16"/>
                          </w:rPr>
                          <w:t>./einvoice/docs</w:t>
                        </w:r>
                      </w:p>
                    </w:txbxContent>
                  </v:textbox>
                </v:rect>
                <v:rect id="Rectangle 2812" o:spid="_x0000_s1336" style="position:absolute;left:35274;top:19465;width:2508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COa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Zwlc34QnIJcXAAAA//8DAFBLAQItABQABgAIAAAAIQDb4fbL7gAAAIUBAAATAAAAAAAA&#10;AAAAAAAAAAAAAABbQ29udGVudF9UeXBlc10ueG1sUEsBAi0AFAAGAAgAAAAhAFr0LFu/AAAAFQEA&#10;AAsAAAAAAAAAAAAAAAAAHwEAAF9yZWxzLy5yZWxzUEsBAi0AFAAGAAgAAAAhAPyYI5rHAAAA3QAA&#10;AA8AAAAAAAAAAAAAAAAABwIAAGRycy9kb3ducmV2LnhtbFBLBQYAAAAAAwADALcAAAD7AgAAAAA=&#10;" filled="f" stroked="f">
                  <v:textbox inset="0,0,0,0">
                    <w:txbxContent>
                      <w:p w14:paraId="2F5307C3" w14:textId="77777777" w:rsidR="00294FC8" w:rsidRDefault="00106299">
                        <w:pPr>
                          <w:spacing w:after="160" w:line="259" w:lineRule="auto"/>
                          <w:ind w:left="0" w:firstLine="0"/>
                        </w:pPr>
                        <w:r>
                          <w:rPr>
                            <w:w w:val="126"/>
                            <w:sz w:val="16"/>
                          </w:rPr>
                          <w:t>NA</w:t>
                        </w:r>
                        <w:r>
                          <w:rPr>
                            <w:spacing w:val="7"/>
                            <w:w w:val="126"/>
                            <w:sz w:val="16"/>
                          </w:rPr>
                          <w:t xml:space="preserve"> </w:t>
                        </w:r>
                        <w:r>
                          <w:rPr>
                            <w:w w:val="126"/>
                            <w:sz w:val="16"/>
                          </w:rPr>
                          <w:t>-</w:t>
                        </w:r>
                        <w:r>
                          <w:rPr>
                            <w:spacing w:val="7"/>
                            <w:w w:val="126"/>
                            <w:sz w:val="16"/>
                          </w:rPr>
                          <w:t xml:space="preserve"> </w:t>
                        </w:r>
                        <w:r>
                          <w:rPr>
                            <w:w w:val="126"/>
                            <w:sz w:val="16"/>
                          </w:rPr>
                          <w:t>does</w:t>
                        </w:r>
                        <w:r>
                          <w:rPr>
                            <w:spacing w:val="7"/>
                            <w:w w:val="126"/>
                            <w:sz w:val="16"/>
                          </w:rPr>
                          <w:t xml:space="preserve"> </w:t>
                        </w:r>
                        <w:r>
                          <w:rPr>
                            <w:w w:val="126"/>
                            <w:sz w:val="16"/>
                          </w:rPr>
                          <w:t>not</w:t>
                        </w:r>
                        <w:r>
                          <w:rPr>
                            <w:spacing w:val="7"/>
                            <w:w w:val="126"/>
                            <w:sz w:val="16"/>
                          </w:rPr>
                          <w:t xml:space="preserve"> </w:t>
                        </w:r>
                        <w:r>
                          <w:rPr>
                            <w:w w:val="126"/>
                            <w:sz w:val="16"/>
                          </w:rPr>
                          <w:t>contain</w:t>
                        </w:r>
                        <w:r>
                          <w:rPr>
                            <w:spacing w:val="7"/>
                            <w:w w:val="126"/>
                            <w:sz w:val="16"/>
                          </w:rPr>
                          <w:t xml:space="preserve"> </w:t>
                        </w:r>
                        <w:r>
                          <w:rPr>
                            <w:w w:val="126"/>
                            <w:sz w:val="16"/>
                          </w:rPr>
                          <w:t>code</w:t>
                        </w:r>
                        <w:r>
                          <w:rPr>
                            <w:spacing w:val="7"/>
                            <w:w w:val="126"/>
                            <w:sz w:val="16"/>
                          </w:rPr>
                          <w:t xml:space="preserve"> </w:t>
                        </w:r>
                        <w:r>
                          <w:rPr>
                            <w:w w:val="126"/>
                            <w:sz w:val="16"/>
                          </w:rPr>
                          <w:t>artifacts</w:t>
                        </w:r>
                      </w:p>
                    </w:txbxContent>
                  </v:textbox>
                </v:rect>
                <w10:anchorlock/>
              </v:group>
            </w:pict>
          </mc:Fallback>
        </mc:AlternateContent>
      </w:r>
    </w:p>
    <w:p w14:paraId="13F37027" w14:textId="77777777" w:rsidR="00294FC8" w:rsidRDefault="00106299">
      <w:pPr>
        <w:spacing w:after="277" w:line="259" w:lineRule="auto"/>
        <w:ind w:left="0" w:right="-7" w:firstLine="0"/>
      </w:pPr>
      <w:r>
        <w:rPr>
          <w:noProof/>
          <w:sz w:val="22"/>
        </w:rPr>
        <w:lastRenderedPageBreak/>
        <mc:AlternateContent>
          <mc:Choice Requires="wpg">
            <w:drawing>
              <wp:inline distT="0" distB="0" distL="0" distR="0" wp14:anchorId="4752FD8C" wp14:editId="55D5B05D">
                <wp:extent cx="6422181" cy="2868513"/>
                <wp:effectExtent l="0" t="0" r="0" b="0"/>
                <wp:docPr id="29637" name="Group 29637"/>
                <wp:cNvGraphicFramePr/>
                <a:graphic xmlns:a="http://schemas.openxmlformats.org/drawingml/2006/main">
                  <a:graphicData uri="http://schemas.microsoft.com/office/word/2010/wordprocessingGroup">
                    <wpg:wgp>
                      <wpg:cNvGrpSpPr/>
                      <wpg:grpSpPr>
                        <a:xfrm>
                          <a:off x="0" y="0"/>
                          <a:ext cx="6422181" cy="2868513"/>
                          <a:chOff x="0" y="0"/>
                          <a:chExt cx="6422181" cy="2868513"/>
                        </a:xfrm>
                      </wpg:grpSpPr>
                      <wps:wsp>
                        <wps:cNvPr id="36612" name="Shape 36612"/>
                        <wps:cNvSpPr/>
                        <wps:spPr>
                          <a:xfrm>
                            <a:off x="5407" y="366366"/>
                            <a:ext cx="3392190" cy="9144"/>
                          </a:xfrm>
                          <a:custGeom>
                            <a:avLst/>
                            <a:gdLst/>
                            <a:ahLst/>
                            <a:cxnLst/>
                            <a:rect l="0" t="0" r="0" b="0"/>
                            <a:pathLst>
                              <a:path w="3392190" h="9144">
                                <a:moveTo>
                                  <a:pt x="0" y="0"/>
                                </a:moveTo>
                                <a:lnTo>
                                  <a:pt x="3392190" y="0"/>
                                </a:lnTo>
                                <a:lnTo>
                                  <a:pt x="3392190"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613" name="Shape 36613"/>
                        <wps:cNvSpPr/>
                        <wps:spPr>
                          <a:xfrm>
                            <a:off x="3397597" y="366366"/>
                            <a:ext cx="3019177" cy="9144"/>
                          </a:xfrm>
                          <a:custGeom>
                            <a:avLst/>
                            <a:gdLst/>
                            <a:ahLst/>
                            <a:cxnLst/>
                            <a:rect l="0" t="0" r="0" b="0"/>
                            <a:pathLst>
                              <a:path w="3019177" h="9144">
                                <a:moveTo>
                                  <a:pt x="0" y="0"/>
                                </a:moveTo>
                                <a:lnTo>
                                  <a:pt x="3019177" y="0"/>
                                </a:lnTo>
                                <a:lnTo>
                                  <a:pt x="301917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614" name="Shape 36614"/>
                        <wps:cNvSpPr/>
                        <wps:spPr>
                          <a:xfrm>
                            <a:off x="5407" y="732731"/>
                            <a:ext cx="3392190" cy="9144"/>
                          </a:xfrm>
                          <a:custGeom>
                            <a:avLst/>
                            <a:gdLst/>
                            <a:ahLst/>
                            <a:cxnLst/>
                            <a:rect l="0" t="0" r="0" b="0"/>
                            <a:pathLst>
                              <a:path w="3392190" h="9144">
                                <a:moveTo>
                                  <a:pt x="0" y="0"/>
                                </a:moveTo>
                                <a:lnTo>
                                  <a:pt x="3392190" y="0"/>
                                </a:lnTo>
                                <a:lnTo>
                                  <a:pt x="3392190"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615" name="Shape 36615"/>
                        <wps:cNvSpPr/>
                        <wps:spPr>
                          <a:xfrm>
                            <a:off x="3397597" y="732731"/>
                            <a:ext cx="3019177" cy="9144"/>
                          </a:xfrm>
                          <a:custGeom>
                            <a:avLst/>
                            <a:gdLst/>
                            <a:ahLst/>
                            <a:cxnLst/>
                            <a:rect l="0" t="0" r="0" b="0"/>
                            <a:pathLst>
                              <a:path w="3019177" h="9144">
                                <a:moveTo>
                                  <a:pt x="0" y="0"/>
                                </a:moveTo>
                                <a:lnTo>
                                  <a:pt x="3019177" y="0"/>
                                </a:lnTo>
                                <a:lnTo>
                                  <a:pt x="301917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616" name="Shape 36616"/>
                        <wps:cNvSpPr/>
                        <wps:spPr>
                          <a:xfrm>
                            <a:off x="5407" y="1099146"/>
                            <a:ext cx="3392190" cy="9144"/>
                          </a:xfrm>
                          <a:custGeom>
                            <a:avLst/>
                            <a:gdLst/>
                            <a:ahLst/>
                            <a:cxnLst/>
                            <a:rect l="0" t="0" r="0" b="0"/>
                            <a:pathLst>
                              <a:path w="3392190" h="9144">
                                <a:moveTo>
                                  <a:pt x="0" y="0"/>
                                </a:moveTo>
                                <a:lnTo>
                                  <a:pt x="3392190" y="0"/>
                                </a:lnTo>
                                <a:lnTo>
                                  <a:pt x="3392190"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617" name="Shape 36617"/>
                        <wps:cNvSpPr/>
                        <wps:spPr>
                          <a:xfrm>
                            <a:off x="3397597" y="1099146"/>
                            <a:ext cx="3019177" cy="9144"/>
                          </a:xfrm>
                          <a:custGeom>
                            <a:avLst/>
                            <a:gdLst/>
                            <a:ahLst/>
                            <a:cxnLst/>
                            <a:rect l="0" t="0" r="0" b="0"/>
                            <a:pathLst>
                              <a:path w="3019177" h="9144">
                                <a:moveTo>
                                  <a:pt x="0" y="0"/>
                                </a:moveTo>
                                <a:lnTo>
                                  <a:pt x="3019177" y="0"/>
                                </a:lnTo>
                                <a:lnTo>
                                  <a:pt x="301917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618" name="Shape 36618"/>
                        <wps:cNvSpPr/>
                        <wps:spPr>
                          <a:xfrm>
                            <a:off x="5407" y="2130376"/>
                            <a:ext cx="3392190" cy="9144"/>
                          </a:xfrm>
                          <a:custGeom>
                            <a:avLst/>
                            <a:gdLst/>
                            <a:ahLst/>
                            <a:cxnLst/>
                            <a:rect l="0" t="0" r="0" b="0"/>
                            <a:pathLst>
                              <a:path w="3392190" h="9144">
                                <a:moveTo>
                                  <a:pt x="0" y="0"/>
                                </a:moveTo>
                                <a:lnTo>
                                  <a:pt x="3392190" y="0"/>
                                </a:lnTo>
                                <a:lnTo>
                                  <a:pt x="3392190"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619" name="Shape 36619"/>
                        <wps:cNvSpPr/>
                        <wps:spPr>
                          <a:xfrm>
                            <a:off x="3397597" y="2130376"/>
                            <a:ext cx="3019177" cy="9144"/>
                          </a:xfrm>
                          <a:custGeom>
                            <a:avLst/>
                            <a:gdLst/>
                            <a:ahLst/>
                            <a:cxnLst/>
                            <a:rect l="0" t="0" r="0" b="0"/>
                            <a:pathLst>
                              <a:path w="3019177" h="9144">
                                <a:moveTo>
                                  <a:pt x="0" y="0"/>
                                </a:moveTo>
                                <a:lnTo>
                                  <a:pt x="3019177" y="0"/>
                                </a:lnTo>
                                <a:lnTo>
                                  <a:pt x="301917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620" name="Shape 36620"/>
                        <wps:cNvSpPr/>
                        <wps:spPr>
                          <a:xfrm>
                            <a:off x="5407" y="2496742"/>
                            <a:ext cx="3392190" cy="9144"/>
                          </a:xfrm>
                          <a:custGeom>
                            <a:avLst/>
                            <a:gdLst/>
                            <a:ahLst/>
                            <a:cxnLst/>
                            <a:rect l="0" t="0" r="0" b="0"/>
                            <a:pathLst>
                              <a:path w="3392190" h="9144">
                                <a:moveTo>
                                  <a:pt x="0" y="0"/>
                                </a:moveTo>
                                <a:lnTo>
                                  <a:pt x="3392190" y="0"/>
                                </a:lnTo>
                                <a:lnTo>
                                  <a:pt x="3392190"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621" name="Shape 36621"/>
                        <wps:cNvSpPr/>
                        <wps:spPr>
                          <a:xfrm>
                            <a:off x="3397597" y="2496742"/>
                            <a:ext cx="3019177" cy="9144"/>
                          </a:xfrm>
                          <a:custGeom>
                            <a:avLst/>
                            <a:gdLst/>
                            <a:ahLst/>
                            <a:cxnLst/>
                            <a:rect l="0" t="0" r="0" b="0"/>
                            <a:pathLst>
                              <a:path w="3019177" h="9144">
                                <a:moveTo>
                                  <a:pt x="0" y="0"/>
                                </a:moveTo>
                                <a:lnTo>
                                  <a:pt x="3019177" y="0"/>
                                </a:lnTo>
                                <a:lnTo>
                                  <a:pt x="301917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2828" name="Shape 2828"/>
                        <wps:cNvSpPr/>
                        <wps:spPr>
                          <a:xfrm>
                            <a:off x="0" y="0"/>
                            <a:ext cx="6422181" cy="2868513"/>
                          </a:xfrm>
                          <a:custGeom>
                            <a:avLst/>
                            <a:gdLst/>
                            <a:ahLst/>
                            <a:cxnLst/>
                            <a:rect l="0" t="0" r="0" b="0"/>
                            <a:pathLst>
                              <a:path w="6422181" h="2868513">
                                <a:moveTo>
                                  <a:pt x="0" y="0"/>
                                </a:moveTo>
                                <a:lnTo>
                                  <a:pt x="5407" y="0"/>
                                </a:lnTo>
                                <a:lnTo>
                                  <a:pt x="5407" y="2852292"/>
                                </a:lnTo>
                                <a:cubicBezTo>
                                  <a:pt x="5407" y="2858244"/>
                                  <a:pt x="10269" y="2863108"/>
                                  <a:pt x="16222" y="2863108"/>
                                </a:cubicBezTo>
                                <a:lnTo>
                                  <a:pt x="6405960" y="2863108"/>
                                </a:lnTo>
                                <a:cubicBezTo>
                                  <a:pt x="6411963" y="2863108"/>
                                  <a:pt x="6416775" y="2858244"/>
                                  <a:pt x="6416775" y="2852292"/>
                                </a:cubicBezTo>
                                <a:lnTo>
                                  <a:pt x="6416775" y="0"/>
                                </a:lnTo>
                                <a:lnTo>
                                  <a:pt x="6422181" y="0"/>
                                </a:lnTo>
                                <a:lnTo>
                                  <a:pt x="6422181" y="2852292"/>
                                </a:lnTo>
                                <a:cubicBezTo>
                                  <a:pt x="6422181" y="2861271"/>
                                  <a:pt x="6414938" y="2868513"/>
                                  <a:pt x="6405960" y="2868513"/>
                                </a:cubicBezTo>
                                <a:lnTo>
                                  <a:pt x="16222" y="2868513"/>
                                </a:lnTo>
                                <a:cubicBezTo>
                                  <a:pt x="7293" y="2868513"/>
                                  <a:pt x="0" y="2861271"/>
                                  <a:pt x="0" y="2852292"/>
                                </a:cubicBez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2854" name="Rectangle 2854"/>
                        <wps:cNvSpPr/>
                        <wps:spPr>
                          <a:xfrm>
                            <a:off x="135248" y="114628"/>
                            <a:ext cx="1359859" cy="193401"/>
                          </a:xfrm>
                          <a:prstGeom prst="rect">
                            <a:avLst/>
                          </a:prstGeom>
                          <a:ln>
                            <a:noFill/>
                          </a:ln>
                        </wps:spPr>
                        <wps:txbx>
                          <w:txbxContent>
                            <w:p w14:paraId="63D340C3" w14:textId="77777777" w:rsidR="00294FC8" w:rsidRDefault="00106299">
                              <w:pPr>
                                <w:spacing w:after="160" w:line="259" w:lineRule="auto"/>
                                <w:ind w:left="0" w:firstLine="0"/>
                              </w:pPr>
                              <w:r>
                                <w:rPr>
                                  <w:b/>
                                  <w:w w:val="128"/>
                                  <w:sz w:val="16"/>
                                </w:rPr>
                                <w:t>Directory</w:t>
                              </w:r>
                              <w:r>
                                <w:rPr>
                                  <w:b/>
                                  <w:spacing w:val="-2"/>
                                  <w:w w:val="128"/>
                                  <w:sz w:val="16"/>
                                </w:rPr>
                                <w:t xml:space="preserve"> </w:t>
                              </w:r>
                              <w:r>
                                <w:rPr>
                                  <w:b/>
                                  <w:w w:val="128"/>
                                  <w:sz w:val="16"/>
                                </w:rPr>
                                <w:t>Structure</w:t>
                              </w:r>
                            </w:p>
                          </w:txbxContent>
                        </wps:txbx>
                        <wps:bodyPr horzOverflow="overflow" vert="horz" lIns="0" tIns="0" rIns="0" bIns="0" rtlCol="0">
                          <a:noAutofit/>
                        </wps:bodyPr>
                      </wps:wsp>
                      <wps:wsp>
                        <wps:cNvPr id="2855" name="Rectangle 2855"/>
                        <wps:cNvSpPr/>
                        <wps:spPr>
                          <a:xfrm>
                            <a:off x="3527438" y="114628"/>
                            <a:ext cx="886799" cy="193401"/>
                          </a:xfrm>
                          <a:prstGeom prst="rect">
                            <a:avLst/>
                          </a:prstGeom>
                          <a:ln>
                            <a:noFill/>
                          </a:ln>
                        </wps:spPr>
                        <wps:txbx>
                          <w:txbxContent>
                            <w:p w14:paraId="53158265" w14:textId="77777777" w:rsidR="00294FC8" w:rsidRDefault="00106299">
                              <w:pPr>
                                <w:spacing w:after="160" w:line="259" w:lineRule="auto"/>
                                <w:ind w:left="0" w:firstLine="0"/>
                              </w:pPr>
                              <w:r>
                                <w:rPr>
                                  <w:b/>
                                  <w:w w:val="126"/>
                                  <w:sz w:val="16"/>
                                </w:rPr>
                                <w:t>dot</w:t>
                              </w:r>
                              <w:r>
                                <w:rPr>
                                  <w:b/>
                                  <w:spacing w:val="-2"/>
                                  <w:w w:val="126"/>
                                  <w:sz w:val="16"/>
                                </w:rPr>
                                <w:t xml:space="preserve"> </w:t>
                              </w:r>
                              <w:r>
                                <w:rPr>
                                  <w:b/>
                                  <w:w w:val="126"/>
                                  <w:sz w:val="16"/>
                                </w:rPr>
                                <w:t>Notation</w:t>
                              </w:r>
                            </w:p>
                          </w:txbxContent>
                        </wps:txbx>
                        <wps:bodyPr horzOverflow="overflow" vert="horz" lIns="0" tIns="0" rIns="0" bIns="0" rtlCol="0">
                          <a:noAutofit/>
                        </wps:bodyPr>
                      </wps:wsp>
                      <wps:wsp>
                        <wps:cNvPr id="2856" name="Rectangle 2856"/>
                        <wps:cNvSpPr/>
                        <wps:spPr>
                          <a:xfrm>
                            <a:off x="135248" y="481004"/>
                            <a:ext cx="1774649" cy="193401"/>
                          </a:xfrm>
                          <a:prstGeom prst="rect">
                            <a:avLst/>
                          </a:prstGeom>
                          <a:ln>
                            <a:noFill/>
                          </a:ln>
                        </wps:spPr>
                        <wps:txbx>
                          <w:txbxContent>
                            <w:p w14:paraId="36C48EC0" w14:textId="77777777" w:rsidR="00294FC8" w:rsidRDefault="00106299">
                              <w:pPr>
                                <w:spacing w:after="160" w:line="259" w:lineRule="auto"/>
                                <w:ind w:left="0" w:firstLine="0"/>
                              </w:pPr>
                              <w:r>
                                <w:rPr>
                                  <w:w w:val="125"/>
                                  <w:sz w:val="16"/>
                                </w:rPr>
                                <w:t>./einvoice/discovery/conf</w:t>
                              </w:r>
                            </w:p>
                          </w:txbxContent>
                        </wps:txbx>
                        <wps:bodyPr horzOverflow="overflow" vert="horz" lIns="0" tIns="0" rIns="0" bIns="0" rtlCol="0">
                          <a:noAutofit/>
                        </wps:bodyPr>
                      </wps:wsp>
                      <wps:wsp>
                        <wps:cNvPr id="2857" name="Rectangle 2857"/>
                        <wps:cNvSpPr/>
                        <wps:spPr>
                          <a:xfrm>
                            <a:off x="3527438" y="481004"/>
                            <a:ext cx="1605865" cy="193401"/>
                          </a:xfrm>
                          <a:prstGeom prst="rect">
                            <a:avLst/>
                          </a:prstGeom>
                          <a:ln>
                            <a:noFill/>
                          </a:ln>
                        </wps:spPr>
                        <wps:txbx>
                          <w:txbxContent>
                            <w:p w14:paraId="36562FE8" w14:textId="77777777" w:rsidR="00294FC8" w:rsidRDefault="00106299">
                              <w:pPr>
                                <w:spacing w:after="160" w:line="259" w:lineRule="auto"/>
                                <w:ind w:left="0" w:firstLine="0"/>
                              </w:pPr>
                              <w:r>
                                <w:rPr>
                                  <w:w w:val="123"/>
                                  <w:sz w:val="16"/>
                                </w:rPr>
                                <w:t>einvoice.discovery.conf</w:t>
                              </w:r>
                            </w:p>
                          </w:txbxContent>
                        </wps:txbx>
                        <wps:bodyPr horzOverflow="overflow" vert="horz" lIns="0" tIns="0" rIns="0" bIns="0" rtlCol="0">
                          <a:noAutofit/>
                        </wps:bodyPr>
                      </wps:wsp>
                      <wps:wsp>
                        <wps:cNvPr id="2858" name="Rectangle 2858"/>
                        <wps:cNvSpPr/>
                        <wps:spPr>
                          <a:xfrm>
                            <a:off x="135248" y="847379"/>
                            <a:ext cx="1798824" cy="193401"/>
                          </a:xfrm>
                          <a:prstGeom prst="rect">
                            <a:avLst/>
                          </a:prstGeom>
                          <a:ln>
                            <a:noFill/>
                          </a:ln>
                        </wps:spPr>
                        <wps:txbx>
                          <w:txbxContent>
                            <w:p w14:paraId="6813053A" w14:textId="77777777" w:rsidR="00294FC8" w:rsidRDefault="00106299">
                              <w:pPr>
                                <w:spacing w:after="160" w:line="259" w:lineRule="auto"/>
                                <w:ind w:left="0" w:firstLine="0"/>
                              </w:pPr>
                              <w:r>
                                <w:rPr>
                                  <w:w w:val="126"/>
                                  <w:sz w:val="16"/>
                                </w:rPr>
                                <w:t>./einvoice/discovery/data</w:t>
                              </w:r>
                            </w:p>
                          </w:txbxContent>
                        </wps:txbx>
                        <wps:bodyPr horzOverflow="overflow" vert="horz" lIns="0" tIns="0" rIns="0" bIns="0" rtlCol="0">
                          <a:noAutofit/>
                        </wps:bodyPr>
                      </wps:wsp>
                      <wps:wsp>
                        <wps:cNvPr id="2859" name="Rectangle 2859"/>
                        <wps:cNvSpPr/>
                        <wps:spPr>
                          <a:xfrm>
                            <a:off x="3527438" y="847379"/>
                            <a:ext cx="1630040" cy="193401"/>
                          </a:xfrm>
                          <a:prstGeom prst="rect">
                            <a:avLst/>
                          </a:prstGeom>
                          <a:ln>
                            <a:noFill/>
                          </a:ln>
                        </wps:spPr>
                        <wps:txbx>
                          <w:txbxContent>
                            <w:p w14:paraId="217AC72E" w14:textId="77777777" w:rsidR="00294FC8" w:rsidRDefault="00106299">
                              <w:pPr>
                                <w:spacing w:after="160" w:line="259" w:lineRule="auto"/>
                                <w:ind w:left="0" w:firstLine="0"/>
                              </w:pPr>
                              <w:r>
                                <w:rPr>
                                  <w:w w:val="125"/>
                                  <w:sz w:val="16"/>
                                </w:rPr>
                                <w:t>einvoice.discovery.data</w:t>
                              </w:r>
                            </w:p>
                          </w:txbxContent>
                        </wps:txbx>
                        <wps:bodyPr horzOverflow="overflow" vert="horz" lIns="0" tIns="0" rIns="0" bIns="0" rtlCol="0">
                          <a:noAutofit/>
                        </wps:bodyPr>
                      </wps:wsp>
                      <wps:wsp>
                        <wps:cNvPr id="2860" name="Rectangle 2860"/>
                        <wps:cNvSpPr/>
                        <wps:spPr>
                          <a:xfrm>
                            <a:off x="135248" y="1213755"/>
                            <a:ext cx="3506887" cy="193401"/>
                          </a:xfrm>
                          <a:prstGeom prst="rect">
                            <a:avLst/>
                          </a:prstGeom>
                          <a:ln>
                            <a:noFill/>
                          </a:ln>
                        </wps:spPr>
                        <wps:txbx>
                          <w:txbxContent>
                            <w:p w14:paraId="443E15A4" w14:textId="77777777" w:rsidR="00294FC8" w:rsidRDefault="00106299">
                              <w:pPr>
                                <w:spacing w:after="160" w:line="259" w:lineRule="auto"/>
                                <w:ind w:left="0" w:firstLine="0"/>
                              </w:pPr>
                              <w:r>
                                <w:rPr>
                                  <w:w w:val="126"/>
                                  <w:sz w:val="16"/>
                                </w:rPr>
                                <w:t>./einvoice/discovery/accessor.py,</w:t>
                              </w:r>
                              <w:r>
                                <w:rPr>
                                  <w:spacing w:val="7"/>
                                  <w:w w:val="126"/>
                                  <w:sz w:val="16"/>
                                </w:rPr>
                                <w:t xml:space="preserve"> </w:t>
                              </w:r>
                              <w:r>
                                <w:rPr>
                                  <w:w w:val="126"/>
                                  <w:sz w:val="16"/>
                                </w:rPr>
                                <w:t>app_handler.py,</w:t>
                              </w:r>
                            </w:p>
                          </w:txbxContent>
                        </wps:txbx>
                        <wps:bodyPr horzOverflow="overflow" vert="horz" lIns="0" tIns="0" rIns="0" bIns="0" rtlCol="0">
                          <a:noAutofit/>
                        </wps:bodyPr>
                      </wps:wsp>
                      <wps:wsp>
                        <wps:cNvPr id="2861" name="Rectangle 2861"/>
                        <wps:cNvSpPr/>
                        <wps:spPr>
                          <a:xfrm>
                            <a:off x="135248" y="1379970"/>
                            <a:ext cx="3760519" cy="193401"/>
                          </a:xfrm>
                          <a:prstGeom prst="rect">
                            <a:avLst/>
                          </a:prstGeom>
                          <a:ln>
                            <a:noFill/>
                          </a:ln>
                        </wps:spPr>
                        <wps:txbx>
                          <w:txbxContent>
                            <w:p w14:paraId="196284B8" w14:textId="77777777" w:rsidR="00294FC8" w:rsidRDefault="00106299">
                              <w:pPr>
                                <w:spacing w:after="160" w:line="259" w:lineRule="auto"/>
                                <w:ind w:left="0" w:firstLine="0"/>
                              </w:pPr>
                              <w:r>
                                <w:rPr>
                                  <w:w w:val="127"/>
                                  <w:sz w:val="16"/>
                                </w:rPr>
                                <w:t>app_logging.py,</w:t>
                              </w:r>
                              <w:r>
                                <w:rPr>
                                  <w:spacing w:val="7"/>
                                  <w:w w:val="127"/>
                                  <w:sz w:val="16"/>
                                </w:rPr>
                                <w:t xml:space="preserve"> </w:t>
                              </w:r>
                              <w:r>
                                <w:rPr>
                                  <w:w w:val="127"/>
                                  <w:sz w:val="16"/>
                                </w:rPr>
                                <w:t>create_tracking_id.py,</w:t>
                              </w:r>
                              <w:r>
                                <w:rPr>
                                  <w:spacing w:val="7"/>
                                  <w:w w:val="127"/>
                                  <w:sz w:val="16"/>
                                </w:rPr>
                                <w:t xml:space="preserve"> </w:t>
                              </w:r>
                              <w:r>
                                <w:rPr>
                                  <w:w w:val="127"/>
                                  <w:sz w:val="16"/>
                                </w:rPr>
                                <w:t>dns_query.py,</w:t>
                              </w:r>
                            </w:p>
                          </w:txbxContent>
                        </wps:txbx>
                        <wps:bodyPr horzOverflow="overflow" vert="horz" lIns="0" tIns="0" rIns="0" bIns="0" rtlCol="0">
                          <a:noAutofit/>
                        </wps:bodyPr>
                      </wps:wsp>
                      <wps:wsp>
                        <wps:cNvPr id="2862" name="Rectangle 2862"/>
                        <wps:cNvSpPr/>
                        <wps:spPr>
                          <a:xfrm>
                            <a:off x="135248" y="1546184"/>
                            <a:ext cx="3185704" cy="193401"/>
                          </a:xfrm>
                          <a:prstGeom prst="rect">
                            <a:avLst/>
                          </a:prstGeom>
                          <a:ln>
                            <a:noFill/>
                          </a:ln>
                        </wps:spPr>
                        <wps:txbx>
                          <w:txbxContent>
                            <w:p w14:paraId="1D363C10" w14:textId="77777777" w:rsidR="00294FC8" w:rsidRDefault="00106299">
                              <w:pPr>
                                <w:spacing w:after="160" w:line="259" w:lineRule="auto"/>
                                <w:ind w:left="0" w:firstLine="0"/>
                              </w:pPr>
                              <w:r>
                                <w:rPr>
                                  <w:w w:val="128"/>
                                  <w:sz w:val="16"/>
                                </w:rPr>
                                <w:t>einvoice_message_package.py,</w:t>
                              </w:r>
                              <w:r>
                                <w:rPr>
                                  <w:spacing w:val="7"/>
                                  <w:w w:val="128"/>
                                  <w:sz w:val="16"/>
                                </w:rPr>
                                <w:t xml:space="preserve"> </w:t>
                              </w:r>
                              <w:r>
                                <w:rPr>
                                  <w:w w:val="128"/>
                                  <w:sz w:val="16"/>
                                </w:rPr>
                                <w:t>line_item.py,</w:t>
                              </w:r>
                            </w:p>
                          </w:txbxContent>
                        </wps:txbx>
                        <wps:bodyPr horzOverflow="overflow" vert="horz" lIns="0" tIns="0" rIns="0" bIns="0" rtlCol="0">
                          <a:noAutofit/>
                        </wps:bodyPr>
                      </wps:wsp>
                      <wps:wsp>
                        <wps:cNvPr id="2863" name="Rectangle 2863"/>
                        <wps:cNvSpPr/>
                        <wps:spPr>
                          <a:xfrm>
                            <a:off x="135248" y="1712399"/>
                            <a:ext cx="3785579" cy="193401"/>
                          </a:xfrm>
                          <a:prstGeom prst="rect">
                            <a:avLst/>
                          </a:prstGeom>
                          <a:ln>
                            <a:noFill/>
                          </a:ln>
                        </wps:spPr>
                        <wps:txbx>
                          <w:txbxContent>
                            <w:p w14:paraId="6AE61CA8" w14:textId="77777777" w:rsidR="00294FC8" w:rsidRDefault="00106299">
                              <w:pPr>
                                <w:spacing w:after="160" w:line="259" w:lineRule="auto"/>
                                <w:ind w:left="0" w:firstLine="0"/>
                              </w:pPr>
                              <w:r>
                                <w:rPr>
                                  <w:w w:val="126"/>
                                  <w:sz w:val="16"/>
                                </w:rPr>
                                <w:t>party_address.py,</w:t>
                              </w:r>
                              <w:r>
                                <w:rPr>
                                  <w:spacing w:val="7"/>
                                  <w:w w:val="126"/>
                                  <w:sz w:val="16"/>
                                </w:rPr>
                                <w:t xml:space="preserve"> </w:t>
                              </w:r>
                              <w:r>
                                <w:rPr>
                                  <w:w w:val="126"/>
                                  <w:sz w:val="16"/>
                                </w:rPr>
                                <w:t>semantic_model.py,</w:t>
                              </w:r>
                              <w:r>
                                <w:rPr>
                                  <w:spacing w:val="7"/>
                                  <w:w w:val="126"/>
                                  <w:sz w:val="16"/>
                                </w:rPr>
                                <w:t xml:space="preserve"> </w:t>
                              </w:r>
                              <w:r>
                                <w:rPr>
                                  <w:w w:val="126"/>
                                  <w:sz w:val="16"/>
                                </w:rPr>
                                <w:t>smp_query.py,</w:t>
                              </w:r>
                            </w:p>
                          </w:txbxContent>
                        </wps:txbx>
                        <wps:bodyPr horzOverflow="overflow" vert="horz" lIns="0" tIns="0" rIns="0" bIns="0" rtlCol="0">
                          <a:noAutofit/>
                        </wps:bodyPr>
                      </wps:wsp>
                      <wps:wsp>
                        <wps:cNvPr id="2864" name="Rectangle 2864"/>
                        <wps:cNvSpPr/>
                        <wps:spPr>
                          <a:xfrm>
                            <a:off x="135248" y="1878614"/>
                            <a:ext cx="1501760" cy="193401"/>
                          </a:xfrm>
                          <a:prstGeom prst="rect">
                            <a:avLst/>
                          </a:prstGeom>
                          <a:ln>
                            <a:noFill/>
                          </a:ln>
                        </wps:spPr>
                        <wps:txbx>
                          <w:txbxContent>
                            <w:p w14:paraId="557C0141" w14:textId="77777777" w:rsidR="00294FC8" w:rsidRDefault="00106299">
                              <w:pPr>
                                <w:spacing w:after="160" w:line="259" w:lineRule="auto"/>
                                <w:ind w:left="0" w:firstLine="0"/>
                              </w:pPr>
                              <w:r>
                                <w:rPr>
                                  <w:w w:val="122"/>
                                  <w:sz w:val="16"/>
                                </w:rPr>
                                <w:t>urn_hasher.py,</w:t>
                              </w:r>
                              <w:r>
                                <w:rPr>
                                  <w:spacing w:val="7"/>
                                  <w:w w:val="122"/>
                                  <w:sz w:val="16"/>
                                </w:rPr>
                                <w:t xml:space="preserve"> </w:t>
                              </w:r>
                              <w:r>
                                <w:rPr>
                                  <w:w w:val="122"/>
                                  <w:sz w:val="16"/>
                                </w:rPr>
                                <w:t>urn.py</w:t>
                              </w:r>
                            </w:p>
                          </w:txbxContent>
                        </wps:txbx>
                        <wps:bodyPr horzOverflow="overflow" vert="horz" lIns="0" tIns="0" rIns="0" bIns="0" rtlCol="0">
                          <a:noAutofit/>
                        </wps:bodyPr>
                      </wps:wsp>
                      <wps:wsp>
                        <wps:cNvPr id="2865" name="Rectangle 2865"/>
                        <wps:cNvSpPr/>
                        <wps:spPr>
                          <a:xfrm>
                            <a:off x="3527438" y="1213755"/>
                            <a:ext cx="2617380" cy="193401"/>
                          </a:xfrm>
                          <a:prstGeom prst="rect">
                            <a:avLst/>
                          </a:prstGeom>
                          <a:ln>
                            <a:noFill/>
                          </a:ln>
                        </wps:spPr>
                        <wps:txbx>
                          <w:txbxContent>
                            <w:p w14:paraId="36F0B6A6" w14:textId="77777777" w:rsidR="00294FC8" w:rsidRDefault="00106299">
                              <w:pPr>
                                <w:spacing w:after="160" w:line="259" w:lineRule="auto"/>
                                <w:ind w:left="0" w:firstLine="0"/>
                              </w:pPr>
                              <w:r>
                                <w:rPr>
                                  <w:w w:val="125"/>
                                  <w:sz w:val="16"/>
                                </w:rPr>
                                <w:t>einvoice.discovery.accessor.Accessor,</w:t>
                              </w:r>
                            </w:p>
                          </w:txbxContent>
                        </wps:txbx>
                        <wps:bodyPr horzOverflow="overflow" vert="horz" lIns="0" tIns="0" rIns="0" bIns="0" rtlCol="0">
                          <a:noAutofit/>
                        </wps:bodyPr>
                      </wps:wsp>
                      <wps:wsp>
                        <wps:cNvPr id="2866" name="Rectangle 2866"/>
                        <wps:cNvSpPr/>
                        <wps:spPr>
                          <a:xfrm>
                            <a:off x="3527438" y="1379970"/>
                            <a:ext cx="3545761" cy="193401"/>
                          </a:xfrm>
                          <a:prstGeom prst="rect">
                            <a:avLst/>
                          </a:prstGeom>
                          <a:ln>
                            <a:noFill/>
                          </a:ln>
                        </wps:spPr>
                        <wps:txbx>
                          <w:txbxContent>
                            <w:p w14:paraId="34DF73B1" w14:textId="77777777" w:rsidR="00294FC8" w:rsidRDefault="00106299">
                              <w:pPr>
                                <w:spacing w:after="160" w:line="259" w:lineRule="auto"/>
                                <w:ind w:left="0" w:firstLine="0"/>
                              </w:pPr>
                              <w:r>
                                <w:rPr>
                                  <w:w w:val="126"/>
                                  <w:sz w:val="16"/>
                                </w:rPr>
                                <w:t>einvoice.discovery.app_logging.create_logger,</w:t>
                              </w:r>
                              <w:r>
                                <w:rPr>
                                  <w:spacing w:val="7"/>
                                  <w:w w:val="126"/>
                                  <w:sz w:val="16"/>
                                </w:rPr>
                                <w:t xml:space="preserve"> </w:t>
                              </w:r>
                              <w:r>
                                <w:rPr>
                                  <w:w w:val="126"/>
                                  <w:sz w:val="16"/>
                                </w:rPr>
                                <w:t>etc.</w:t>
                              </w:r>
                            </w:p>
                          </w:txbxContent>
                        </wps:txbx>
                        <wps:bodyPr horzOverflow="overflow" vert="horz" lIns="0" tIns="0" rIns="0" bIns="0" rtlCol="0">
                          <a:noAutofit/>
                        </wps:bodyPr>
                      </wps:wsp>
                      <wps:wsp>
                        <wps:cNvPr id="2867" name="Rectangle 2867"/>
                        <wps:cNvSpPr/>
                        <wps:spPr>
                          <a:xfrm>
                            <a:off x="135248" y="2244991"/>
                            <a:ext cx="2136723" cy="193401"/>
                          </a:xfrm>
                          <a:prstGeom prst="rect">
                            <a:avLst/>
                          </a:prstGeom>
                          <a:ln>
                            <a:noFill/>
                          </a:ln>
                        </wps:spPr>
                        <wps:txbx>
                          <w:txbxContent>
                            <w:p w14:paraId="17DBCE8E" w14:textId="77777777" w:rsidR="00294FC8" w:rsidRDefault="00106299">
                              <w:pPr>
                                <w:spacing w:after="160" w:line="259" w:lineRule="auto"/>
                                <w:ind w:left="0" w:firstLine="0"/>
                              </w:pPr>
                              <w:r>
                                <w:rPr>
                                  <w:w w:val="124"/>
                                  <w:sz w:val="16"/>
                                </w:rPr>
                                <w:t>./einvoice/delivery/import_xsd</w:t>
                              </w:r>
                            </w:p>
                          </w:txbxContent>
                        </wps:txbx>
                        <wps:bodyPr horzOverflow="overflow" vert="horz" lIns="0" tIns="0" rIns="0" bIns="0" rtlCol="0">
                          <a:noAutofit/>
                        </wps:bodyPr>
                      </wps:wsp>
                      <wps:wsp>
                        <wps:cNvPr id="2868" name="Rectangle 2868"/>
                        <wps:cNvSpPr/>
                        <wps:spPr>
                          <a:xfrm>
                            <a:off x="3527438" y="2244991"/>
                            <a:ext cx="2720961" cy="193401"/>
                          </a:xfrm>
                          <a:prstGeom prst="rect">
                            <a:avLst/>
                          </a:prstGeom>
                          <a:ln>
                            <a:noFill/>
                          </a:ln>
                        </wps:spPr>
                        <wps:txbx>
                          <w:txbxContent>
                            <w:p w14:paraId="39EBFB1A" w14:textId="77777777" w:rsidR="00294FC8" w:rsidRDefault="00106299">
                              <w:pPr>
                                <w:spacing w:after="160" w:line="259" w:lineRule="auto"/>
                                <w:ind w:left="0" w:firstLine="0"/>
                              </w:pPr>
                              <w:r>
                                <w:rPr>
                                  <w:w w:val="122"/>
                                  <w:sz w:val="16"/>
                                </w:rPr>
                                <w:t>einvoice.delivery.import_xsd.ImportXSD</w:t>
                              </w:r>
                            </w:p>
                          </w:txbxContent>
                        </wps:txbx>
                        <wps:bodyPr horzOverflow="overflow" vert="horz" lIns="0" tIns="0" rIns="0" bIns="0" rtlCol="0">
                          <a:noAutofit/>
                        </wps:bodyPr>
                      </wps:wsp>
                      <wps:wsp>
                        <wps:cNvPr id="2869" name="Rectangle 2869"/>
                        <wps:cNvSpPr/>
                        <wps:spPr>
                          <a:xfrm>
                            <a:off x="135248" y="2611366"/>
                            <a:ext cx="1674218" cy="193402"/>
                          </a:xfrm>
                          <a:prstGeom prst="rect">
                            <a:avLst/>
                          </a:prstGeom>
                          <a:ln>
                            <a:noFill/>
                          </a:ln>
                        </wps:spPr>
                        <wps:txbx>
                          <w:txbxContent>
                            <w:p w14:paraId="61E511CC" w14:textId="77777777" w:rsidR="00294FC8" w:rsidRDefault="00106299">
                              <w:pPr>
                                <w:spacing w:after="160" w:line="259" w:lineRule="auto"/>
                                <w:ind w:left="0" w:firstLine="0"/>
                              </w:pPr>
                              <w:r>
                                <w:rPr>
                                  <w:w w:val="123"/>
                                  <w:sz w:val="16"/>
                                </w:rPr>
                                <w:t>./einvoice/delivery/tests</w:t>
                              </w:r>
                            </w:p>
                          </w:txbxContent>
                        </wps:txbx>
                        <wps:bodyPr horzOverflow="overflow" vert="horz" lIns="0" tIns="0" rIns="0" bIns="0" rtlCol="0">
                          <a:noAutofit/>
                        </wps:bodyPr>
                      </wps:wsp>
                      <wps:wsp>
                        <wps:cNvPr id="2870" name="Rectangle 2870"/>
                        <wps:cNvSpPr/>
                        <wps:spPr>
                          <a:xfrm>
                            <a:off x="3527438" y="2611366"/>
                            <a:ext cx="1505296" cy="193402"/>
                          </a:xfrm>
                          <a:prstGeom prst="rect">
                            <a:avLst/>
                          </a:prstGeom>
                          <a:ln>
                            <a:noFill/>
                          </a:ln>
                        </wps:spPr>
                        <wps:txbx>
                          <w:txbxContent>
                            <w:p w14:paraId="16BBE2E2" w14:textId="77777777" w:rsidR="00294FC8" w:rsidRDefault="00106299">
                              <w:pPr>
                                <w:spacing w:after="160" w:line="259" w:lineRule="auto"/>
                                <w:ind w:left="0" w:firstLine="0"/>
                              </w:pPr>
                              <w:r>
                                <w:rPr>
                                  <w:w w:val="122"/>
                                  <w:sz w:val="16"/>
                                </w:rPr>
                                <w:t>einvoice.delivery.tests</w:t>
                              </w:r>
                            </w:p>
                          </w:txbxContent>
                        </wps:txbx>
                        <wps:bodyPr horzOverflow="overflow" vert="horz" lIns="0" tIns="0" rIns="0" bIns="0" rtlCol="0">
                          <a:noAutofit/>
                        </wps:bodyPr>
                      </wps:wsp>
                    </wpg:wgp>
                  </a:graphicData>
                </a:graphic>
              </wp:inline>
            </w:drawing>
          </mc:Choice>
          <mc:Fallback>
            <w:pict>
              <v:group w14:anchorId="4752FD8C" id="Group 29637" o:spid="_x0000_s1337" style="width:505.7pt;height:225.85pt;mso-position-horizontal-relative:char;mso-position-vertical-relative:line" coordsize="64221,28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">
                <v:shape id="Shape 36612" o:spid="_x0000_s1338" style="position:absolute;left:54;top:3663;width:33921;height:92;visibility:visible;mso-wrap-style:square;v-text-anchor:top" coordsize="33921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" path="m,l3392190,r,9144l,9144,,e" fillcolor="black" stroked="f" strokeweight="0">
                  <v:fill opacity="7967f"/>
                  <v:stroke miterlimit="83231f" joinstyle="miter"/>
                  <v:path arrowok="t" textboxrect="0,0,3392190,9144"/>
                </v:shape>
                <v:shape id="Shape 36613" o:spid="_x0000_s1339" style="position:absolute;left:33975;top:3663;width:30192;height:92;visibility:visible;mso-wrap-style:square;v-text-anchor:top" coordsize="3019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" path="m,l3019177,r,9144l,9144,,e" fillcolor="black" stroked="f" strokeweight="0">
                  <v:fill opacity="7967f"/>
                  <v:stroke miterlimit="83231f" joinstyle="miter"/>
                  <v:path arrowok="t" textboxrect="0,0,3019177,9144"/>
                </v:shape>
                <v:shape id="Shape 36614" o:spid="_x0000_s1340" style="position:absolute;left:54;top:7327;width:33921;height:91;visibility:visible;mso-wrap-style:square;v-text-anchor:top" coordsize="33921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" path="m,l3392190,r,9144l,9144,,e" fillcolor="black" stroked="f" strokeweight="0">
                  <v:fill opacity="7967f"/>
                  <v:stroke miterlimit="83231f" joinstyle="miter"/>
                  <v:path arrowok="t" textboxrect="0,0,3392190,9144"/>
                </v:shape>
                <v:shape id="Shape 36615" o:spid="_x0000_s1341" style="position:absolute;left:33975;top:7327;width:30192;height:91;visibility:visible;mso-wrap-style:square;v-text-anchor:top" coordsize="3019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" path="m,l3019177,r,9144l,9144,,e" fillcolor="black" stroked="f" strokeweight="0">
                  <v:fill opacity="7967f"/>
                  <v:stroke miterlimit="83231f" joinstyle="miter"/>
                  <v:path arrowok="t" textboxrect="0,0,3019177,9144"/>
                </v:shape>
                <v:shape id="Shape 36616" o:spid="_x0000_s1342" style="position:absolute;left:54;top:10991;width:33921;height:91;visibility:visible;mso-wrap-style:square;v-text-anchor:top" coordsize="33921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" path="m,l3392190,r,9144l,9144,,e" fillcolor="black" stroked="f" strokeweight="0">
                  <v:fill opacity="7967f"/>
                  <v:stroke miterlimit="83231f" joinstyle="miter"/>
                  <v:path arrowok="t" textboxrect="0,0,3392190,9144"/>
                </v:shape>
                <v:shape id="Shape 36617" o:spid="_x0000_s1343" style="position:absolute;left:33975;top:10991;width:30192;height:91;visibility:visible;mso-wrap-style:square;v-text-anchor:top" coordsize="3019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" path="m,l3019177,r,9144l,9144,,e" fillcolor="black" stroked="f" strokeweight="0">
                  <v:fill opacity="7967f"/>
                  <v:stroke miterlimit="83231f" joinstyle="miter"/>
                  <v:path arrowok="t" textboxrect="0,0,3019177,9144"/>
                </v:shape>
                <v:shape id="Shape 36618" o:spid="_x0000_s1344" style="position:absolute;left:54;top:21303;width:33921;height:92;visibility:visible;mso-wrap-style:square;v-text-anchor:top" coordsize="33921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" path="m,l3392190,r,9144l,9144,,e" fillcolor="black" stroked="f" strokeweight="0">
                  <v:fill opacity="7967f"/>
                  <v:stroke miterlimit="83231f" joinstyle="miter"/>
                  <v:path arrowok="t" textboxrect="0,0,3392190,9144"/>
                </v:shape>
                <v:shape id="Shape 36619" o:spid="_x0000_s1345" style="position:absolute;left:33975;top:21303;width:30192;height:92;visibility:visible;mso-wrap-style:square;v-text-anchor:top" coordsize="3019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" path="m,l3019177,r,9144l,9144,,e" fillcolor="black" stroked="f" strokeweight="0">
                  <v:fill opacity="7967f"/>
                  <v:stroke miterlimit="83231f" joinstyle="miter"/>
                  <v:path arrowok="t" textboxrect="0,0,3019177,9144"/>
                </v:shape>
                <v:shape id="Shape 36620" o:spid="_x0000_s1346" style="position:absolute;left:54;top:24967;width:33921;height:91;visibility:visible;mso-wrap-style:square;v-text-anchor:top" coordsize="33921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" path="m,l3392190,r,9144l,9144,,e" fillcolor="black" stroked="f" strokeweight="0">
                  <v:fill opacity="7967f"/>
                  <v:stroke miterlimit="83231f" joinstyle="miter"/>
                  <v:path arrowok="t" textboxrect="0,0,3392190,9144"/>
                </v:shape>
                <v:shape id="Shape 36621" o:spid="_x0000_s1347" style="position:absolute;left:33975;top:24967;width:30192;height:91;visibility:visible;mso-wrap-style:square;v-text-anchor:top" coordsize="3019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" path="m,l3019177,r,9144l,9144,,e" fillcolor="black" stroked="f" strokeweight="0">
                  <v:fill opacity="7967f"/>
                  <v:stroke miterlimit="83231f" joinstyle="miter"/>
                  <v:path arrowok="t" textboxrect="0,0,3019177,9144"/>
                </v:shape>
                <v:shape id="Shape 2828" o:spid="_x0000_s1348" style="position:absolute;width:64221;height:28685;visibility:visible;mso-wrap-style:square;v-text-anchor:top" coordsize="6422181,2868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" path="m,l5407,r,2852292c5407,2858244,10269,2863108,16222,2863108r6389738,c6411963,2863108,6416775,2858244,6416775,2852292l6416775,r5406,l6422181,2852292v,8979,-7243,16221,-16221,16221l16222,2868513c7293,2868513,,2861271,,2852292l,xe" fillcolor="#35454e" stroked="f" strokeweight="0">
                  <v:stroke miterlimit="83231f" joinstyle="miter"/>
                  <v:path arrowok="t" textboxrect="0,0,6422181,2868513"/>
                </v:shape>
                <v:rect id="Rectangle 2854" o:spid="_x0000_s1349" style="position:absolute;left:1352;top:1146;width:1359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e1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ilentcYAAADdAAAA&#10;DwAAAAAAAAAAAAAAAAAHAgAAZHJzL2Rvd25yZXYueG1sUEsFBgAAAAADAAMAtwAAAPoCAAAAAA==&#10;" filled="f" stroked="f">
                  <v:textbox inset="0,0,0,0">
                    <w:txbxContent>
                      <w:p w14:paraId="63D340C3" w14:textId="77777777" w:rsidR="00294FC8" w:rsidRDefault="00106299">
                        <w:pPr>
                          <w:spacing w:after="160" w:line="259" w:lineRule="auto"/>
                          <w:ind w:left="0" w:firstLine="0"/>
                        </w:pPr>
                        <w:r>
                          <w:rPr>
                            <w:b/>
                            <w:w w:val="128"/>
                            <w:sz w:val="16"/>
                          </w:rPr>
                          <w:t>Directory</w:t>
                        </w:r>
                        <w:r>
                          <w:rPr>
                            <w:b/>
                            <w:spacing w:val="-2"/>
                            <w:w w:val="128"/>
                            <w:sz w:val="16"/>
                          </w:rPr>
                          <w:t xml:space="preserve"> </w:t>
                        </w:r>
                        <w:r>
                          <w:rPr>
                            <w:b/>
                            <w:w w:val="128"/>
                            <w:sz w:val="16"/>
                          </w:rPr>
                          <w:t>Structure</w:t>
                        </w:r>
                      </w:p>
                    </w:txbxContent>
                  </v:textbox>
                </v:rect>
                <v:rect id="Rectangle 2855" o:spid="_x0000_s1350" style="position:absolute;left:35274;top:1146;width:886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IuxQAAAN0AAAAPAAAAZHJzL2Rvd25yZXYueG1sRI9Bi8Iw&#10;FITvgv8hPGFvmiq4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lGwIuxQAAAN0AAAAP&#10;AAAAAAAAAAAAAAAAAAcCAABkcnMvZG93bnJldi54bWxQSwUGAAAAAAMAAwC3AAAA+QIAAAAA&#10;" filled="f" stroked="f">
                  <v:textbox inset="0,0,0,0">
                    <w:txbxContent>
                      <w:p w14:paraId="53158265" w14:textId="77777777" w:rsidR="00294FC8" w:rsidRDefault="00106299">
                        <w:pPr>
                          <w:spacing w:after="160" w:line="259" w:lineRule="auto"/>
                          <w:ind w:left="0" w:firstLine="0"/>
                        </w:pPr>
                        <w:r>
                          <w:rPr>
                            <w:b/>
                            <w:w w:val="126"/>
                            <w:sz w:val="16"/>
                          </w:rPr>
                          <w:t>dot</w:t>
                        </w:r>
                        <w:r>
                          <w:rPr>
                            <w:b/>
                            <w:spacing w:val="-2"/>
                            <w:w w:val="126"/>
                            <w:sz w:val="16"/>
                          </w:rPr>
                          <w:t xml:space="preserve"> </w:t>
                        </w:r>
                        <w:r>
                          <w:rPr>
                            <w:b/>
                            <w:w w:val="126"/>
                            <w:sz w:val="16"/>
                          </w:rPr>
                          <w:t>Notation</w:t>
                        </w:r>
                      </w:p>
                    </w:txbxContent>
                  </v:textbox>
                </v:rect>
                <v:rect id="Rectangle 2856" o:spid="_x0000_s1351" style="position:absolute;left:1352;top:4810;width:1774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ZxZxwAAAN0AAAAPAAAAZHJzL2Rvd25yZXYueG1sRI9Ba8JA&#10;FITvgv9heUJvulFo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BXJnFnHAAAA3QAA&#10;AA8AAAAAAAAAAAAAAAAABwIAAGRycy9kb3ducmV2LnhtbFBLBQYAAAAAAwADALcAAAD7AgAAAAA=&#10;" filled="f" stroked="f">
                  <v:textbox inset="0,0,0,0">
                    <w:txbxContent>
                      <w:p w14:paraId="36C48EC0" w14:textId="77777777" w:rsidR="00294FC8" w:rsidRDefault="00106299">
                        <w:pPr>
                          <w:spacing w:after="160" w:line="259" w:lineRule="auto"/>
                          <w:ind w:left="0" w:firstLine="0"/>
                        </w:pPr>
                        <w:r>
                          <w:rPr>
                            <w:w w:val="125"/>
                            <w:sz w:val="16"/>
                          </w:rPr>
                          <w:t>./einvoice/discovery/conf</w:t>
                        </w:r>
                      </w:p>
                    </w:txbxContent>
                  </v:textbox>
                </v:rect>
                <v:rect id="Rectangle 2857" o:spid="_x0000_s1352" style="position:absolute;left:35274;top:4810;width:1605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TnC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eoU5wsYAAADdAAAA&#10;DwAAAAAAAAAAAAAAAAAHAgAAZHJzL2Rvd25yZXYueG1sUEsFBgAAAAADAAMAtwAAAPoCAAAAAA==&#10;" filled="f" stroked="f">
                  <v:textbox inset="0,0,0,0">
                    <w:txbxContent>
                      <w:p w14:paraId="36562FE8" w14:textId="77777777" w:rsidR="00294FC8" w:rsidRDefault="00106299">
                        <w:pPr>
                          <w:spacing w:after="160" w:line="259" w:lineRule="auto"/>
                          <w:ind w:left="0" w:firstLine="0"/>
                        </w:pPr>
                        <w:r>
                          <w:rPr>
                            <w:w w:val="123"/>
                            <w:sz w:val="16"/>
                          </w:rPr>
                          <w:t>einvoice.discovery.conf</w:t>
                        </w:r>
                      </w:p>
                    </w:txbxContent>
                  </v:textbox>
                </v:rect>
                <v:rect id="Rectangle 2858" o:spid="_x0000_s1353" style="position:absolute;left:1352;top:8473;width:1798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2wwgAAAN0AAAAPAAAAZHJzL2Rvd25yZXYueG1sRE9Ni8Iw&#10;EL0L/ocwwt40VVB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ALGq2wwgAAAN0AAAAPAAAA&#10;AAAAAAAAAAAAAAcCAABkcnMvZG93bnJldi54bWxQSwUGAAAAAAMAAwC3AAAA9gIAAAAA&#10;" filled="f" stroked="f">
                  <v:textbox inset="0,0,0,0">
                    <w:txbxContent>
                      <w:p w14:paraId="6813053A" w14:textId="77777777" w:rsidR="00294FC8" w:rsidRDefault="00106299">
                        <w:pPr>
                          <w:spacing w:after="160" w:line="259" w:lineRule="auto"/>
                          <w:ind w:left="0" w:firstLine="0"/>
                        </w:pPr>
                        <w:r>
                          <w:rPr>
                            <w:w w:val="126"/>
                            <w:sz w:val="16"/>
                          </w:rPr>
                          <w:t>./einvoice/discovery/data</w:t>
                        </w:r>
                      </w:p>
                    </w:txbxContent>
                  </v:textbox>
                </v:rect>
                <v:rect id="Rectangle 2859" o:spid="_x0000_s1354" style="position:absolute;left:35274;top:8473;width:16300;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gr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ZFYIK8YAAADdAAAA&#10;DwAAAAAAAAAAAAAAAAAHAgAAZHJzL2Rvd25yZXYueG1sUEsFBgAAAAADAAMAtwAAAPoCAAAAAA==&#10;" filled="f" stroked="f">
                  <v:textbox inset="0,0,0,0">
                    <w:txbxContent>
                      <w:p w14:paraId="217AC72E" w14:textId="77777777" w:rsidR="00294FC8" w:rsidRDefault="00106299">
                        <w:pPr>
                          <w:spacing w:after="160" w:line="259" w:lineRule="auto"/>
                          <w:ind w:left="0" w:firstLine="0"/>
                        </w:pPr>
                        <w:r>
                          <w:rPr>
                            <w:w w:val="125"/>
                            <w:sz w:val="16"/>
                          </w:rPr>
                          <w:t>einvoice.discovery.data</w:t>
                        </w:r>
                      </w:p>
                    </w:txbxContent>
                  </v:textbox>
                </v:rect>
                <v:rect id="Rectangle 2860" o:spid="_x0000_s1355" style="position:absolute;left:1352;top:12137;width:3506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" filled="f" stroked="f">
                  <v:textbox inset="0,0,0,0">
                    <w:txbxContent>
                      <w:p w14:paraId="443E15A4" w14:textId="77777777" w:rsidR="00294FC8" w:rsidRDefault="00106299">
                        <w:pPr>
                          <w:spacing w:after="160" w:line="259" w:lineRule="auto"/>
                          <w:ind w:left="0" w:firstLine="0"/>
                        </w:pPr>
                        <w:r>
                          <w:rPr>
                            <w:w w:val="126"/>
                            <w:sz w:val="16"/>
                          </w:rPr>
                          <w:t>./einvoice/discovery/accessor.py,</w:t>
                        </w:r>
                        <w:r>
                          <w:rPr>
                            <w:spacing w:val="7"/>
                            <w:w w:val="126"/>
                            <w:sz w:val="16"/>
                          </w:rPr>
                          <w:t xml:space="preserve"> </w:t>
                        </w:r>
                        <w:r>
                          <w:rPr>
                            <w:w w:val="126"/>
                            <w:sz w:val="16"/>
                          </w:rPr>
                          <w:t>app_handler.py,</w:t>
                        </w:r>
                      </w:p>
                    </w:txbxContent>
                  </v:textbox>
                </v:rect>
                <v:rect id="Rectangle 2861" o:spid="_x0000_s1356" style="position:absolute;left:1352;top:13799;width:3760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" filled="f" stroked="f">
                  <v:textbox inset="0,0,0,0">
                    <w:txbxContent>
                      <w:p w14:paraId="196284B8" w14:textId="77777777" w:rsidR="00294FC8" w:rsidRDefault="00106299">
                        <w:pPr>
                          <w:spacing w:after="160" w:line="259" w:lineRule="auto"/>
                          <w:ind w:left="0" w:firstLine="0"/>
                        </w:pPr>
                        <w:r>
                          <w:rPr>
                            <w:w w:val="127"/>
                            <w:sz w:val="16"/>
                          </w:rPr>
                          <w:t>app_logging.py,</w:t>
                        </w:r>
                        <w:r>
                          <w:rPr>
                            <w:spacing w:val="7"/>
                            <w:w w:val="127"/>
                            <w:sz w:val="16"/>
                          </w:rPr>
                          <w:t xml:space="preserve"> </w:t>
                        </w:r>
                        <w:r>
                          <w:rPr>
                            <w:w w:val="127"/>
                            <w:sz w:val="16"/>
                          </w:rPr>
                          <w:t>create_tracking_id.py,</w:t>
                        </w:r>
                        <w:r>
                          <w:rPr>
                            <w:spacing w:val="7"/>
                            <w:w w:val="127"/>
                            <w:sz w:val="16"/>
                          </w:rPr>
                          <w:t xml:space="preserve"> </w:t>
                        </w:r>
                        <w:r>
                          <w:rPr>
                            <w:w w:val="127"/>
                            <w:sz w:val="16"/>
                          </w:rPr>
                          <w:t>dns_query.py,</w:t>
                        </w:r>
                      </w:p>
                    </w:txbxContent>
                  </v:textbox>
                </v:rect>
                <v:rect id="Rectangle 2862" o:spid="_x0000_s1357" style="position:absolute;left:1352;top:15461;width:3185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" filled="f" stroked="f">
                  <v:textbox inset="0,0,0,0">
                    <w:txbxContent>
                      <w:p w14:paraId="1D363C10" w14:textId="77777777" w:rsidR="00294FC8" w:rsidRDefault="00106299">
                        <w:pPr>
                          <w:spacing w:after="160" w:line="259" w:lineRule="auto"/>
                          <w:ind w:left="0" w:firstLine="0"/>
                        </w:pPr>
                        <w:r>
                          <w:rPr>
                            <w:w w:val="128"/>
                            <w:sz w:val="16"/>
                          </w:rPr>
                          <w:t>einvoice_message_package.py,</w:t>
                        </w:r>
                        <w:r>
                          <w:rPr>
                            <w:spacing w:val="7"/>
                            <w:w w:val="128"/>
                            <w:sz w:val="16"/>
                          </w:rPr>
                          <w:t xml:space="preserve"> </w:t>
                        </w:r>
                        <w:r>
                          <w:rPr>
                            <w:w w:val="128"/>
                            <w:sz w:val="16"/>
                          </w:rPr>
                          <w:t>line_item.py,</w:t>
                        </w:r>
                      </w:p>
                    </w:txbxContent>
                  </v:textbox>
                </v:rect>
                <v:rect id="Rectangle 2863" o:spid="_x0000_s1358" style="position:absolute;left:1352;top:17123;width:37856;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vV8xwAAAN0AAAAPAAAAZHJzL2Rvd25yZXYueG1sRI9Ba8JA&#10;FITvgv9heUJvutFC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MvS9XzHAAAA3QAA&#10;AA8AAAAAAAAAAAAAAAAABwIAAGRycy9kb3ducmV2LnhtbFBLBQYAAAAAAwADALcAAAD7AgAAAAA=&#10;" filled="f" stroked="f">
                  <v:textbox inset="0,0,0,0">
                    <w:txbxContent>
                      <w:p w14:paraId="6AE61CA8" w14:textId="77777777" w:rsidR="00294FC8" w:rsidRDefault="00106299">
                        <w:pPr>
                          <w:spacing w:after="160" w:line="259" w:lineRule="auto"/>
                          <w:ind w:left="0" w:firstLine="0"/>
                        </w:pPr>
                        <w:r>
                          <w:rPr>
                            <w:w w:val="126"/>
                            <w:sz w:val="16"/>
                          </w:rPr>
                          <w:t>party_address.py,</w:t>
                        </w:r>
                        <w:r>
                          <w:rPr>
                            <w:spacing w:val="7"/>
                            <w:w w:val="126"/>
                            <w:sz w:val="16"/>
                          </w:rPr>
                          <w:t xml:space="preserve"> </w:t>
                        </w:r>
                        <w:r>
                          <w:rPr>
                            <w:w w:val="126"/>
                            <w:sz w:val="16"/>
                          </w:rPr>
                          <w:t>semantic_model.py,</w:t>
                        </w:r>
                        <w:r>
                          <w:rPr>
                            <w:spacing w:val="7"/>
                            <w:w w:val="126"/>
                            <w:sz w:val="16"/>
                          </w:rPr>
                          <w:t xml:space="preserve"> </w:t>
                        </w:r>
                        <w:r>
                          <w:rPr>
                            <w:w w:val="126"/>
                            <w:sz w:val="16"/>
                          </w:rPr>
                          <w:t>smp_query.py,</w:t>
                        </w:r>
                      </w:p>
                    </w:txbxContent>
                  </v:textbox>
                </v:rect>
                <v:rect id="Rectangle 2864" o:spid="_x0000_s1359" style="position:absolute;left:1352;top:18786;width:1501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0IxwAAAN0AAAAPAAAAZHJzL2Rvd25yZXYueG1sRI9Ba8JA&#10;FITvgv9heUJvulFK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EQ7bQjHAAAA3QAA&#10;AA8AAAAAAAAAAAAAAAAABwIAAGRycy9kb3ducmV2LnhtbFBLBQYAAAAAAwADALcAAAD7AgAAAAA=&#10;" filled="f" stroked="f">
                  <v:textbox inset="0,0,0,0">
                    <w:txbxContent>
                      <w:p w14:paraId="557C0141" w14:textId="77777777" w:rsidR="00294FC8" w:rsidRDefault="00106299">
                        <w:pPr>
                          <w:spacing w:after="160" w:line="259" w:lineRule="auto"/>
                          <w:ind w:left="0" w:firstLine="0"/>
                        </w:pPr>
                        <w:r>
                          <w:rPr>
                            <w:w w:val="122"/>
                            <w:sz w:val="16"/>
                          </w:rPr>
                          <w:t>urn_hasher.py,</w:t>
                        </w:r>
                        <w:r>
                          <w:rPr>
                            <w:spacing w:val="7"/>
                            <w:w w:val="122"/>
                            <w:sz w:val="16"/>
                          </w:rPr>
                          <w:t xml:space="preserve"> </w:t>
                        </w:r>
                        <w:r>
                          <w:rPr>
                            <w:w w:val="122"/>
                            <w:sz w:val="16"/>
                          </w:rPr>
                          <w:t>urn.py</w:t>
                        </w:r>
                      </w:p>
                    </w:txbxContent>
                  </v:textbox>
                </v:rect>
                <v:rect id="Rectangle 2865" o:spid="_x0000_s1360" style="position:absolute;left:35274;top:12137;width:2617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8iTxwAAAN0AAAAPAAAAZHJzL2Rvd25yZXYueG1sRI9Ba8JA&#10;FITvgv9heUJvulFo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Ct3yJPHAAAA3QAA&#10;AA8AAAAAAAAAAAAAAAAABwIAAGRycy9kb3ducmV2LnhtbFBLBQYAAAAAAwADALcAAAD7AgAAAAA=&#10;" filled="f" stroked="f">
                  <v:textbox inset="0,0,0,0">
                    <w:txbxContent>
                      <w:p w14:paraId="36F0B6A6" w14:textId="77777777" w:rsidR="00294FC8" w:rsidRDefault="00106299">
                        <w:pPr>
                          <w:spacing w:after="160" w:line="259" w:lineRule="auto"/>
                          <w:ind w:left="0" w:firstLine="0"/>
                        </w:pPr>
                        <w:r>
                          <w:rPr>
                            <w:w w:val="125"/>
                            <w:sz w:val="16"/>
                          </w:rPr>
                          <w:t>einvoice.discovery.accessor.Accessor,</w:t>
                        </w:r>
                      </w:p>
                    </w:txbxContent>
                  </v:textbox>
                </v:rect>
                <v:rect id="Rectangle 2866" o:spid="_x0000_s1361" style="position:absolute;left:35274;top:13799;width:3545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" filled="f" stroked="f">
                  <v:textbox inset="0,0,0,0">
                    <w:txbxContent>
                      <w:p w14:paraId="34DF73B1" w14:textId="77777777" w:rsidR="00294FC8" w:rsidRDefault="00106299">
                        <w:pPr>
                          <w:spacing w:after="160" w:line="259" w:lineRule="auto"/>
                          <w:ind w:left="0" w:firstLine="0"/>
                        </w:pPr>
                        <w:r>
                          <w:rPr>
                            <w:w w:val="126"/>
                            <w:sz w:val="16"/>
                          </w:rPr>
                          <w:t>einvoice.discovery.app_logging.create_logger,</w:t>
                        </w:r>
                        <w:r>
                          <w:rPr>
                            <w:spacing w:val="7"/>
                            <w:w w:val="126"/>
                            <w:sz w:val="16"/>
                          </w:rPr>
                          <w:t xml:space="preserve"> </w:t>
                        </w:r>
                        <w:r>
                          <w:rPr>
                            <w:w w:val="126"/>
                            <w:sz w:val="16"/>
                          </w:rPr>
                          <w:t>etc.</w:t>
                        </w:r>
                      </w:p>
                    </w:txbxContent>
                  </v:textbox>
                </v:rect>
                <v:rect id="Rectangle 2867" o:spid="_x0000_s1362" style="position:absolute;left:1352;top:22449;width:2136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" filled="f" stroked="f">
                  <v:textbox inset="0,0,0,0">
                    <w:txbxContent>
                      <w:p w14:paraId="17DBCE8E" w14:textId="77777777" w:rsidR="00294FC8" w:rsidRDefault="00106299">
                        <w:pPr>
                          <w:spacing w:after="160" w:line="259" w:lineRule="auto"/>
                          <w:ind w:left="0" w:firstLine="0"/>
                        </w:pPr>
                        <w:r>
                          <w:rPr>
                            <w:w w:val="124"/>
                            <w:sz w:val="16"/>
                          </w:rPr>
                          <w:t>./einvoice/delivery/import_xsd</w:t>
                        </w:r>
                      </w:p>
                    </w:txbxContent>
                  </v:textbox>
                </v:rect>
                <v:rect id="Rectangle 2868" o:spid="_x0000_s1363" style="position:absolute;left:35274;top:22449;width:2720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" filled="f" stroked="f">
                  <v:textbox inset="0,0,0,0">
                    <w:txbxContent>
                      <w:p w14:paraId="39EBFB1A" w14:textId="77777777" w:rsidR="00294FC8" w:rsidRDefault="00106299">
                        <w:pPr>
                          <w:spacing w:after="160" w:line="259" w:lineRule="auto"/>
                          <w:ind w:left="0" w:firstLine="0"/>
                        </w:pPr>
                        <w:r>
                          <w:rPr>
                            <w:w w:val="122"/>
                            <w:sz w:val="16"/>
                          </w:rPr>
                          <w:t>einvoice.delivery.import_xsd.ImportXSD</w:t>
                        </w:r>
                      </w:p>
                    </w:txbxContent>
                  </v:textbox>
                </v:rect>
                <v:rect id="Rectangle 2869" o:spid="_x0000_s1364" style="position:absolute;left:1352;top:26113;width:16742;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" filled="f" stroked="f">
                  <v:textbox inset="0,0,0,0">
                    <w:txbxContent>
                      <w:p w14:paraId="61E511CC" w14:textId="77777777" w:rsidR="00294FC8" w:rsidRDefault="00106299">
                        <w:pPr>
                          <w:spacing w:after="160" w:line="259" w:lineRule="auto"/>
                          <w:ind w:left="0" w:firstLine="0"/>
                        </w:pPr>
                        <w:r>
                          <w:rPr>
                            <w:w w:val="123"/>
                            <w:sz w:val="16"/>
                          </w:rPr>
                          <w:t>./einvoice/delivery/tests</w:t>
                        </w:r>
                      </w:p>
                    </w:txbxContent>
                  </v:textbox>
                </v:rect>
                <v:rect id="Rectangle 2870" o:spid="_x0000_s1365" style="position:absolute;left:35274;top:26113;width:1505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" filled="f" stroked="f">
                  <v:textbox inset="0,0,0,0">
                    <w:txbxContent>
                      <w:p w14:paraId="16BBE2E2" w14:textId="77777777" w:rsidR="00294FC8" w:rsidRDefault="00106299">
                        <w:pPr>
                          <w:spacing w:after="160" w:line="259" w:lineRule="auto"/>
                          <w:ind w:left="0" w:firstLine="0"/>
                        </w:pPr>
                        <w:r>
                          <w:rPr>
                            <w:w w:val="122"/>
                            <w:sz w:val="16"/>
                          </w:rPr>
                          <w:t>einvoice.delivery.tests</w:t>
                        </w:r>
                      </w:p>
                    </w:txbxContent>
                  </v:textbox>
                </v:rect>
                <w10:anchorlock/>
              </v:group>
            </w:pict>
          </mc:Fallback>
        </mc:AlternateContent>
      </w:r>
    </w:p>
    <w:p w14:paraId="7D223B57" w14:textId="77777777" w:rsidR="00294FC8" w:rsidRDefault="00106299">
      <w:pPr>
        <w:spacing w:after="0"/>
        <w:ind w:right="6"/>
      </w:pPr>
      <w:r>
        <w:t>Fourth level directories are the deepest in the application and contain code in the conf and data directories.</w:t>
      </w:r>
    </w:p>
    <w:p w14:paraId="254B7B22" w14:textId="77777777" w:rsidR="00294FC8" w:rsidRDefault="00106299">
      <w:pPr>
        <w:spacing w:after="0" w:line="259" w:lineRule="auto"/>
        <w:ind w:left="0" w:right="-7" w:firstLine="0"/>
      </w:pPr>
      <w:r>
        <w:rPr>
          <w:noProof/>
          <w:sz w:val="22"/>
        </w:rPr>
        <mc:AlternateContent>
          <mc:Choice Requires="wpg">
            <w:drawing>
              <wp:inline distT="0" distB="0" distL="0" distR="0" wp14:anchorId="01DBBBBA" wp14:editId="65BD7D2C">
                <wp:extent cx="6422181" cy="5399187"/>
                <wp:effectExtent l="0" t="0" r="0" b="0"/>
                <wp:docPr id="29642" name="Group 29642"/>
                <wp:cNvGraphicFramePr/>
                <a:graphic xmlns:a="http://schemas.openxmlformats.org/drawingml/2006/main">
                  <a:graphicData uri="http://schemas.microsoft.com/office/word/2010/wordprocessingGroup">
                    <wpg:wgp>
                      <wpg:cNvGrpSpPr/>
                      <wpg:grpSpPr>
                        <a:xfrm>
                          <a:off x="0" y="0"/>
                          <a:ext cx="6422181" cy="5399187"/>
                          <a:chOff x="0" y="0"/>
                          <a:chExt cx="6422181" cy="5399187"/>
                        </a:xfrm>
                      </wpg:grpSpPr>
                      <wps:wsp>
                        <wps:cNvPr id="36740" name="Shape 36740"/>
                        <wps:cNvSpPr/>
                        <wps:spPr>
                          <a:xfrm>
                            <a:off x="5407" y="366365"/>
                            <a:ext cx="2696518" cy="9144"/>
                          </a:xfrm>
                          <a:custGeom>
                            <a:avLst/>
                            <a:gdLst/>
                            <a:ahLst/>
                            <a:cxnLst/>
                            <a:rect l="0" t="0" r="0" b="0"/>
                            <a:pathLst>
                              <a:path w="2696518" h="9144">
                                <a:moveTo>
                                  <a:pt x="0" y="0"/>
                                </a:moveTo>
                                <a:lnTo>
                                  <a:pt x="2696518" y="0"/>
                                </a:lnTo>
                                <a:lnTo>
                                  <a:pt x="269651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41" name="Shape 36741"/>
                        <wps:cNvSpPr/>
                        <wps:spPr>
                          <a:xfrm>
                            <a:off x="2701925" y="366365"/>
                            <a:ext cx="3714899" cy="9144"/>
                          </a:xfrm>
                          <a:custGeom>
                            <a:avLst/>
                            <a:gdLst/>
                            <a:ahLst/>
                            <a:cxnLst/>
                            <a:rect l="0" t="0" r="0" b="0"/>
                            <a:pathLst>
                              <a:path w="3714899" h="9144">
                                <a:moveTo>
                                  <a:pt x="0" y="0"/>
                                </a:moveTo>
                                <a:lnTo>
                                  <a:pt x="3714899" y="0"/>
                                </a:lnTo>
                                <a:lnTo>
                                  <a:pt x="371489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42" name="Shape 36742"/>
                        <wps:cNvSpPr/>
                        <wps:spPr>
                          <a:xfrm>
                            <a:off x="5407" y="732730"/>
                            <a:ext cx="2696518" cy="9144"/>
                          </a:xfrm>
                          <a:custGeom>
                            <a:avLst/>
                            <a:gdLst/>
                            <a:ahLst/>
                            <a:cxnLst/>
                            <a:rect l="0" t="0" r="0" b="0"/>
                            <a:pathLst>
                              <a:path w="2696518" h="9144">
                                <a:moveTo>
                                  <a:pt x="0" y="0"/>
                                </a:moveTo>
                                <a:lnTo>
                                  <a:pt x="2696518" y="0"/>
                                </a:lnTo>
                                <a:lnTo>
                                  <a:pt x="269651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43" name="Shape 36743"/>
                        <wps:cNvSpPr/>
                        <wps:spPr>
                          <a:xfrm>
                            <a:off x="2701925" y="732730"/>
                            <a:ext cx="3714899" cy="9144"/>
                          </a:xfrm>
                          <a:custGeom>
                            <a:avLst/>
                            <a:gdLst/>
                            <a:ahLst/>
                            <a:cxnLst/>
                            <a:rect l="0" t="0" r="0" b="0"/>
                            <a:pathLst>
                              <a:path w="3714899" h="9144">
                                <a:moveTo>
                                  <a:pt x="0" y="0"/>
                                </a:moveTo>
                                <a:lnTo>
                                  <a:pt x="3714899" y="0"/>
                                </a:lnTo>
                                <a:lnTo>
                                  <a:pt x="371489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44" name="Shape 36744"/>
                        <wps:cNvSpPr/>
                        <wps:spPr>
                          <a:xfrm>
                            <a:off x="5407" y="1099145"/>
                            <a:ext cx="2696518" cy="9144"/>
                          </a:xfrm>
                          <a:custGeom>
                            <a:avLst/>
                            <a:gdLst/>
                            <a:ahLst/>
                            <a:cxnLst/>
                            <a:rect l="0" t="0" r="0" b="0"/>
                            <a:pathLst>
                              <a:path w="2696518" h="9144">
                                <a:moveTo>
                                  <a:pt x="0" y="0"/>
                                </a:moveTo>
                                <a:lnTo>
                                  <a:pt x="2696518" y="0"/>
                                </a:lnTo>
                                <a:lnTo>
                                  <a:pt x="269651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45" name="Shape 36745"/>
                        <wps:cNvSpPr/>
                        <wps:spPr>
                          <a:xfrm>
                            <a:off x="2701925" y="1099145"/>
                            <a:ext cx="3714899" cy="9144"/>
                          </a:xfrm>
                          <a:custGeom>
                            <a:avLst/>
                            <a:gdLst/>
                            <a:ahLst/>
                            <a:cxnLst/>
                            <a:rect l="0" t="0" r="0" b="0"/>
                            <a:pathLst>
                              <a:path w="3714899" h="9144">
                                <a:moveTo>
                                  <a:pt x="0" y="0"/>
                                </a:moveTo>
                                <a:lnTo>
                                  <a:pt x="3714899" y="0"/>
                                </a:lnTo>
                                <a:lnTo>
                                  <a:pt x="371489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46" name="Shape 36746"/>
                        <wps:cNvSpPr/>
                        <wps:spPr>
                          <a:xfrm>
                            <a:off x="5407" y="1465511"/>
                            <a:ext cx="2696518" cy="9144"/>
                          </a:xfrm>
                          <a:custGeom>
                            <a:avLst/>
                            <a:gdLst/>
                            <a:ahLst/>
                            <a:cxnLst/>
                            <a:rect l="0" t="0" r="0" b="0"/>
                            <a:pathLst>
                              <a:path w="2696518" h="9144">
                                <a:moveTo>
                                  <a:pt x="0" y="0"/>
                                </a:moveTo>
                                <a:lnTo>
                                  <a:pt x="2696518" y="0"/>
                                </a:lnTo>
                                <a:lnTo>
                                  <a:pt x="269651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47" name="Shape 36747"/>
                        <wps:cNvSpPr/>
                        <wps:spPr>
                          <a:xfrm>
                            <a:off x="2701925" y="1465511"/>
                            <a:ext cx="3714899" cy="9144"/>
                          </a:xfrm>
                          <a:custGeom>
                            <a:avLst/>
                            <a:gdLst/>
                            <a:ahLst/>
                            <a:cxnLst/>
                            <a:rect l="0" t="0" r="0" b="0"/>
                            <a:pathLst>
                              <a:path w="3714899" h="9144">
                                <a:moveTo>
                                  <a:pt x="0" y="0"/>
                                </a:moveTo>
                                <a:lnTo>
                                  <a:pt x="3714899" y="0"/>
                                </a:lnTo>
                                <a:lnTo>
                                  <a:pt x="371489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48" name="Shape 36748"/>
                        <wps:cNvSpPr/>
                        <wps:spPr>
                          <a:xfrm>
                            <a:off x="5407" y="1831875"/>
                            <a:ext cx="2696518" cy="9144"/>
                          </a:xfrm>
                          <a:custGeom>
                            <a:avLst/>
                            <a:gdLst/>
                            <a:ahLst/>
                            <a:cxnLst/>
                            <a:rect l="0" t="0" r="0" b="0"/>
                            <a:pathLst>
                              <a:path w="2696518" h="9144">
                                <a:moveTo>
                                  <a:pt x="0" y="0"/>
                                </a:moveTo>
                                <a:lnTo>
                                  <a:pt x="2696518" y="0"/>
                                </a:lnTo>
                                <a:lnTo>
                                  <a:pt x="269651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49" name="Shape 36749"/>
                        <wps:cNvSpPr/>
                        <wps:spPr>
                          <a:xfrm>
                            <a:off x="2701925" y="1831875"/>
                            <a:ext cx="3714899" cy="9144"/>
                          </a:xfrm>
                          <a:custGeom>
                            <a:avLst/>
                            <a:gdLst/>
                            <a:ahLst/>
                            <a:cxnLst/>
                            <a:rect l="0" t="0" r="0" b="0"/>
                            <a:pathLst>
                              <a:path w="3714899" h="9144">
                                <a:moveTo>
                                  <a:pt x="0" y="0"/>
                                </a:moveTo>
                                <a:lnTo>
                                  <a:pt x="3714899" y="0"/>
                                </a:lnTo>
                                <a:lnTo>
                                  <a:pt x="371489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50" name="Shape 36750"/>
                        <wps:cNvSpPr/>
                        <wps:spPr>
                          <a:xfrm>
                            <a:off x="5407" y="2198242"/>
                            <a:ext cx="2696518" cy="9144"/>
                          </a:xfrm>
                          <a:custGeom>
                            <a:avLst/>
                            <a:gdLst/>
                            <a:ahLst/>
                            <a:cxnLst/>
                            <a:rect l="0" t="0" r="0" b="0"/>
                            <a:pathLst>
                              <a:path w="2696518" h="9144">
                                <a:moveTo>
                                  <a:pt x="0" y="0"/>
                                </a:moveTo>
                                <a:lnTo>
                                  <a:pt x="2696518" y="0"/>
                                </a:lnTo>
                                <a:lnTo>
                                  <a:pt x="269651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51" name="Shape 36751"/>
                        <wps:cNvSpPr/>
                        <wps:spPr>
                          <a:xfrm>
                            <a:off x="2701925" y="2198242"/>
                            <a:ext cx="3714899" cy="9144"/>
                          </a:xfrm>
                          <a:custGeom>
                            <a:avLst/>
                            <a:gdLst/>
                            <a:ahLst/>
                            <a:cxnLst/>
                            <a:rect l="0" t="0" r="0" b="0"/>
                            <a:pathLst>
                              <a:path w="3714899" h="9144">
                                <a:moveTo>
                                  <a:pt x="0" y="0"/>
                                </a:moveTo>
                                <a:lnTo>
                                  <a:pt x="3714899" y="0"/>
                                </a:lnTo>
                                <a:lnTo>
                                  <a:pt x="371489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52" name="Shape 36752"/>
                        <wps:cNvSpPr/>
                        <wps:spPr>
                          <a:xfrm>
                            <a:off x="5407" y="2564606"/>
                            <a:ext cx="2696518" cy="9144"/>
                          </a:xfrm>
                          <a:custGeom>
                            <a:avLst/>
                            <a:gdLst/>
                            <a:ahLst/>
                            <a:cxnLst/>
                            <a:rect l="0" t="0" r="0" b="0"/>
                            <a:pathLst>
                              <a:path w="2696518" h="9144">
                                <a:moveTo>
                                  <a:pt x="0" y="0"/>
                                </a:moveTo>
                                <a:lnTo>
                                  <a:pt x="2696518" y="0"/>
                                </a:lnTo>
                                <a:lnTo>
                                  <a:pt x="269651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53" name="Shape 36753"/>
                        <wps:cNvSpPr/>
                        <wps:spPr>
                          <a:xfrm>
                            <a:off x="2701925" y="2564606"/>
                            <a:ext cx="3714899" cy="9144"/>
                          </a:xfrm>
                          <a:custGeom>
                            <a:avLst/>
                            <a:gdLst/>
                            <a:ahLst/>
                            <a:cxnLst/>
                            <a:rect l="0" t="0" r="0" b="0"/>
                            <a:pathLst>
                              <a:path w="3714899" h="9144">
                                <a:moveTo>
                                  <a:pt x="0" y="0"/>
                                </a:moveTo>
                                <a:lnTo>
                                  <a:pt x="3714899" y="0"/>
                                </a:lnTo>
                                <a:lnTo>
                                  <a:pt x="371489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54" name="Shape 36754"/>
                        <wps:cNvSpPr/>
                        <wps:spPr>
                          <a:xfrm>
                            <a:off x="5407" y="2931021"/>
                            <a:ext cx="2696518" cy="9144"/>
                          </a:xfrm>
                          <a:custGeom>
                            <a:avLst/>
                            <a:gdLst/>
                            <a:ahLst/>
                            <a:cxnLst/>
                            <a:rect l="0" t="0" r="0" b="0"/>
                            <a:pathLst>
                              <a:path w="2696518" h="9144">
                                <a:moveTo>
                                  <a:pt x="0" y="0"/>
                                </a:moveTo>
                                <a:lnTo>
                                  <a:pt x="2696518" y="0"/>
                                </a:lnTo>
                                <a:lnTo>
                                  <a:pt x="269651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55" name="Shape 36755"/>
                        <wps:cNvSpPr/>
                        <wps:spPr>
                          <a:xfrm>
                            <a:off x="2701925" y="2931021"/>
                            <a:ext cx="3714899" cy="9144"/>
                          </a:xfrm>
                          <a:custGeom>
                            <a:avLst/>
                            <a:gdLst/>
                            <a:ahLst/>
                            <a:cxnLst/>
                            <a:rect l="0" t="0" r="0" b="0"/>
                            <a:pathLst>
                              <a:path w="3714899" h="9144">
                                <a:moveTo>
                                  <a:pt x="0" y="0"/>
                                </a:moveTo>
                                <a:lnTo>
                                  <a:pt x="3714899" y="0"/>
                                </a:lnTo>
                                <a:lnTo>
                                  <a:pt x="371489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56" name="Shape 36756"/>
                        <wps:cNvSpPr/>
                        <wps:spPr>
                          <a:xfrm>
                            <a:off x="5407" y="4128442"/>
                            <a:ext cx="2696518" cy="9144"/>
                          </a:xfrm>
                          <a:custGeom>
                            <a:avLst/>
                            <a:gdLst/>
                            <a:ahLst/>
                            <a:cxnLst/>
                            <a:rect l="0" t="0" r="0" b="0"/>
                            <a:pathLst>
                              <a:path w="2696518" h="9144">
                                <a:moveTo>
                                  <a:pt x="0" y="0"/>
                                </a:moveTo>
                                <a:lnTo>
                                  <a:pt x="2696518" y="0"/>
                                </a:lnTo>
                                <a:lnTo>
                                  <a:pt x="269651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57" name="Shape 36757"/>
                        <wps:cNvSpPr/>
                        <wps:spPr>
                          <a:xfrm>
                            <a:off x="2701925" y="4128442"/>
                            <a:ext cx="3714899" cy="9144"/>
                          </a:xfrm>
                          <a:custGeom>
                            <a:avLst/>
                            <a:gdLst/>
                            <a:ahLst/>
                            <a:cxnLst/>
                            <a:rect l="0" t="0" r="0" b="0"/>
                            <a:pathLst>
                              <a:path w="3714899" h="9144">
                                <a:moveTo>
                                  <a:pt x="0" y="0"/>
                                </a:moveTo>
                                <a:lnTo>
                                  <a:pt x="3714899" y="0"/>
                                </a:lnTo>
                                <a:lnTo>
                                  <a:pt x="371489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58" name="Shape 36758"/>
                        <wps:cNvSpPr/>
                        <wps:spPr>
                          <a:xfrm>
                            <a:off x="5407" y="4494808"/>
                            <a:ext cx="2696518" cy="9144"/>
                          </a:xfrm>
                          <a:custGeom>
                            <a:avLst/>
                            <a:gdLst/>
                            <a:ahLst/>
                            <a:cxnLst/>
                            <a:rect l="0" t="0" r="0" b="0"/>
                            <a:pathLst>
                              <a:path w="2696518" h="9144">
                                <a:moveTo>
                                  <a:pt x="0" y="0"/>
                                </a:moveTo>
                                <a:lnTo>
                                  <a:pt x="2696518" y="0"/>
                                </a:lnTo>
                                <a:lnTo>
                                  <a:pt x="269651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59" name="Shape 36759"/>
                        <wps:cNvSpPr/>
                        <wps:spPr>
                          <a:xfrm>
                            <a:off x="2701925" y="4494808"/>
                            <a:ext cx="3714899" cy="9144"/>
                          </a:xfrm>
                          <a:custGeom>
                            <a:avLst/>
                            <a:gdLst/>
                            <a:ahLst/>
                            <a:cxnLst/>
                            <a:rect l="0" t="0" r="0" b="0"/>
                            <a:pathLst>
                              <a:path w="3714899" h="9144">
                                <a:moveTo>
                                  <a:pt x="0" y="0"/>
                                </a:moveTo>
                                <a:lnTo>
                                  <a:pt x="3714899" y="0"/>
                                </a:lnTo>
                                <a:lnTo>
                                  <a:pt x="371489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60" name="Shape 36760"/>
                        <wps:cNvSpPr/>
                        <wps:spPr>
                          <a:xfrm>
                            <a:off x="5407" y="4861223"/>
                            <a:ext cx="2696518" cy="9144"/>
                          </a:xfrm>
                          <a:custGeom>
                            <a:avLst/>
                            <a:gdLst/>
                            <a:ahLst/>
                            <a:cxnLst/>
                            <a:rect l="0" t="0" r="0" b="0"/>
                            <a:pathLst>
                              <a:path w="2696518" h="9144">
                                <a:moveTo>
                                  <a:pt x="0" y="0"/>
                                </a:moveTo>
                                <a:lnTo>
                                  <a:pt x="2696518" y="0"/>
                                </a:lnTo>
                                <a:lnTo>
                                  <a:pt x="269651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761" name="Shape 36761"/>
                        <wps:cNvSpPr/>
                        <wps:spPr>
                          <a:xfrm>
                            <a:off x="2701925" y="4861223"/>
                            <a:ext cx="3714899" cy="9144"/>
                          </a:xfrm>
                          <a:custGeom>
                            <a:avLst/>
                            <a:gdLst/>
                            <a:ahLst/>
                            <a:cxnLst/>
                            <a:rect l="0" t="0" r="0" b="0"/>
                            <a:pathLst>
                              <a:path w="3714899" h="9144">
                                <a:moveTo>
                                  <a:pt x="0" y="0"/>
                                </a:moveTo>
                                <a:lnTo>
                                  <a:pt x="3714899" y="0"/>
                                </a:lnTo>
                                <a:lnTo>
                                  <a:pt x="371489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2853" name="Shape 2853"/>
                        <wps:cNvSpPr/>
                        <wps:spPr>
                          <a:xfrm>
                            <a:off x="0" y="0"/>
                            <a:ext cx="6422181" cy="5399187"/>
                          </a:xfrm>
                          <a:custGeom>
                            <a:avLst/>
                            <a:gdLst/>
                            <a:ahLst/>
                            <a:cxnLst/>
                            <a:rect l="0" t="0" r="0" b="0"/>
                            <a:pathLst>
                              <a:path w="6422181" h="5399187">
                                <a:moveTo>
                                  <a:pt x="16220" y="0"/>
                                </a:moveTo>
                                <a:lnTo>
                                  <a:pt x="6405961" y="0"/>
                                </a:lnTo>
                                <a:lnTo>
                                  <a:pt x="6417437" y="4744"/>
                                </a:lnTo>
                                <a:cubicBezTo>
                                  <a:pt x="6420370" y="7677"/>
                                  <a:pt x="6422181" y="11733"/>
                                  <a:pt x="6422181" y="16222"/>
                                </a:cubicBezTo>
                                <a:lnTo>
                                  <a:pt x="6422181" y="5399187"/>
                                </a:lnTo>
                                <a:lnTo>
                                  <a:pt x="6416775" y="5399187"/>
                                </a:lnTo>
                                <a:lnTo>
                                  <a:pt x="6416775" y="16222"/>
                                </a:lnTo>
                                <a:cubicBezTo>
                                  <a:pt x="6416775" y="10269"/>
                                  <a:pt x="6411963" y="5407"/>
                                  <a:pt x="6405960" y="5407"/>
                                </a:cubicBezTo>
                                <a:lnTo>
                                  <a:pt x="16222" y="5407"/>
                                </a:lnTo>
                                <a:cubicBezTo>
                                  <a:pt x="10269" y="5407"/>
                                  <a:pt x="5407" y="10269"/>
                                  <a:pt x="5407" y="16222"/>
                                </a:cubicBezTo>
                                <a:lnTo>
                                  <a:pt x="5407" y="5399187"/>
                                </a:lnTo>
                                <a:lnTo>
                                  <a:pt x="0" y="5399187"/>
                                </a:lnTo>
                                <a:lnTo>
                                  <a:pt x="0" y="16222"/>
                                </a:lnTo>
                                <a:cubicBezTo>
                                  <a:pt x="0" y="11733"/>
                                  <a:pt x="1823" y="7677"/>
                                  <a:pt x="4763" y="4744"/>
                                </a:cubicBezTo>
                                <a:lnTo>
                                  <a:pt x="1622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2872" name="Rectangle 2872"/>
                        <wps:cNvSpPr/>
                        <wps:spPr>
                          <a:xfrm>
                            <a:off x="135248" y="114628"/>
                            <a:ext cx="1359859" cy="193401"/>
                          </a:xfrm>
                          <a:prstGeom prst="rect">
                            <a:avLst/>
                          </a:prstGeom>
                          <a:ln>
                            <a:noFill/>
                          </a:ln>
                        </wps:spPr>
                        <wps:txbx>
                          <w:txbxContent>
                            <w:p w14:paraId="10D86B1D" w14:textId="77777777" w:rsidR="00294FC8" w:rsidRDefault="00106299">
                              <w:pPr>
                                <w:spacing w:after="160" w:line="259" w:lineRule="auto"/>
                                <w:ind w:left="0" w:firstLine="0"/>
                              </w:pPr>
                              <w:r>
                                <w:rPr>
                                  <w:b/>
                                  <w:w w:val="128"/>
                                  <w:sz w:val="16"/>
                                </w:rPr>
                                <w:t>Directory</w:t>
                              </w:r>
                              <w:r>
                                <w:rPr>
                                  <w:b/>
                                  <w:spacing w:val="-2"/>
                                  <w:w w:val="128"/>
                                  <w:sz w:val="16"/>
                                </w:rPr>
                                <w:t xml:space="preserve"> </w:t>
                              </w:r>
                              <w:r>
                                <w:rPr>
                                  <w:b/>
                                  <w:w w:val="128"/>
                                  <w:sz w:val="16"/>
                                </w:rPr>
                                <w:t>Structure</w:t>
                              </w:r>
                            </w:p>
                          </w:txbxContent>
                        </wps:txbx>
                        <wps:bodyPr horzOverflow="overflow" vert="horz" lIns="0" tIns="0" rIns="0" bIns="0" rtlCol="0">
                          <a:noAutofit/>
                        </wps:bodyPr>
                      </wps:wsp>
                      <wps:wsp>
                        <wps:cNvPr id="2873" name="Rectangle 2873"/>
                        <wps:cNvSpPr/>
                        <wps:spPr>
                          <a:xfrm>
                            <a:off x="2831743" y="114628"/>
                            <a:ext cx="886799" cy="193401"/>
                          </a:xfrm>
                          <a:prstGeom prst="rect">
                            <a:avLst/>
                          </a:prstGeom>
                          <a:ln>
                            <a:noFill/>
                          </a:ln>
                        </wps:spPr>
                        <wps:txbx>
                          <w:txbxContent>
                            <w:p w14:paraId="50E8819E" w14:textId="77777777" w:rsidR="00294FC8" w:rsidRDefault="00106299">
                              <w:pPr>
                                <w:spacing w:after="160" w:line="259" w:lineRule="auto"/>
                                <w:ind w:left="0" w:firstLine="0"/>
                              </w:pPr>
                              <w:r>
                                <w:rPr>
                                  <w:b/>
                                  <w:w w:val="126"/>
                                  <w:sz w:val="16"/>
                                </w:rPr>
                                <w:t>dot</w:t>
                              </w:r>
                              <w:r>
                                <w:rPr>
                                  <w:b/>
                                  <w:spacing w:val="-2"/>
                                  <w:w w:val="126"/>
                                  <w:sz w:val="16"/>
                                </w:rPr>
                                <w:t xml:space="preserve"> </w:t>
                              </w:r>
                              <w:r>
                                <w:rPr>
                                  <w:b/>
                                  <w:w w:val="126"/>
                                  <w:sz w:val="16"/>
                                </w:rPr>
                                <w:t>Notation</w:t>
                              </w:r>
                            </w:p>
                          </w:txbxContent>
                        </wps:txbx>
                        <wps:bodyPr horzOverflow="overflow" vert="horz" lIns="0" tIns="0" rIns="0" bIns="0" rtlCol="0">
                          <a:noAutofit/>
                        </wps:bodyPr>
                      </wps:wsp>
                      <wps:wsp>
                        <wps:cNvPr id="2874" name="Rectangle 2874"/>
                        <wps:cNvSpPr/>
                        <wps:spPr>
                          <a:xfrm>
                            <a:off x="135248" y="481004"/>
                            <a:ext cx="672539" cy="193401"/>
                          </a:xfrm>
                          <a:prstGeom prst="rect">
                            <a:avLst/>
                          </a:prstGeom>
                          <a:ln>
                            <a:noFill/>
                          </a:ln>
                        </wps:spPr>
                        <wps:txbx>
                          <w:txbxContent>
                            <w:p w14:paraId="53CCE030" w14:textId="77777777" w:rsidR="00294FC8" w:rsidRDefault="00106299">
                              <w:pPr>
                                <w:spacing w:after="160" w:line="259" w:lineRule="auto"/>
                                <w:ind w:left="0" w:firstLine="0"/>
                              </w:pPr>
                              <w:r>
                                <w:rPr>
                                  <w:w w:val="123"/>
                                  <w:sz w:val="16"/>
                                </w:rPr>
                                <w:t>./einvoice</w:t>
                              </w:r>
                            </w:p>
                          </w:txbxContent>
                        </wps:txbx>
                        <wps:bodyPr horzOverflow="overflow" vert="horz" lIns="0" tIns="0" rIns="0" bIns="0" rtlCol="0">
                          <a:noAutofit/>
                        </wps:bodyPr>
                      </wps:wsp>
                      <wps:wsp>
                        <wps:cNvPr id="2875" name="Rectangle 2875"/>
                        <wps:cNvSpPr/>
                        <wps:spPr>
                          <a:xfrm>
                            <a:off x="2831743" y="481004"/>
                            <a:ext cx="577523" cy="193401"/>
                          </a:xfrm>
                          <a:prstGeom prst="rect">
                            <a:avLst/>
                          </a:prstGeom>
                          <a:ln>
                            <a:noFill/>
                          </a:ln>
                        </wps:spPr>
                        <wps:txbx>
                          <w:txbxContent>
                            <w:p w14:paraId="1A87D117" w14:textId="77777777" w:rsidR="00294FC8" w:rsidRDefault="00106299">
                              <w:pPr>
                                <w:spacing w:after="160" w:line="259" w:lineRule="auto"/>
                                <w:ind w:left="0" w:firstLine="0"/>
                              </w:pPr>
                              <w:r>
                                <w:rPr>
                                  <w:w w:val="125"/>
                                  <w:sz w:val="16"/>
                                </w:rPr>
                                <w:t>einvoice</w:t>
                              </w:r>
                            </w:p>
                          </w:txbxContent>
                        </wps:txbx>
                        <wps:bodyPr horzOverflow="overflow" vert="horz" lIns="0" tIns="0" rIns="0" bIns="0" rtlCol="0">
                          <a:noAutofit/>
                        </wps:bodyPr>
                      </wps:wsp>
                      <wps:wsp>
                        <wps:cNvPr id="2876" name="Rectangle 2876"/>
                        <wps:cNvSpPr/>
                        <wps:spPr>
                          <a:xfrm>
                            <a:off x="135248" y="847379"/>
                            <a:ext cx="1402628" cy="193401"/>
                          </a:xfrm>
                          <a:prstGeom prst="rect">
                            <a:avLst/>
                          </a:prstGeom>
                          <a:ln>
                            <a:noFill/>
                          </a:ln>
                        </wps:spPr>
                        <wps:txbx>
                          <w:txbxContent>
                            <w:p w14:paraId="5D8C91A7" w14:textId="77777777" w:rsidR="00294FC8" w:rsidRDefault="00106299">
                              <w:pPr>
                                <w:spacing w:after="160" w:line="259" w:lineRule="auto"/>
                                <w:ind w:left="0" w:firstLine="0"/>
                              </w:pPr>
                              <w:r>
                                <w:rPr>
                                  <w:w w:val="125"/>
                                  <w:sz w:val="16"/>
                                </w:rPr>
                                <w:t>./einvoice/discovery</w:t>
                              </w:r>
                            </w:p>
                          </w:txbxContent>
                        </wps:txbx>
                        <wps:bodyPr horzOverflow="overflow" vert="horz" lIns="0" tIns="0" rIns="0" bIns="0" rtlCol="0">
                          <a:noAutofit/>
                        </wps:bodyPr>
                      </wps:wsp>
                      <wps:wsp>
                        <wps:cNvPr id="2877" name="Rectangle 2877"/>
                        <wps:cNvSpPr/>
                        <wps:spPr>
                          <a:xfrm>
                            <a:off x="2831743" y="847379"/>
                            <a:ext cx="1270590" cy="193401"/>
                          </a:xfrm>
                          <a:prstGeom prst="rect">
                            <a:avLst/>
                          </a:prstGeom>
                          <a:ln>
                            <a:noFill/>
                          </a:ln>
                        </wps:spPr>
                        <wps:txbx>
                          <w:txbxContent>
                            <w:p w14:paraId="05225123" w14:textId="77777777" w:rsidR="00294FC8" w:rsidRDefault="00106299">
                              <w:pPr>
                                <w:spacing w:after="160" w:line="259" w:lineRule="auto"/>
                                <w:ind w:left="0" w:firstLine="0"/>
                              </w:pPr>
                              <w:r>
                                <w:rPr>
                                  <w:w w:val="124"/>
                                  <w:sz w:val="16"/>
                                </w:rPr>
                                <w:t>einvoice.discovery</w:t>
                              </w:r>
                            </w:p>
                          </w:txbxContent>
                        </wps:txbx>
                        <wps:bodyPr horzOverflow="overflow" vert="horz" lIns="0" tIns="0" rIns="0" bIns="0" rtlCol="0">
                          <a:noAutofit/>
                        </wps:bodyPr>
                      </wps:wsp>
                      <wps:wsp>
                        <wps:cNvPr id="2878" name="Rectangle 2878"/>
                        <wps:cNvSpPr/>
                        <wps:spPr>
                          <a:xfrm>
                            <a:off x="135248" y="1213755"/>
                            <a:ext cx="1277801" cy="193402"/>
                          </a:xfrm>
                          <a:prstGeom prst="rect">
                            <a:avLst/>
                          </a:prstGeom>
                          <a:ln>
                            <a:noFill/>
                          </a:ln>
                        </wps:spPr>
                        <wps:txbx>
                          <w:txbxContent>
                            <w:p w14:paraId="6835219B" w14:textId="77777777" w:rsidR="00294FC8" w:rsidRDefault="00106299">
                              <w:pPr>
                                <w:spacing w:after="160" w:line="259" w:lineRule="auto"/>
                                <w:ind w:left="0" w:firstLine="0"/>
                              </w:pPr>
                              <w:r>
                                <w:rPr>
                                  <w:w w:val="123"/>
                                  <w:sz w:val="16"/>
                                </w:rPr>
                                <w:t>./einvoice/delivery</w:t>
                              </w:r>
                            </w:p>
                          </w:txbxContent>
                        </wps:txbx>
                        <wps:bodyPr horzOverflow="overflow" vert="horz" lIns="0" tIns="0" rIns="0" bIns="0" rtlCol="0">
                          <a:noAutofit/>
                        </wps:bodyPr>
                      </wps:wsp>
                      <wps:wsp>
                        <wps:cNvPr id="2879" name="Rectangle 2879"/>
                        <wps:cNvSpPr/>
                        <wps:spPr>
                          <a:xfrm>
                            <a:off x="2831743" y="1213755"/>
                            <a:ext cx="1145736" cy="193402"/>
                          </a:xfrm>
                          <a:prstGeom prst="rect">
                            <a:avLst/>
                          </a:prstGeom>
                          <a:ln>
                            <a:noFill/>
                          </a:ln>
                        </wps:spPr>
                        <wps:txbx>
                          <w:txbxContent>
                            <w:p w14:paraId="01C5B098" w14:textId="77777777" w:rsidR="00294FC8" w:rsidRDefault="00106299">
                              <w:pPr>
                                <w:spacing w:after="160" w:line="259" w:lineRule="auto"/>
                                <w:ind w:left="0" w:firstLine="0"/>
                              </w:pPr>
                              <w:r>
                                <w:rPr>
                                  <w:w w:val="122"/>
                                  <w:sz w:val="16"/>
                                </w:rPr>
                                <w:t>einvoice.delivery</w:t>
                              </w:r>
                            </w:p>
                          </w:txbxContent>
                        </wps:txbx>
                        <wps:bodyPr horzOverflow="overflow" vert="horz" lIns="0" tIns="0" rIns="0" bIns="0" rtlCol="0">
                          <a:noAutofit/>
                        </wps:bodyPr>
                      </wps:wsp>
                      <wps:wsp>
                        <wps:cNvPr id="2880" name="Rectangle 2880"/>
                        <wps:cNvSpPr/>
                        <wps:spPr>
                          <a:xfrm>
                            <a:off x="135248" y="1580132"/>
                            <a:ext cx="996762" cy="193402"/>
                          </a:xfrm>
                          <a:prstGeom prst="rect">
                            <a:avLst/>
                          </a:prstGeom>
                          <a:ln>
                            <a:noFill/>
                          </a:ln>
                        </wps:spPr>
                        <wps:txbx>
                          <w:txbxContent>
                            <w:p w14:paraId="61DB0582" w14:textId="77777777" w:rsidR="00294FC8" w:rsidRDefault="00106299">
                              <w:pPr>
                                <w:spacing w:after="160" w:line="259" w:lineRule="auto"/>
                                <w:ind w:left="0" w:firstLine="0"/>
                              </w:pPr>
                              <w:r>
                                <w:rPr>
                                  <w:w w:val="123"/>
                                  <w:sz w:val="16"/>
                                </w:rPr>
                                <w:t>./einvoice/test</w:t>
                              </w:r>
                            </w:p>
                          </w:txbxContent>
                        </wps:txbx>
                        <wps:bodyPr horzOverflow="overflow" vert="horz" lIns="0" tIns="0" rIns="0" bIns="0" rtlCol="0">
                          <a:noAutofit/>
                        </wps:bodyPr>
                      </wps:wsp>
                      <wps:wsp>
                        <wps:cNvPr id="2881" name="Rectangle 2881"/>
                        <wps:cNvSpPr/>
                        <wps:spPr>
                          <a:xfrm>
                            <a:off x="2831743" y="1580132"/>
                            <a:ext cx="864862" cy="193402"/>
                          </a:xfrm>
                          <a:prstGeom prst="rect">
                            <a:avLst/>
                          </a:prstGeom>
                          <a:ln>
                            <a:noFill/>
                          </a:ln>
                        </wps:spPr>
                        <wps:txbx>
                          <w:txbxContent>
                            <w:p w14:paraId="0A2A5144" w14:textId="77777777" w:rsidR="00294FC8" w:rsidRDefault="00106299">
                              <w:pPr>
                                <w:spacing w:after="160" w:line="259" w:lineRule="auto"/>
                                <w:ind w:left="0" w:firstLine="0"/>
                              </w:pPr>
                              <w:r>
                                <w:rPr>
                                  <w:w w:val="122"/>
                                  <w:sz w:val="16"/>
                                </w:rPr>
                                <w:t>einvoice.test</w:t>
                              </w:r>
                            </w:p>
                          </w:txbxContent>
                        </wps:txbx>
                        <wps:bodyPr horzOverflow="overflow" vert="horz" lIns="0" tIns="0" rIns="0" bIns="0" rtlCol="0">
                          <a:noAutofit/>
                        </wps:bodyPr>
                      </wps:wsp>
                      <wps:wsp>
                        <wps:cNvPr id="2882" name="Rectangle 2882"/>
                        <wps:cNvSpPr/>
                        <wps:spPr>
                          <a:xfrm>
                            <a:off x="135248" y="1946507"/>
                            <a:ext cx="1076056" cy="193402"/>
                          </a:xfrm>
                          <a:prstGeom prst="rect">
                            <a:avLst/>
                          </a:prstGeom>
                          <a:ln>
                            <a:noFill/>
                          </a:ln>
                        </wps:spPr>
                        <wps:txbx>
                          <w:txbxContent>
                            <w:p w14:paraId="02232DCA" w14:textId="77777777" w:rsidR="00294FC8" w:rsidRDefault="00106299">
                              <w:pPr>
                                <w:spacing w:after="160" w:line="259" w:lineRule="auto"/>
                                <w:ind w:left="0" w:firstLine="0"/>
                              </w:pPr>
                              <w:r>
                                <w:rPr>
                                  <w:w w:val="126"/>
                                  <w:sz w:val="16"/>
                                </w:rPr>
                                <w:t>./einvoice/docs</w:t>
                              </w:r>
                            </w:p>
                          </w:txbxContent>
                        </wps:txbx>
                        <wps:bodyPr horzOverflow="overflow" vert="horz" lIns="0" tIns="0" rIns="0" bIns="0" rtlCol="0">
                          <a:noAutofit/>
                        </wps:bodyPr>
                      </wps:wsp>
                      <wps:wsp>
                        <wps:cNvPr id="2883" name="Rectangle 2883"/>
                        <wps:cNvSpPr/>
                        <wps:spPr>
                          <a:xfrm>
                            <a:off x="2831743" y="1946507"/>
                            <a:ext cx="2508482" cy="193402"/>
                          </a:xfrm>
                          <a:prstGeom prst="rect">
                            <a:avLst/>
                          </a:prstGeom>
                          <a:ln>
                            <a:noFill/>
                          </a:ln>
                        </wps:spPr>
                        <wps:txbx>
                          <w:txbxContent>
                            <w:p w14:paraId="13B9135E" w14:textId="77777777" w:rsidR="00294FC8" w:rsidRDefault="00106299">
                              <w:pPr>
                                <w:spacing w:after="160" w:line="259" w:lineRule="auto"/>
                                <w:ind w:left="0" w:firstLine="0"/>
                              </w:pPr>
                              <w:r>
                                <w:rPr>
                                  <w:w w:val="126"/>
                                  <w:sz w:val="16"/>
                                </w:rPr>
                                <w:t>NA</w:t>
                              </w:r>
                              <w:r>
                                <w:rPr>
                                  <w:spacing w:val="7"/>
                                  <w:w w:val="126"/>
                                  <w:sz w:val="16"/>
                                </w:rPr>
                                <w:t xml:space="preserve"> </w:t>
                              </w:r>
                              <w:r>
                                <w:rPr>
                                  <w:w w:val="126"/>
                                  <w:sz w:val="16"/>
                                </w:rPr>
                                <w:t>-</w:t>
                              </w:r>
                              <w:r>
                                <w:rPr>
                                  <w:spacing w:val="7"/>
                                  <w:w w:val="126"/>
                                  <w:sz w:val="16"/>
                                </w:rPr>
                                <w:t xml:space="preserve"> </w:t>
                              </w:r>
                              <w:r>
                                <w:rPr>
                                  <w:w w:val="126"/>
                                  <w:sz w:val="16"/>
                                </w:rPr>
                                <w:t>does</w:t>
                              </w:r>
                              <w:r>
                                <w:rPr>
                                  <w:spacing w:val="7"/>
                                  <w:w w:val="126"/>
                                  <w:sz w:val="16"/>
                                </w:rPr>
                                <w:t xml:space="preserve"> </w:t>
                              </w:r>
                              <w:r>
                                <w:rPr>
                                  <w:w w:val="126"/>
                                  <w:sz w:val="16"/>
                                </w:rPr>
                                <w:t>not</w:t>
                              </w:r>
                              <w:r>
                                <w:rPr>
                                  <w:spacing w:val="7"/>
                                  <w:w w:val="126"/>
                                  <w:sz w:val="16"/>
                                </w:rPr>
                                <w:t xml:space="preserve"> </w:t>
                              </w:r>
                              <w:r>
                                <w:rPr>
                                  <w:w w:val="126"/>
                                  <w:sz w:val="16"/>
                                </w:rPr>
                                <w:t>contain</w:t>
                              </w:r>
                              <w:r>
                                <w:rPr>
                                  <w:spacing w:val="7"/>
                                  <w:w w:val="126"/>
                                  <w:sz w:val="16"/>
                                </w:rPr>
                                <w:t xml:space="preserve"> </w:t>
                              </w:r>
                              <w:r>
                                <w:rPr>
                                  <w:w w:val="126"/>
                                  <w:sz w:val="16"/>
                                </w:rPr>
                                <w:t>code</w:t>
                              </w:r>
                              <w:r>
                                <w:rPr>
                                  <w:spacing w:val="7"/>
                                  <w:w w:val="126"/>
                                  <w:sz w:val="16"/>
                                </w:rPr>
                                <w:t xml:space="preserve"> </w:t>
                              </w:r>
                              <w:r>
                                <w:rPr>
                                  <w:w w:val="126"/>
                                  <w:sz w:val="16"/>
                                </w:rPr>
                                <w:t>artifacts</w:t>
                              </w:r>
                            </w:p>
                          </w:txbxContent>
                        </wps:txbx>
                        <wps:bodyPr horzOverflow="overflow" vert="horz" lIns="0" tIns="0" rIns="0" bIns="0" rtlCol="0">
                          <a:noAutofit/>
                        </wps:bodyPr>
                      </wps:wsp>
                      <wps:wsp>
                        <wps:cNvPr id="2884" name="Rectangle 2884"/>
                        <wps:cNvSpPr/>
                        <wps:spPr>
                          <a:xfrm>
                            <a:off x="135248" y="2312883"/>
                            <a:ext cx="1774649" cy="193402"/>
                          </a:xfrm>
                          <a:prstGeom prst="rect">
                            <a:avLst/>
                          </a:prstGeom>
                          <a:ln>
                            <a:noFill/>
                          </a:ln>
                        </wps:spPr>
                        <wps:txbx>
                          <w:txbxContent>
                            <w:p w14:paraId="397D0244" w14:textId="77777777" w:rsidR="00294FC8" w:rsidRDefault="00106299">
                              <w:pPr>
                                <w:spacing w:after="160" w:line="259" w:lineRule="auto"/>
                                <w:ind w:left="0" w:firstLine="0"/>
                              </w:pPr>
                              <w:r>
                                <w:rPr>
                                  <w:w w:val="125"/>
                                  <w:sz w:val="16"/>
                                </w:rPr>
                                <w:t>./einvoice/discovery/conf</w:t>
                              </w:r>
                            </w:p>
                          </w:txbxContent>
                        </wps:txbx>
                        <wps:bodyPr horzOverflow="overflow" vert="horz" lIns="0" tIns="0" rIns="0" bIns="0" rtlCol="0">
                          <a:noAutofit/>
                        </wps:bodyPr>
                      </wps:wsp>
                      <wps:wsp>
                        <wps:cNvPr id="2885" name="Rectangle 2885"/>
                        <wps:cNvSpPr/>
                        <wps:spPr>
                          <a:xfrm>
                            <a:off x="2831743" y="2312883"/>
                            <a:ext cx="1605865" cy="193402"/>
                          </a:xfrm>
                          <a:prstGeom prst="rect">
                            <a:avLst/>
                          </a:prstGeom>
                          <a:ln>
                            <a:noFill/>
                          </a:ln>
                        </wps:spPr>
                        <wps:txbx>
                          <w:txbxContent>
                            <w:p w14:paraId="45EE0496" w14:textId="77777777" w:rsidR="00294FC8" w:rsidRDefault="00106299">
                              <w:pPr>
                                <w:spacing w:after="160" w:line="259" w:lineRule="auto"/>
                                <w:ind w:left="0" w:firstLine="0"/>
                              </w:pPr>
                              <w:r>
                                <w:rPr>
                                  <w:w w:val="123"/>
                                  <w:sz w:val="16"/>
                                </w:rPr>
                                <w:t>einvoice.discovery.conf</w:t>
                              </w:r>
                            </w:p>
                          </w:txbxContent>
                        </wps:txbx>
                        <wps:bodyPr horzOverflow="overflow" vert="horz" lIns="0" tIns="0" rIns="0" bIns="0" rtlCol="0">
                          <a:noAutofit/>
                        </wps:bodyPr>
                      </wps:wsp>
                      <wps:wsp>
                        <wps:cNvPr id="2886" name="Rectangle 2886"/>
                        <wps:cNvSpPr/>
                        <wps:spPr>
                          <a:xfrm>
                            <a:off x="135248" y="2679259"/>
                            <a:ext cx="1798824" cy="193401"/>
                          </a:xfrm>
                          <a:prstGeom prst="rect">
                            <a:avLst/>
                          </a:prstGeom>
                          <a:ln>
                            <a:noFill/>
                          </a:ln>
                        </wps:spPr>
                        <wps:txbx>
                          <w:txbxContent>
                            <w:p w14:paraId="5383E7CF" w14:textId="77777777" w:rsidR="00294FC8" w:rsidRDefault="00106299">
                              <w:pPr>
                                <w:spacing w:after="160" w:line="259" w:lineRule="auto"/>
                                <w:ind w:left="0" w:firstLine="0"/>
                              </w:pPr>
                              <w:r>
                                <w:rPr>
                                  <w:w w:val="126"/>
                                  <w:sz w:val="16"/>
                                </w:rPr>
                                <w:t>./einvoice/discovery/data</w:t>
                              </w:r>
                            </w:p>
                          </w:txbxContent>
                        </wps:txbx>
                        <wps:bodyPr horzOverflow="overflow" vert="horz" lIns="0" tIns="0" rIns="0" bIns="0" rtlCol="0">
                          <a:noAutofit/>
                        </wps:bodyPr>
                      </wps:wsp>
                      <wps:wsp>
                        <wps:cNvPr id="2887" name="Rectangle 2887"/>
                        <wps:cNvSpPr/>
                        <wps:spPr>
                          <a:xfrm>
                            <a:off x="2831743" y="2679259"/>
                            <a:ext cx="1630040" cy="193401"/>
                          </a:xfrm>
                          <a:prstGeom prst="rect">
                            <a:avLst/>
                          </a:prstGeom>
                          <a:ln>
                            <a:noFill/>
                          </a:ln>
                        </wps:spPr>
                        <wps:txbx>
                          <w:txbxContent>
                            <w:p w14:paraId="48B84460" w14:textId="77777777" w:rsidR="00294FC8" w:rsidRDefault="00106299">
                              <w:pPr>
                                <w:spacing w:after="160" w:line="259" w:lineRule="auto"/>
                                <w:ind w:left="0" w:firstLine="0"/>
                              </w:pPr>
                              <w:r>
                                <w:rPr>
                                  <w:w w:val="125"/>
                                  <w:sz w:val="16"/>
                                </w:rPr>
                                <w:t>einvoice.discovery.data</w:t>
                              </w:r>
                            </w:p>
                          </w:txbxContent>
                        </wps:txbx>
                        <wps:bodyPr horzOverflow="overflow" vert="horz" lIns="0" tIns="0" rIns="0" bIns="0" rtlCol="0">
                          <a:noAutofit/>
                        </wps:bodyPr>
                      </wps:wsp>
                      <wps:wsp>
                        <wps:cNvPr id="2888" name="Rectangle 2888"/>
                        <wps:cNvSpPr/>
                        <wps:spPr>
                          <a:xfrm>
                            <a:off x="135248" y="3045637"/>
                            <a:ext cx="2326643" cy="193401"/>
                          </a:xfrm>
                          <a:prstGeom prst="rect">
                            <a:avLst/>
                          </a:prstGeom>
                          <a:ln>
                            <a:noFill/>
                          </a:ln>
                        </wps:spPr>
                        <wps:txbx>
                          <w:txbxContent>
                            <w:p w14:paraId="5ECDA307" w14:textId="77777777" w:rsidR="00294FC8" w:rsidRDefault="00106299">
                              <w:pPr>
                                <w:spacing w:after="160" w:line="259" w:lineRule="auto"/>
                                <w:ind w:left="0" w:firstLine="0"/>
                              </w:pPr>
                              <w:r>
                                <w:rPr>
                                  <w:w w:val="125"/>
                                  <w:sz w:val="16"/>
                                </w:rPr>
                                <w:t>./einvoice/discovery/accessor.py,</w:t>
                              </w:r>
                            </w:p>
                          </w:txbxContent>
                        </wps:txbx>
                        <wps:bodyPr horzOverflow="overflow" vert="horz" lIns="0" tIns="0" rIns="0" bIns="0" rtlCol="0">
                          <a:noAutofit/>
                        </wps:bodyPr>
                      </wps:wsp>
                      <wps:wsp>
                        <wps:cNvPr id="2889" name="Rectangle 2889"/>
                        <wps:cNvSpPr/>
                        <wps:spPr>
                          <a:xfrm>
                            <a:off x="135248" y="3211851"/>
                            <a:ext cx="2314183" cy="193401"/>
                          </a:xfrm>
                          <a:prstGeom prst="rect">
                            <a:avLst/>
                          </a:prstGeom>
                          <a:ln>
                            <a:noFill/>
                          </a:ln>
                        </wps:spPr>
                        <wps:txbx>
                          <w:txbxContent>
                            <w:p w14:paraId="6167D89C" w14:textId="77777777" w:rsidR="00294FC8" w:rsidRDefault="00106299">
                              <w:pPr>
                                <w:spacing w:after="160" w:line="259" w:lineRule="auto"/>
                                <w:ind w:left="0" w:firstLine="0"/>
                              </w:pPr>
                              <w:r>
                                <w:rPr>
                                  <w:w w:val="127"/>
                                  <w:sz w:val="16"/>
                                </w:rPr>
                                <w:t>app_handler.py,</w:t>
                              </w:r>
                              <w:r>
                                <w:rPr>
                                  <w:spacing w:val="7"/>
                                  <w:w w:val="127"/>
                                  <w:sz w:val="16"/>
                                </w:rPr>
                                <w:t xml:space="preserve"> </w:t>
                              </w:r>
                              <w:r>
                                <w:rPr>
                                  <w:w w:val="127"/>
                                  <w:sz w:val="16"/>
                                </w:rPr>
                                <w:t>app_logging.py,</w:t>
                              </w:r>
                            </w:p>
                          </w:txbxContent>
                        </wps:txbx>
                        <wps:bodyPr horzOverflow="overflow" vert="horz" lIns="0" tIns="0" rIns="0" bIns="0" rtlCol="0">
                          <a:noAutofit/>
                        </wps:bodyPr>
                      </wps:wsp>
                      <wps:wsp>
                        <wps:cNvPr id="2890" name="Rectangle 2890"/>
                        <wps:cNvSpPr/>
                        <wps:spPr>
                          <a:xfrm>
                            <a:off x="135248" y="3378065"/>
                            <a:ext cx="2589917" cy="193401"/>
                          </a:xfrm>
                          <a:prstGeom prst="rect">
                            <a:avLst/>
                          </a:prstGeom>
                          <a:ln>
                            <a:noFill/>
                          </a:ln>
                        </wps:spPr>
                        <wps:txbx>
                          <w:txbxContent>
                            <w:p w14:paraId="2924AC61" w14:textId="77777777" w:rsidR="00294FC8" w:rsidRDefault="00106299">
                              <w:pPr>
                                <w:spacing w:after="160" w:line="259" w:lineRule="auto"/>
                                <w:ind w:left="0" w:firstLine="0"/>
                              </w:pPr>
                              <w:r>
                                <w:rPr>
                                  <w:w w:val="126"/>
                                  <w:sz w:val="16"/>
                                </w:rPr>
                                <w:t>create_tracking_id.py,</w:t>
                              </w:r>
                              <w:r>
                                <w:rPr>
                                  <w:spacing w:val="7"/>
                                  <w:w w:val="126"/>
                                  <w:sz w:val="16"/>
                                </w:rPr>
                                <w:t xml:space="preserve"> </w:t>
                              </w:r>
                              <w:r>
                                <w:rPr>
                                  <w:w w:val="126"/>
                                  <w:sz w:val="16"/>
                                </w:rPr>
                                <w:t>dns_query.py,</w:t>
                              </w:r>
                            </w:p>
                          </w:txbxContent>
                        </wps:txbx>
                        <wps:bodyPr horzOverflow="overflow" vert="horz" lIns="0" tIns="0" rIns="0" bIns="0" rtlCol="0">
                          <a:noAutofit/>
                        </wps:bodyPr>
                      </wps:wsp>
                      <wps:wsp>
                        <wps:cNvPr id="2891" name="Rectangle 2891"/>
                        <wps:cNvSpPr/>
                        <wps:spPr>
                          <a:xfrm>
                            <a:off x="135248" y="3544281"/>
                            <a:ext cx="3185704" cy="193401"/>
                          </a:xfrm>
                          <a:prstGeom prst="rect">
                            <a:avLst/>
                          </a:prstGeom>
                          <a:ln>
                            <a:noFill/>
                          </a:ln>
                        </wps:spPr>
                        <wps:txbx>
                          <w:txbxContent>
                            <w:p w14:paraId="35EF7CCE" w14:textId="77777777" w:rsidR="00294FC8" w:rsidRDefault="00106299">
                              <w:pPr>
                                <w:spacing w:after="160" w:line="259" w:lineRule="auto"/>
                                <w:ind w:left="0" w:firstLine="0"/>
                              </w:pPr>
                              <w:r>
                                <w:rPr>
                                  <w:w w:val="128"/>
                                  <w:sz w:val="16"/>
                                </w:rPr>
                                <w:t>einvoice_message_package.py,</w:t>
                              </w:r>
                              <w:r>
                                <w:rPr>
                                  <w:spacing w:val="7"/>
                                  <w:w w:val="128"/>
                                  <w:sz w:val="16"/>
                                </w:rPr>
                                <w:t xml:space="preserve"> </w:t>
                              </w:r>
                              <w:r>
                                <w:rPr>
                                  <w:w w:val="128"/>
                                  <w:sz w:val="16"/>
                                </w:rPr>
                                <w:t>line_item.py,</w:t>
                              </w:r>
                            </w:p>
                          </w:txbxContent>
                        </wps:txbx>
                        <wps:bodyPr horzOverflow="overflow" vert="horz" lIns="0" tIns="0" rIns="0" bIns="0" rtlCol="0">
                          <a:noAutofit/>
                        </wps:bodyPr>
                      </wps:wsp>
                      <wps:wsp>
                        <wps:cNvPr id="2892" name="Rectangle 2892"/>
                        <wps:cNvSpPr/>
                        <wps:spPr>
                          <a:xfrm>
                            <a:off x="135248" y="3710495"/>
                            <a:ext cx="2715628" cy="193401"/>
                          </a:xfrm>
                          <a:prstGeom prst="rect">
                            <a:avLst/>
                          </a:prstGeom>
                          <a:ln>
                            <a:noFill/>
                          </a:ln>
                        </wps:spPr>
                        <wps:txbx>
                          <w:txbxContent>
                            <w:p w14:paraId="2290F6A9" w14:textId="77777777" w:rsidR="00294FC8" w:rsidRDefault="00106299">
                              <w:pPr>
                                <w:spacing w:after="160" w:line="259" w:lineRule="auto"/>
                                <w:ind w:left="0" w:firstLine="0"/>
                              </w:pPr>
                              <w:r>
                                <w:rPr>
                                  <w:w w:val="126"/>
                                  <w:sz w:val="16"/>
                                </w:rPr>
                                <w:t>party_address.py,</w:t>
                              </w:r>
                              <w:r>
                                <w:rPr>
                                  <w:spacing w:val="7"/>
                                  <w:w w:val="126"/>
                                  <w:sz w:val="16"/>
                                </w:rPr>
                                <w:t xml:space="preserve"> </w:t>
                              </w:r>
                              <w:r>
                                <w:rPr>
                                  <w:w w:val="126"/>
                                  <w:sz w:val="16"/>
                                </w:rPr>
                                <w:t>semantic_model.py,</w:t>
                              </w:r>
                            </w:p>
                          </w:txbxContent>
                        </wps:txbx>
                        <wps:bodyPr horzOverflow="overflow" vert="horz" lIns="0" tIns="0" rIns="0" bIns="0" rtlCol="0">
                          <a:noAutofit/>
                        </wps:bodyPr>
                      </wps:wsp>
                      <wps:wsp>
                        <wps:cNvPr id="2893" name="Rectangle 2893"/>
                        <wps:cNvSpPr/>
                        <wps:spPr>
                          <a:xfrm>
                            <a:off x="135248" y="3876711"/>
                            <a:ext cx="2572290" cy="193401"/>
                          </a:xfrm>
                          <a:prstGeom prst="rect">
                            <a:avLst/>
                          </a:prstGeom>
                          <a:ln>
                            <a:noFill/>
                          </a:ln>
                        </wps:spPr>
                        <wps:txbx>
                          <w:txbxContent>
                            <w:p w14:paraId="52C4347D" w14:textId="77777777" w:rsidR="00294FC8" w:rsidRDefault="00106299">
                              <w:pPr>
                                <w:spacing w:after="160" w:line="259" w:lineRule="auto"/>
                                <w:ind w:left="0" w:firstLine="0"/>
                              </w:pPr>
                              <w:r>
                                <w:rPr>
                                  <w:w w:val="123"/>
                                  <w:sz w:val="16"/>
                                </w:rPr>
                                <w:t>smp_query.py,</w:t>
                              </w:r>
                              <w:r>
                                <w:rPr>
                                  <w:spacing w:val="7"/>
                                  <w:w w:val="123"/>
                                  <w:sz w:val="16"/>
                                </w:rPr>
                                <w:t xml:space="preserve"> </w:t>
                              </w:r>
                              <w:r>
                                <w:rPr>
                                  <w:w w:val="123"/>
                                  <w:sz w:val="16"/>
                                </w:rPr>
                                <w:t>urn_hasher.py,</w:t>
                              </w:r>
                              <w:r>
                                <w:rPr>
                                  <w:spacing w:val="7"/>
                                  <w:w w:val="123"/>
                                  <w:sz w:val="16"/>
                                </w:rPr>
                                <w:t xml:space="preserve"> </w:t>
                              </w:r>
                              <w:r>
                                <w:rPr>
                                  <w:w w:val="123"/>
                                  <w:sz w:val="16"/>
                                </w:rPr>
                                <w:t>urn.py</w:t>
                              </w:r>
                            </w:p>
                          </w:txbxContent>
                        </wps:txbx>
                        <wps:bodyPr horzOverflow="overflow" vert="horz" lIns="0" tIns="0" rIns="0" bIns="0" rtlCol="0">
                          <a:noAutofit/>
                        </wps:bodyPr>
                      </wps:wsp>
                      <wps:wsp>
                        <wps:cNvPr id="2894" name="Rectangle 2894"/>
                        <wps:cNvSpPr/>
                        <wps:spPr>
                          <a:xfrm>
                            <a:off x="2831743" y="3045637"/>
                            <a:ext cx="2617381" cy="193401"/>
                          </a:xfrm>
                          <a:prstGeom prst="rect">
                            <a:avLst/>
                          </a:prstGeom>
                          <a:ln>
                            <a:noFill/>
                          </a:ln>
                        </wps:spPr>
                        <wps:txbx>
                          <w:txbxContent>
                            <w:p w14:paraId="4B65B829" w14:textId="77777777" w:rsidR="00294FC8" w:rsidRDefault="00106299">
                              <w:pPr>
                                <w:spacing w:after="160" w:line="259" w:lineRule="auto"/>
                                <w:ind w:left="0" w:firstLine="0"/>
                              </w:pPr>
                              <w:r>
                                <w:rPr>
                                  <w:w w:val="125"/>
                                  <w:sz w:val="16"/>
                                </w:rPr>
                                <w:t>einvoice.discovery.accessor.Accessor,</w:t>
                              </w:r>
                            </w:p>
                          </w:txbxContent>
                        </wps:txbx>
                        <wps:bodyPr horzOverflow="overflow" vert="horz" lIns="0" tIns="0" rIns="0" bIns="0" rtlCol="0">
                          <a:noAutofit/>
                        </wps:bodyPr>
                      </wps:wsp>
                      <wps:wsp>
                        <wps:cNvPr id="2895" name="Rectangle 2895"/>
                        <wps:cNvSpPr/>
                        <wps:spPr>
                          <a:xfrm>
                            <a:off x="2831743" y="3211851"/>
                            <a:ext cx="3545761" cy="193401"/>
                          </a:xfrm>
                          <a:prstGeom prst="rect">
                            <a:avLst/>
                          </a:prstGeom>
                          <a:ln>
                            <a:noFill/>
                          </a:ln>
                        </wps:spPr>
                        <wps:txbx>
                          <w:txbxContent>
                            <w:p w14:paraId="544B150F" w14:textId="77777777" w:rsidR="00294FC8" w:rsidRDefault="00106299">
                              <w:pPr>
                                <w:spacing w:after="160" w:line="259" w:lineRule="auto"/>
                                <w:ind w:left="0" w:firstLine="0"/>
                              </w:pPr>
                              <w:r>
                                <w:rPr>
                                  <w:w w:val="126"/>
                                  <w:sz w:val="16"/>
                                </w:rPr>
                                <w:t>einvoice.discovery.app_logging.create_logger,</w:t>
                              </w:r>
                              <w:r>
                                <w:rPr>
                                  <w:spacing w:val="7"/>
                                  <w:w w:val="126"/>
                                  <w:sz w:val="16"/>
                                </w:rPr>
                                <w:t xml:space="preserve"> </w:t>
                              </w:r>
                              <w:r>
                                <w:rPr>
                                  <w:w w:val="126"/>
                                  <w:sz w:val="16"/>
                                </w:rPr>
                                <w:t>etc.</w:t>
                              </w:r>
                            </w:p>
                          </w:txbxContent>
                        </wps:txbx>
                        <wps:bodyPr horzOverflow="overflow" vert="horz" lIns="0" tIns="0" rIns="0" bIns="0" rtlCol="0">
                          <a:noAutofit/>
                        </wps:bodyPr>
                      </wps:wsp>
                      <wps:wsp>
                        <wps:cNvPr id="2896" name="Rectangle 2896"/>
                        <wps:cNvSpPr/>
                        <wps:spPr>
                          <a:xfrm>
                            <a:off x="135248" y="4243086"/>
                            <a:ext cx="2336728" cy="193401"/>
                          </a:xfrm>
                          <a:prstGeom prst="rect">
                            <a:avLst/>
                          </a:prstGeom>
                          <a:ln>
                            <a:noFill/>
                          </a:ln>
                        </wps:spPr>
                        <wps:txbx>
                          <w:txbxContent>
                            <w:p w14:paraId="74C185EF" w14:textId="77777777" w:rsidR="00294FC8" w:rsidRDefault="00106299">
                              <w:pPr>
                                <w:spacing w:after="160" w:line="259" w:lineRule="auto"/>
                                <w:ind w:left="0" w:firstLine="0"/>
                              </w:pPr>
                              <w:r>
                                <w:rPr>
                                  <w:w w:val="124"/>
                                  <w:sz w:val="16"/>
                                </w:rPr>
                                <w:t>./einvoice/delivery/import_xsd.py</w:t>
                              </w:r>
                            </w:p>
                          </w:txbxContent>
                        </wps:txbx>
                        <wps:bodyPr horzOverflow="overflow" vert="horz" lIns="0" tIns="0" rIns="0" bIns="0" rtlCol="0">
                          <a:noAutofit/>
                        </wps:bodyPr>
                      </wps:wsp>
                      <wps:wsp>
                        <wps:cNvPr id="2897" name="Rectangle 2897"/>
                        <wps:cNvSpPr/>
                        <wps:spPr>
                          <a:xfrm>
                            <a:off x="135248" y="4609462"/>
                            <a:ext cx="2720961" cy="193401"/>
                          </a:xfrm>
                          <a:prstGeom prst="rect">
                            <a:avLst/>
                          </a:prstGeom>
                          <a:ln>
                            <a:noFill/>
                          </a:ln>
                        </wps:spPr>
                        <wps:txbx>
                          <w:txbxContent>
                            <w:p w14:paraId="7DBC1D46" w14:textId="77777777" w:rsidR="00294FC8" w:rsidRDefault="00106299">
                              <w:pPr>
                                <w:spacing w:after="160" w:line="259" w:lineRule="auto"/>
                                <w:ind w:left="0" w:firstLine="0"/>
                              </w:pPr>
                              <w:r>
                                <w:rPr>
                                  <w:w w:val="122"/>
                                  <w:sz w:val="16"/>
                                </w:rPr>
                                <w:t>einvoice.delivery.import_xsd.ImportXSD</w:t>
                              </w:r>
                            </w:p>
                          </w:txbxContent>
                        </wps:txbx>
                        <wps:bodyPr horzOverflow="overflow" vert="horz" lIns="0" tIns="0" rIns="0" bIns="0" rtlCol="0">
                          <a:noAutofit/>
                        </wps:bodyPr>
                      </wps:wsp>
                      <wps:wsp>
                        <wps:cNvPr id="2898" name="Rectangle 2898"/>
                        <wps:cNvSpPr/>
                        <wps:spPr>
                          <a:xfrm>
                            <a:off x="135248" y="4975838"/>
                            <a:ext cx="2864409" cy="193401"/>
                          </a:xfrm>
                          <a:prstGeom prst="rect">
                            <a:avLst/>
                          </a:prstGeom>
                          <a:ln>
                            <a:noFill/>
                          </a:ln>
                        </wps:spPr>
                        <wps:txbx>
                          <w:txbxContent>
                            <w:p w14:paraId="2BB92DA3" w14:textId="77777777" w:rsidR="00294FC8" w:rsidRDefault="00106299">
                              <w:pPr>
                                <w:spacing w:after="160" w:line="259" w:lineRule="auto"/>
                                <w:ind w:left="0" w:firstLine="0"/>
                              </w:pPr>
                              <w:r>
                                <w:rPr>
                                  <w:w w:val="124"/>
                                  <w:sz w:val="16"/>
                                </w:rPr>
                                <w:t>./einvoice/discovery/conf/config_tool.py,</w:t>
                              </w:r>
                            </w:p>
                          </w:txbxContent>
                        </wps:txbx>
                        <wps:bodyPr horzOverflow="overflow" vert="horz" lIns="0" tIns="0" rIns="0" bIns="0" rtlCol="0">
                          <a:noAutofit/>
                        </wps:bodyPr>
                      </wps:wsp>
                      <wps:wsp>
                        <wps:cNvPr id="2899" name="Rectangle 2899"/>
                        <wps:cNvSpPr/>
                        <wps:spPr>
                          <a:xfrm>
                            <a:off x="135248" y="5142053"/>
                            <a:ext cx="1043012" cy="193401"/>
                          </a:xfrm>
                          <a:prstGeom prst="rect">
                            <a:avLst/>
                          </a:prstGeom>
                          <a:ln>
                            <a:noFill/>
                          </a:ln>
                        </wps:spPr>
                        <wps:txbx>
                          <w:txbxContent>
                            <w:p w14:paraId="1D28B19D" w14:textId="77777777" w:rsidR="00294FC8" w:rsidRDefault="00106299">
                              <w:pPr>
                                <w:spacing w:after="160" w:line="259" w:lineRule="auto"/>
                                <w:ind w:left="0" w:firstLine="0"/>
                              </w:pPr>
                              <w:r>
                                <w:rPr>
                                  <w:w w:val="128"/>
                                  <w:sz w:val="16"/>
                                </w:rPr>
                                <w:t>smp_config.py</w:t>
                              </w:r>
                            </w:p>
                          </w:txbxContent>
                        </wps:txbx>
                        <wps:bodyPr horzOverflow="overflow" vert="horz" lIns="0" tIns="0" rIns="0" bIns="0" rtlCol="0">
                          <a:noAutofit/>
                        </wps:bodyPr>
                      </wps:wsp>
                      <wps:wsp>
                        <wps:cNvPr id="2900" name="Rectangle 2900"/>
                        <wps:cNvSpPr/>
                        <wps:spPr>
                          <a:xfrm>
                            <a:off x="2831743" y="4975838"/>
                            <a:ext cx="3792486" cy="193401"/>
                          </a:xfrm>
                          <a:prstGeom prst="rect">
                            <a:avLst/>
                          </a:prstGeom>
                          <a:ln>
                            <a:noFill/>
                          </a:ln>
                        </wps:spPr>
                        <wps:txbx>
                          <w:txbxContent>
                            <w:p w14:paraId="5A7390FF" w14:textId="77777777" w:rsidR="00294FC8" w:rsidRDefault="00106299">
                              <w:pPr>
                                <w:spacing w:after="160" w:line="259" w:lineRule="auto"/>
                                <w:ind w:left="0" w:firstLine="0"/>
                              </w:pPr>
                              <w:r>
                                <w:rPr>
                                  <w:w w:val="123"/>
                                  <w:sz w:val="16"/>
                                </w:rPr>
                                <w:t>einvoice.discovery.conf.config_tool.EInvoiceConfig,</w:t>
                              </w:r>
                              <w:r>
                                <w:rPr>
                                  <w:spacing w:val="7"/>
                                  <w:w w:val="123"/>
                                  <w:sz w:val="16"/>
                                </w:rPr>
                                <w:t xml:space="preserve"> </w:t>
                              </w:r>
                              <w:r>
                                <w:rPr>
                                  <w:w w:val="123"/>
                                  <w:sz w:val="16"/>
                                </w:rPr>
                                <w:t>etc.</w:t>
                              </w:r>
                            </w:p>
                          </w:txbxContent>
                        </wps:txbx>
                        <wps:bodyPr horzOverflow="overflow" vert="horz" lIns="0" tIns="0" rIns="0" bIns="0" rtlCol="0">
                          <a:noAutofit/>
                        </wps:bodyPr>
                      </wps:wsp>
                    </wpg:wgp>
                  </a:graphicData>
                </a:graphic>
              </wp:inline>
            </w:drawing>
          </mc:Choice>
          <mc:Fallback>
            <w:pict>
              <v:group w14:anchorId="01DBBBBA" id="Group 29642" o:spid="_x0000_s1366" style="width:505.7pt;height:425.15pt;mso-position-horizontal-relative:char;mso-position-vertical-relative:line" coordsize="64221,53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">
                <v:shape id="Shape 36740" o:spid="_x0000_s1367" style="position:absolute;left:54;top:3663;width:26965;height:92;visibility:visible;mso-wrap-style:square;v-text-anchor:top" coordsize="2696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" path="m,l2696518,r,9144l,9144,,e" fillcolor="black" stroked="f" strokeweight="0">
                  <v:fill opacity="7967f"/>
                  <v:stroke miterlimit="83231f" joinstyle="miter"/>
                  <v:path arrowok="t" textboxrect="0,0,2696518,9144"/>
                </v:shape>
                <v:shape id="Shape 36741" o:spid="_x0000_s1368" style="position:absolute;left:27019;top:3663;width:37149;height:92;visibility:visible;mso-wrap-style:square;v-text-anchor:top" coordsize="371489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" path="m,l3714899,r,9144l,9144,,e" fillcolor="black" stroked="f" strokeweight="0">
                  <v:fill opacity="7967f"/>
                  <v:stroke miterlimit="83231f" joinstyle="miter"/>
                  <v:path arrowok="t" textboxrect="0,0,3714899,9144"/>
                </v:shape>
                <v:shape id="Shape 36742" o:spid="_x0000_s1369" style="position:absolute;left:54;top:7327;width:26965;height:91;visibility:visible;mso-wrap-style:square;v-text-anchor:top" coordsize="2696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" path="m,l2696518,r,9144l,9144,,e" fillcolor="black" stroked="f" strokeweight="0">
                  <v:fill opacity="7967f"/>
                  <v:stroke miterlimit="83231f" joinstyle="miter"/>
                  <v:path arrowok="t" textboxrect="0,0,2696518,9144"/>
                </v:shape>
                <v:shape id="Shape 36743" o:spid="_x0000_s1370" style="position:absolute;left:27019;top:7327;width:37149;height:91;visibility:visible;mso-wrap-style:square;v-text-anchor:top" coordsize="371489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" path="m,l3714899,r,9144l,9144,,e" fillcolor="black" stroked="f" strokeweight="0">
                  <v:fill opacity="7967f"/>
                  <v:stroke miterlimit="83231f" joinstyle="miter"/>
                  <v:path arrowok="t" textboxrect="0,0,3714899,9144"/>
                </v:shape>
                <v:shape id="Shape 36744" o:spid="_x0000_s1371" style="position:absolute;left:54;top:10991;width:26965;height:91;visibility:visible;mso-wrap-style:square;v-text-anchor:top" coordsize="2696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" path="m,l2696518,r,9144l,9144,,e" fillcolor="black" stroked="f" strokeweight="0">
                  <v:fill opacity="7967f"/>
                  <v:stroke miterlimit="83231f" joinstyle="miter"/>
                  <v:path arrowok="t" textboxrect="0,0,2696518,9144"/>
                </v:shape>
                <v:shape id="Shape 36745" o:spid="_x0000_s1372" style="position:absolute;left:27019;top:10991;width:37149;height:91;visibility:visible;mso-wrap-style:square;v-text-anchor:top" coordsize="371489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" path="m,l3714899,r,9144l,9144,,e" fillcolor="black" stroked="f" strokeweight="0">
                  <v:fill opacity="7967f"/>
                  <v:stroke miterlimit="83231f" joinstyle="miter"/>
                  <v:path arrowok="t" textboxrect="0,0,3714899,9144"/>
                </v:shape>
                <v:shape id="Shape 36746" o:spid="_x0000_s1373" style="position:absolute;left:54;top:14655;width:26965;height:91;visibility:visible;mso-wrap-style:square;v-text-anchor:top" coordsize="2696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" path="m,l2696518,r,9144l,9144,,e" fillcolor="black" stroked="f" strokeweight="0">
                  <v:fill opacity="7967f"/>
                  <v:stroke miterlimit="83231f" joinstyle="miter"/>
                  <v:path arrowok="t" textboxrect="0,0,2696518,9144"/>
                </v:shape>
                <v:shape id="Shape 36747" o:spid="_x0000_s1374" style="position:absolute;left:27019;top:14655;width:37149;height:91;visibility:visible;mso-wrap-style:square;v-text-anchor:top" coordsize="371489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" path="m,l3714899,r,9144l,9144,,e" fillcolor="black" stroked="f" strokeweight="0">
                  <v:fill opacity="7967f"/>
                  <v:stroke miterlimit="83231f" joinstyle="miter"/>
                  <v:path arrowok="t" textboxrect="0,0,3714899,9144"/>
                </v:shape>
                <v:shape id="Shape 36748" o:spid="_x0000_s1375" style="position:absolute;left:54;top:18318;width:26965;height:92;visibility:visible;mso-wrap-style:square;v-text-anchor:top" coordsize="2696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" path="m,l2696518,r,9144l,9144,,e" fillcolor="black" stroked="f" strokeweight="0">
                  <v:fill opacity="7967f"/>
                  <v:stroke miterlimit="83231f" joinstyle="miter"/>
                  <v:path arrowok="t" textboxrect="0,0,2696518,9144"/>
                </v:shape>
                <v:shape id="Shape 36749" o:spid="_x0000_s1376" style="position:absolute;left:27019;top:18318;width:37149;height:92;visibility:visible;mso-wrap-style:square;v-text-anchor:top" coordsize="371489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" path="m,l3714899,r,9144l,9144,,e" fillcolor="black" stroked="f" strokeweight="0">
                  <v:fill opacity="7967f"/>
                  <v:stroke miterlimit="83231f" joinstyle="miter"/>
                  <v:path arrowok="t" textboxrect="0,0,3714899,9144"/>
                </v:shape>
                <v:shape id="Shape 36750" o:spid="_x0000_s1377" style="position:absolute;left:54;top:21982;width:26965;height:91;visibility:visible;mso-wrap-style:square;v-text-anchor:top" coordsize="2696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" path="m,l2696518,r,9144l,9144,,e" fillcolor="black" stroked="f" strokeweight="0">
                  <v:fill opacity="7967f"/>
                  <v:stroke miterlimit="83231f" joinstyle="miter"/>
                  <v:path arrowok="t" textboxrect="0,0,2696518,9144"/>
                </v:shape>
                <v:shape id="Shape 36751" o:spid="_x0000_s1378" style="position:absolute;left:27019;top:21982;width:37149;height:91;visibility:visible;mso-wrap-style:square;v-text-anchor:top" coordsize="371489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" path="m,l3714899,r,9144l,9144,,e" fillcolor="black" stroked="f" strokeweight="0">
                  <v:fill opacity="7967f"/>
                  <v:stroke miterlimit="83231f" joinstyle="miter"/>
                  <v:path arrowok="t" textboxrect="0,0,3714899,9144"/>
                </v:shape>
                <v:shape id="Shape 36752" o:spid="_x0000_s1379" style="position:absolute;left:54;top:25646;width:26965;height:91;visibility:visible;mso-wrap-style:square;v-text-anchor:top" coordsize="2696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" path="m,l2696518,r,9144l,9144,,e" fillcolor="black" stroked="f" strokeweight="0">
                  <v:fill opacity="7967f"/>
                  <v:stroke miterlimit="83231f" joinstyle="miter"/>
                  <v:path arrowok="t" textboxrect="0,0,2696518,9144"/>
                </v:shape>
                <v:shape id="Shape 36753" o:spid="_x0000_s1380" style="position:absolute;left:27019;top:25646;width:37149;height:91;visibility:visible;mso-wrap-style:square;v-text-anchor:top" coordsize="371489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" path="m,l3714899,r,9144l,9144,,e" fillcolor="black" stroked="f" strokeweight="0">
                  <v:fill opacity="7967f"/>
                  <v:stroke miterlimit="83231f" joinstyle="miter"/>
                  <v:path arrowok="t" textboxrect="0,0,3714899,9144"/>
                </v:shape>
                <v:shape id="Shape 36754" o:spid="_x0000_s1381" style="position:absolute;left:54;top:29310;width:26965;height:91;visibility:visible;mso-wrap-style:square;v-text-anchor:top" coordsize="2696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" path="m,l2696518,r,9144l,9144,,e" fillcolor="black" stroked="f" strokeweight="0">
                  <v:fill opacity="7967f"/>
                  <v:stroke miterlimit="83231f" joinstyle="miter"/>
                  <v:path arrowok="t" textboxrect="0,0,2696518,9144"/>
                </v:shape>
                <v:shape id="Shape 36755" o:spid="_x0000_s1382" style="position:absolute;left:27019;top:29310;width:37149;height:91;visibility:visible;mso-wrap-style:square;v-text-anchor:top" coordsize="371489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" path="m,l3714899,r,9144l,9144,,e" fillcolor="black" stroked="f" strokeweight="0">
                  <v:fill opacity="7967f"/>
                  <v:stroke miterlimit="83231f" joinstyle="miter"/>
                  <v:path arrowok="t" textboxrect="0,0,3714899,9144"/>
                </v:shape>
                <v:shape id="Shape 36756" o:spid="_x0000_s1383" style="position:absolute;left:54;top:41284;width:26965;height:91;visibility:visible;mso-wrap-style:square;v-text-anchor:top" coordsize="2696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" path="m,l2696518,r,9144l,9144,,e" fillcolor="black" stroked="f" strokeweight="0">
                  <v:fill opacity="7967f"/>
                  <v:stroke miterlimit="83231f" joinstyle="miter"/>
                  <v:path arrowok="t" textboxrect="0,0,2696518,9144"/>
                </v:shape>
                <v:shape id="Shape 36757" o:spid="_x0000_s1384" style="position:absolute;left:27019;top:41284;width:37149;height:91;visibility:visible;mso-wrap-style:square;v-text-anchor:top" coordsize="371489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" path="m,l3714899,r,9144l,9144,,e" fillcolor="black" stroked="f" strokeweight="0">
                  <v:fill opacity="7967f"/>
                  <v:stroke miterlimit="83231f" joinstyle="miter"/>
                  <v:path arrowok="t" textboxrect="0,0,3714899,9144"/>
                </v:shape>
                <v:shape id="Shape 36758" o:spid="_x0000_s1385" style="position:absolute;left:54;top:44948;width:26965;height:91;visibility:visible;mso-wrap-style:square;v-text-anchor:top" coordsize="2696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" path="m,l2696518,r,9144l,9144,,e" fillcolor="black" stroked="f" strokeweight="0">
                  <v:fill opacity="7967f"/>
                  <v:stroke miterlimit="83231f" joinstyle="miter"/>
                  <v:path arrowok="t" textboxrect="0,0,2696518,9144"/>
                </v:shape>
                <v:shape id="Shape 36759" o:spid="_x0000_s1386" style="position:absolute;left:27019;top:44948;width:37149;height:91;visibility:visible;mso-wrap-style:square;v-text-anchor:top" coordsize="371489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" path="m,l3714899,r,9144l,9144,,e" fillcolor="black" stroked="f" strokeweight="0">
                  <v:fill opacity="7967f"/>
                  <v:stroke miterlimit="83231f" joinstyle="miter"/>
                  <v:path arrowok="t" textboxrect="0,0,3714899,9144"/>
                </v:shape>
                <v:shape id="Shape 36760" o:spid="_x0000_s1387" style="position:absolute;left:54;top:48612;width:26965;height:91;visibility:visible;mso-wrap-style:square;v-text-anchor:top" coordsize="2696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" path="m,l2696518,r,9144l,9144,,e" fillcolor="black" stroked="f" strokeweight="0">
                  <v:fill opacity="7967f"/>
                  <v:stroke miterlimit="83231f" joinstyle="miter"/>
                  <v:path arrowok="t" textboxrect="0,0,2696518,9144"/>
                </v:shape>
                <v:shape id="Shape 36761" o:spid="_x0000_s1388" style="position:absolute;left:27019;top:48612;width:37149;height:91;visibility:visible;mso-wrap-style:square;v-text-anchor:top" coordsize="371489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" path="m,l3714899,r,9144l,9144,,e" fillcolor="black" stroked="f" strokeweight="0">
                  <v:fill opacity="7967f"/>
                  <v:stroke miterlimit="83231f" joinstyle="miter"/>
                  <v:path arrowok="t" textboxrect="0,0,3714899,9144"/>
                </v:shape>
                <v:shape id="Shape 2853" o:spid="_x0000_s1389" style="position:absolute;width:64221;height:53991;visibility:visible;mso-wrap-style:square;v-text-anchor:top" coordsize="6422181,5399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" path="m16220,l6405961,r11476,4744c6420370,7677,6422181,11733,6422181,16222r,5382965l6416775,5399187r,-5382965c6416775,10269,6411963,5407,6405960,5407r-6389738,c10269,5407,5407,10269,5407,16222r,5382965l,5399187,,16222c,11733,1823,7677,4763,4744l16220,xe" fillcolor="#35454e" stroked="f" strokeweight="0">
                  <v:stroke miterlimit="83231f" joinstyle="miter"/>
                  <v:path arrowok="t" textboxrect="0,0,6422181,5399187"/>
                </v:shape>
                <v:rect id="Rectangle 2872" o:spid="_x0000_s1390" style="position:absolute;left:1352;top:1146;width:1359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" filled="f" stroked="f">
                  <v:textbox inset="0,0,0,0">
                    <w:txbxContent>
                      <w:p w14:paraId="10D86B1D" w14:textId="77777777" w:rsidR="00294FC8" w:rsidRDefault="00106299">
                        <w:pPr>
                          <w:spacing w:after="160" w:line="259" w:lineRule="auto"/>
                          <w:ind w:left="0" w:firstLine="0"/>
                        </w:pPr>
                        <w:r>
                          <w:rPr>
                            <w:b/>
                            <w:w w:val="128"/>
                            <w:sz w:val="16"/>
                          </w:rPr>
                          <w:t>Directory</w:t>
                        </w:r>
                        <w:r>
                          <w:rPr>
                            <w:b/>
                            <w:spacing w:val="-2"/>
                            <w:w w:val="128"/>
                            <w:sz w:val="16"/>
                          </w:rPr>
                          <w:t xml:space="preserve"> </w:t>
                        </w:r>
                        <w:r>
                          <w:rPr>
                            <w:b/>
                            <w:w w:val="128"/>
                            <w:sz w:val="16"/>
                          </w:rPr>
                          <w:t>Structure</w:t>
                        </w:r>
                      </w:p>
                    </w:txbxContent>
                  </v:textbox>
                </v:rect>
                <v:rect id="Rectangle 2873" o:spid="_x0000_s1391" style="position:absolute;left:28317;top:1146;width:886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2Oh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TgtjocYAAADdAAAA&#10;DwAAAAAAAAAAAAAAAAAHAgAAZHJzL2Rvd25yZXYueG1sUEsFBgAAAAADAAMAtwAAAPoCAAAAAA==&#10;" filled="f" stroked="f">
                  <v:textbox inset="0,0,0,0">
                    <w:txbxContent>
                      <w:p w14:paraId="50E8819E" w14:textId="77777777" w:rsidR="00294FC8" w:rsidRDefault="00106299">
                        <w:pPr>
                          <w:spacing w:after="160" w:line="259" w:lineRule="auto"/>
                          <w:ind w:left="0" w:firstLine="0"/>
                        </w:pPr>
                        <w:r>
                          <w:rPr>
                            <w:b/>
                            <w:w w:val="126"/>
                            <w:sz w:val="16"/>
                          </w:rPr>
                          <w:t>dot</w:t>
                        </w:r>
                        <w:r>
                          <w:rPr>
                            <w:b/>
                            <w:spacing w:val="-2"/>
                            <w:w w:val="126"/>
                            <w:sz w:val="16"/>
                          </w:rPr>
                          <w:t xml:space="preserve"> </w:t>
                        </w:r>
                        <w:r>
                          <w:rPr>
                            <w:b/>
                            <w:w w:val="126"/>
                            <w:sz w:val="16"/>
                          </w:rPr>
                          <w:t>Notation</w:t>
                        </w:r>
                      </w:p>
                    </w:txbxContent>
                  </v:textbox>
                </v:rect>
                <v:rect id="Rectangle 2874" o:spid="_x0000_s1392" style="position:absolute;left:1352;top:4810;width:672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vV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weL71cYAAADdAAAA&#10;DwAAAAAAAAAAAAAAAAAHAgAAZHJzL2Rvd25yZXYueG1sUEsFBgAAAAADAAMAtwAAAPoCAAAAAA==&#10;" filled="f" stroked="f">
                  <v:textbox inset="0,0,0,0">
                    <w:txbxContent>
                      <w:p w14:paraId="53CCE030" w14:textId="77777777" w:rsidR="00294FC8" w:rsidRDefault="00106299">
                        <w:pPr>
                          <w:spacing w:after="160" w:line="259" w:lineRule="auto"/>
                          <w:ind w:left="0" w:firstLine="0"/>
                        </w:pPr>
                        <w:r>
                          <w:rPr>
                            <w:w w:val="123"/>
                            <w:sz w:val="16"/>
                          </w:rPr>
                          <w:t>./einvoice</w:t>
                        </w:r>
                      </w:p>
                    </w:txbxContent>
                  </v:textbox>
                </v:rect>
                <v:rect id="Rectangle 2875" o:spid="_x0000_s1393" style="position:absolute;left:28317;top:4810;width:577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5O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rq5eTsYAAADdAAAA&#10;DwAAAAAAAAAAAAAAAAAHAgAAZHJzL2Rvd25yZXYueG1sUEsFBgAAAAADAAMAtwAAAPoCAAAAAA==&#10;" filled="f" stroked="f">
                  <v:textbox inset="0,0,0,0">
                    <w:txbxContent>
                      <w:p w14:paraId="1A87D117" w14:textId="77777777" w:rsidR="00294FC8" w:rsidRDefault="00106299">
                        <w:pPr>
                          <w:spacing w:after="160" w:line="259" w:lineRule="auto"/>
                          <w:ind w:left="0" w:firstLine="0"/>
                        </w:pPr>
                        <w:r>
                          <w:rPr>
                            <w:w w:val="125"/>
                            <w:sz w:val="16"/>
                          </w:rPr>
                          <w:t>einvoice</w:t>
                        </w:r>
                      </w:p>
                    </w:txbxContent>
                  </v:textbox>
                </v:rect>
                <v:rect id="Rectangle 2876" o:spid="_x0000_s1394" style="position:absolute;left:1352;top:8473;width:1402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" filled="f" stroked="f">
                  <v:textbox inset="0,0,0,0">
                    <w:txbxContent>
                      <w:p w14:paraId="5D8C91A7" w14:textId="77777777" w:rsidR="00294FC8" w:rsidRDefault="00106299">
                        <w:pPr>
                          <w:spacing w:after="160" w:line="259" w:lineRule="auto"/>
                          <w:ind w:left="0" w:firstLine="0"/>
                        </w:pPr>
                        <w:r>
                          <w:rPr>
                            <w:w w:val="125"/>
                            <w:sz w:val="16"/>
                          </w:rPr>
                          <w:t>./einvoice/discovery</w:t>
                        </w:r>
                      </w:p>
                    </w:txbxContent>
                  </v:textbox>
                </v:rect>
                <v:rect id="Rectangle 2877" o:spid="_x0000_s1395" style="position:absolute;left:28317;top:8473;width:1270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" filled="f" stroked="f">
                  <v:textbox inset="0,0,0,0">
                    <w:txbxContent>
                      <w:p w14:paraId="05225123" w14:textId="77777777" w:rsidR="00294FC8" w:rsidRDefault="00106299">
                        <w:pPr>
                          <w:spacing w:after="160" w:line="259" w:lineRule="auto"/>
                          <w:ind w:left="0" w:firstLine="0"/>
                        </w:pPr>
                        <w:r>
                          <w:rPr>
                            <w:w w:val="124"/>
                            <w:sz w:val="16"/>
                          </w:rPr>
                          <w:t>einvoice.discovery</w:t>
                        </w:r>
                      </w:p>
                    </w:txbxContent>
                  </v:textbox>
                </v:rect>
                <v:rect id="Rectangle 2878" o:spid="_x0000_s1396" style="position:absolute;left:1352;top:12137;width:1277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" filled="f" stroked="f">
                  <v:textbox inset="0,0,0,0">
                    <w:txbxContent>
                      <w:p w14:paraId="6835219B" w14:textId="77777777" w:rsidR="00294FC8" w:rsidRDefault="00106299">
                        <w:pPr>
                          <w:spacing w:after="160" w:line="259" w:lineRule="auto"/>
                          <w:ind w:left="0" w:firstLine="0"/>
                        </w:pPr>
                        <w:r>
                          <w:rPr>
                            <w:w w:val="123"/>
                            <w:sz w:val="16"/>
                          </w:rPr>
                          <w:t>./einvoice/delivery</w:t>
                        </w:r>
                      </w:p>
                    </w:txbxContent>
                  </v:textbox>
                </v:rect>
                <v:rect id="Rectangle 2879" o:spid="_x0000_s1397" style="position:absolute;left:28317;top:12137;width:1145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1RL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nfE/h/E56AnD8AAAD//wMAUEsBAi0AFAAGAAgAAAAhANvh9svuAAAAhQEAABMAAAAAAAAA&#10;AAAAAAAAAAAAAFtDb250ZW50X1R5cGVzXS54bWxQSwECLQAUAAYACAAAACEAWvQsW78AAAAVAQAA&#10;CwAAAAAAAAAAAAAAAAAfAQAAX3JlbHMvLnJlbHNQSwECLQAUAAYACAAAACEAL+NUS8YAAADdAAAA&#10;DwAAAAAAAAAAAAAAAAAHAgAAZHJzL2Rvd25yZXYueG1sUEsFBgAAAAADAAMAtwAAAPoCAAAAAA==&#10;" filled="f" stroked="f">
                  <v:textbox inset="0,0,0,0">
                    <w:txbxContent>
                      <w:p w14:paraId="01C5B098" w14:textId="77777777" w:rsidR="00294FC8" w:rsidRDefault="00106299">
                        <w:pPr>
                          <w:spacing w:after="160" w:line="259" w:lineRule="auto"/>
                          <w:ind w:left="0" w:firstLine="0"/>
                        </w:pPr>
                        <w:r>
                          <w:rPr>
                            <w:w w:val="122"/>
                            <w:sz w:val="16"/>
                          </w:rPr>
                          <w:t>einvoice.delivery</w:t>
                        </w:r>
                      </w:p>
                    </w:txbxContent>
                  </v:textbox>
                </v:rect>
                <v:rect id="Rectangle 2880" o:spid="_x0000_s1398" style="position:absolute;left:1352;top:15801;width:996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" filled="f" stroked="f">
                  <v:textbox inset="0,0,0,0">
                    <w:txbxContent>
                      <w:p w14:paraId="61DB0582" w14:textId="77777777" w:rsidR="00294FC8" w:rsidRDefault="00106299">
                        <w:pPr>
                          <w:spacing w:after="160" w:line="259" w:lineRule="auto"/>
                          <w:ind w:left="0" w:firstLine="0"/>
                        </w:pPr>
                        <w:r>
                          <w:rPr>
                            <w:w w:val="123"/>
                            <w:sz w:val="16"/>
                          </w:rPr>
                          <w:t>./einvoice/test</w:t>
                        </w:r>
                      </w:p>
                    </w:txbxContent>
                  </v:textbox>
                </v:rect>
                <v:rect id="Rectangle 2881" o:spid="_x0000_s1399" style="position:absolute;left:28317;top:15801;width:864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" filled="f" stroked="f">
                  <v:textbox inset="0,0,0,0">
                    <w:txbxContent>
                      <w:p w14:paraId="0A2A5144" w14:textId="77777777" w:rsidR="00294FC8" w:rsidRDefault="00106299">
                        <w:pPr>
                          <w:spacing w:after="160" w:line="259" w:lineRule="auto"/>
                          <w:ind w:left="0" w:firstLine="0"/>
                        </w:pPr>
                        <w:r>
                          <w:rPr>
                            <w:w w:val="122"/>
                            <w:sz w:val="16"/>
                          </w:rPr>
                          <w:t>einvoice.test</w:t>
                        </w:r>
                      </w:p>
                    </w:txbxContent>
                  </v:textbox>
                </v:rect>
                <v:rect id="Rectangle 2882" o:spid="_x0000_s1400" style="position:absolute;left:1352;top:19465;width:10761;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" filled="f" stroked="f">
                  <v:textbox inset="0,0,0,0">
                    <w:txbxContent>
                      <w:p w14:paraId="02232DCA" w14:textId="77777777" w:rsidR="00294FC8" w:rsidRDefault="00106299">
                        <w:pPr>
                          <w:spacing w:after="160" w:line="259" w:lineRule="auto"/>
                          <w:ind w:left="0" w:firstLine="0"/>
                        </w:pPr>
                        <w:r>
                          <w:rPr>
                            <w:w w:val="126"/>
                            <w:sz w:val="16"/>
                          </w:rPr>
                          <w:t>./einvoice/docs</w:t>
                        </w:r>
                      </w:p>
                    </w:txbxContent>
                  </v:textbox>
                </v:rect>
                <v:rect id="Rectangle 2883" o:spid="_x0000_s1401" style="position:absolute;left:28317;top:19465;width:2508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hOGxQAAAN0AAAAPAAAAZHJzL2Rvd25yZXYueG1sRI9Bi8Iw&#10;FITvgv8hPGFvmqog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B73hOGxQAAAN0AAAAP&#10;AAAAAAAAAAAAAAAAAAcCAABkcnMvZG93bnJldi54bWxQSwUGAAAAAAMAAwC3AAAA+QIAAAAA&#10;" filled="f" stroked="f">
                  <v:textbox inset="0,0,0,0">
                    <w:txbxContent>
                      <w:p w14:paraId="13B9135E" w14:textId="77777777" w:rsidR="00294FC8" w:rsidRDefault="00106299">
                        <w:pPr>
                          <w:spacing w:after="160" w:line="259" w:lineRule="auto"/>
                          <w:ind w:left="0" w:firstLine="0"/>
                        </w:pPr>
                        <w:r>
                          <w:rPr>
                            <w:w w:val="126"/>
                            <w:sz w:val="16"/>
                          </w:rPr>
                          <w:t>NA</w:t>
                        </w:r>
                        <w:r>
                          <w:rPr>
                            <w:spacing w:val="7"/>
                            <w:w w:val="126"/>
                            <w:sz w:val="16"/>
                          </w:rPr>
                          <w:t xml:space="preserve"> </w:t>
                        </w:r>
                        <w:r>
                          <w:rPr>
                            <w:w w:val="126"/>
                            <w:sz w:val="16"/>
                          </w:rPr>
                          <w:t>-</w:t>
                        </w:r>
                        <w:r>
                          <w:rPr>
                            <w:spacing w:val="7"/>
                            <w:w w:val="126"/>
                            <w:sz w:val="16"/>
                          </w:rPr>
                          <w:t xml:space="preserve"> </w:t>
                        </w:r>
                        <w:r>
                          <w:rPr>
                            <w:w w:val="126"/>
                            <w:sz w:val="16"/>
                          </w:rPr>
                          <w:t>does</w:t>
                        </w:r>
                        <w:r>
                          <w:rPr>
                            <w:spacing w:val="7"/>
                            <w:w w:val="126"/>
                            <w:sz w:val="16"/>
                          </w:rPr>
                          <w:t xml:space="preserve"> </w:t>
                        </w:r>
                        <w:r>
                          <w:rPr>
                            <w:w w:val="126"/>
                            <w:sz w:val="16"/>
                          </w:rPr>
                          <w:t>not</w:t>
                        </w:r>
                        <w:r>
                          <w:rPr>
                            <w:spacing w:val="7"/>
                            <w:w w:val="126"/>
                            <w:sz w:val="16"/>
                          </w:rPr>
                          <w:t xml:space="preserve"> </w:t>
                        </w:r>
                        <w:r>
                          <w:rPr>
                            <w:w w:val="126"/>
                            <w:sz w:val="16"/>
                          </w:rPr>
                          <w:t>contain</w:t>
                        </w:r>
                        <w:r>
                          <w:rPr>
                            <w:spacing w:val="7"/>
                            <w:w w:val="126"/>
                            <w:sz w:val="16"/>
                          </w:rPr>
                          <w:t xml:space="preserve"> </w:t>
                        </w:r>
                        <w:r>
                          <w:rPr>
                            <w:w w:val="126"/>
                            <w:sz w:val="16"/>
                          </w:rPr>
                          <w:t>code</w:t>
                        </w:r>
                        <w:r>
                          <w:rPr>
                            <w:spacing w:val="7"/>
                            <w:w w:val="126"/>
                            <w:sz w:val="16"/>
                          </w:rPr>
                          <w:t xml:space="preserve"> </w:t>
                        </w:r>
                        <w:r>
                          <w:rPr>
                            <w:w w:val="126"/>
                            <w:sz w:val="16"/>
                          </w:rPr>
                          <w:t>artifacts</w:t>
                        </w:r>
                      </w:p>
                    </w:txbxContent>
                  </v:textbox>
                </v:rect>
                <v:rect id="Rectangle 2884" o:spid="_x0000_s1402" style="position:absolute;left:1352;top:23128;width:1774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4vyxQAAAN0AAAAPAAAAZHJzL2Rvd25yZXYueG1sRI9Bi8Iw&#10;FITvgv8hPGFvmioi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D0N4vyxQAAAN0AAAAP&#10;AAAAAAAAAAAAAAAAAAcCAABkcnMvZG93bnJldi54bWxQSwUGAAAAAAMAAwC3AAAA+QIAAAAA&#10;" filled="f" stroked="f">
                  <v:textbox inset="0,0,0,0">
                    <w:txbxContent>
                      <w:p w14:paraId="397D0244" w14:textId="77777777" w:rsidR="00294FC8" w:rsidRDefault="00106299">
                        <w:pPr>
                          <w:spacing w:after="160" w:line="259" w:lineRule="auto"/>
                          <w:ind w:left="0" w:firstLine="0"/>
                        </w:pPr>
                        <w:r>
                          <w:rPr>
                            <w:w w:val="125"/>
                            <w:sz w:val="16"/>
                          </w:rPr>
                          <w:t>./einvoice/discovery/conf</w:t>
                        </w:r>
                      </w:p>
                    </w:txbxContent>
                  </v:textbox>
                </v:rect>
                <v:rect id="Rectangle 2885" o:spid="_x0000_s1403" style="position:absolute;left:28317;top:23128;width:1605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y5pxQAAAN0AAAAPAAAAZHJzL2Rvd25yZXYueG1sRI9Bi8Iw&#10;FITvgv8hPGFvmioo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Cbey5pxQAAAN0AAAAP&#10;AAAAAAAAAAAAAAAAAAcCAABkcnMvZG93bnJldi54bWxQSwUGAAAAAAMAAwC3AAAA+QIAAAAA&#10;" filled="f" stroked="f">
                  <v:textbox inset="0,0,0,0">
                    <w:txbxContent>
                      <w:p w14:paraId="45EE0496" w14:textId="77777777" w:rsidR="00294FC8" w:rsidRDefault="00106299">
                        <w:pPr>
                          <w:spacing w:after="160" w:line="259" w:lineRule="auto"/>
                          <w:ind w:left="0" w:firstLine="0"/>
                        </w:pPr>
                        <w:r>
                          <w:rPr>
                            <w:w w:val="123"/>
                            <w:sz w:val="16"/>
                          </w:rPr>
                          <w:t>einvoice.discovery.conf</w:t>
                        </w:r>
                      </w:p>
                    </w:txbxContent>
                  </v:textbox>
                </v:rect>
                <v:rect id="Rectangle 2886" o:spid="_x0000_s1404" style="position:absolute;left:1352;top:26792;width:1798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" filled="f" stroked="f">
                  <v:textbox inset="0,0,0,0">
                    <w:txbxContent>
                      <w:p w14:paraId="5383E7CF" w14:textId="77777777" w:rsidR="00294FC8" w:rsidRDefault="00106299">
                        <w:pPr>
                          <w:spacing w:after="160" w:line="259" w:lineRule="auto"/>
                          <w:ind w:left="0" w:firstLine="0"/>
                        </w:pPr>
                        <w:r>
                          <w:rPr>
                            <w:w w:val="126"/>
                            <w:sz w:val="16"/>
                          </w:rPr>
                          <w:t>./einvoice/discovery/data</w:t>
                        </w:r>
                      </w:p>
                    </w:txbxContent>
                  </v:textbox>
                </v:rect>
                <v:rect id="Rectangle 2887" o:spid="_x0000_s1405" style="position:absolute;left:28317;top:26792;width:16300;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" filled="f" stroked="f">
                  <v:textbox inset="0,0,0,0">
                    <w:txbxContent>
                      <w:p w14:paraId="48B84460" w14:textId="77777777" w:rsidR="00294FC8" w:rsidRDefault="00106299">
                        <w:pPr>
                          <w:spacing w:after="160" w:line="259" w:lineRule="auto"/>
                          <w:ind w:left="0" w:firstLine="0"/>
                        </w:pPr>
                        <w:r>
                          <w:rPr>
                            <w:w w:val="125"/>
                            <w:sz w:val="16"/>
                          </w:rPr>
                          <w:t>einvoice.discovery.data</w:t>
                        </w:r>
                      </w:p>
                    </w:txbxContent>
                  </v:textbox>
                </v:rect>
                <v:rect id="Rectangle 2888" o:spid="_x0000_s1406" style="position:absolute;left:1352;top:30456;width:2326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" filled="f" stroked="f">
                  <v:textbox inset="0,0,0,0">
                    <w:txbxContent>
                      <w:p w14:paraId="5ECDA307" w14:textId="77777777" w:rsidR="00294FC8" w:rsidRDefault="00106299">
                        <w:pPr>
                          <w:spacing w:after="160" w:line="259" w:lineRule="auto"/>
                          <w:ind w:left="0" w:firstLine="0"/>
                        </w:pPr>
                        <w:r>
                          <w:rPr>
                            <w:w w:val="125"/>
                            <w:sz w:val="16"/>
                          </w:rPr>
                          <w:t>./einvoice/discovery/accessor.py,</w:t>
                        </w:r>
                      </w:p>
                    </w:txbxContent>
                  </v:textbox>
                </v:rect>
                <v:rect id="Rectangle 2889" o:spid="_x0000_s1407" style="position:absolute;left:1352;top:32118;width:23142;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" filled="f" stroked="f">
                  <v:textbox inset="0,0,0,0">
                    <w:txbxContent>
                      <w:p w14:paraId="6167D89C" w14:textId="77777777" w:rsidR="00294FC8" w:rsidRDefault="00106299">
                        <w:pPr>
                          <w:spacing w:after="160" w:line="259" w:lineRule="auto"/>
                          <w:ind w:left="0" w:firstLine="0"/>
                        </w:pPr>
                        <w:r>
                          <w:rPr>
                            <w:w w:val="127"/>
                            <w:sz w:val="16"/>
                          </w:rPr>
                          <w:t>app_handler.py,</w:t>
                        </w:r>
                        <w:r>
                          <w:rPr>
                            <w:spacing w:val="7"/>
                            <w:w w:val="127"/>
                            <w:sz w:val="16"/>
                          </w:rPr>
                          <w:t xml:space="preserve"> </w:t>
                        </w:r>
                        <w:r>
                          <w:rPr>
                            <w:w w:val="127"/>
                            <w:sz w:val="16"/>
                          </w:rPr>
                          <w:t>app_logging.py,</w:t>
                        </w:r>
                      </w:p>
                    </w:txbxContent>
                  </v:textbox>
                </v:rect>
                <v:rect id="Rectangle 2890" o:spid="_x0000_s1408" style="position:absolute;left:1352;top:33780;width:2589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" filled="f" stroked="f">
                  <v:textbox inset="0,0,0,0">
                    <w:txbxContent>
                      <w:p w14:paraId="2924AC61" w14:textId="77777777" w:rsidR="00294FC8" w:rsidRDefault="00106299">
                        <w:pPr>
                          <w:spacing w:after="160" w:line="259" w:lineRule="auto"/>
                          <w:ind w:left="0" w:firstLine="0"/>
                        </w:pPr>
                        <w:r>
                          <w:rPr>
                            <w:w w:val="126"/>
                            <w:sz w:val="16"/>
                          </w:rPr>
                          <w:t>create_tracking_id.py,</w:t>
                        </w:r>
                        <w:r>
                          <w:rPr>
                            <w:spacing w:val="7"/>
                            <w:w w:val="126"/>
                            <w:sz w:val="16"/>
                          </w:rPr>
                          <w:t xml:space="preserve"> </w:t>
                        </w:r>
                        <w:r>
                          <w:rPr>
                            <w:w w:val="126"/>
                            <w:sz w:val="16"/>
                          </w:rPr>
                          <w:t>dns_query.py,</w:t>
                        </w:r>
                      </w:p>
                    </w:txbxContent>
                  </v:textbox>
                </v:rect>
                <v:rect id="Rectangle 2891" o:spid="_x0000_s1409" style="position:absolute;left:1352;top:35442;width:3185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b63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skXcLfm/AE5OYXAAD//wMAUEsBAi0AFAAGAAgAAAAhANvh9svuAAAAhQEAABMAAAAAAAAA&#10;AAAAAAAAAAAAAFtDb250ZW50X1R5cGVzXS54bWxQSwECLQAUAAYACAAAACEAWvQsW78AAAAVAQAA&#10;CwAAAAAAAAAAAAAAAAAfAQAAX3JlbHMvLnJlbHNQSwECLQAUAAYACAAAACEAYZm+t8YAAADdAAAA&#10;DwAAAAAAAAAAAAAAAAAHAgAAZHJzL2Rvd25yZXYueG1sUEsFBgAAAAADAAMAtwAAAPoCAAAAAA==&#10;" filled="f" stroked="f">
                  <v:textbox inset="0,0,0,0">
                    <w:txbxContent>
                      <w:p w14:paraId="35EF7CCE" w14:textId="77777777" w:rsidR="00294FC8" w:rsidRDefault="00106299">
                        <w:pPr>
                          <w:spacing w:after="160" w:line="259" w:lineRule="auto"/>
                          <w:ind w:left="0" w:firstLine="0"/>
                        </w:pPr>
                        <w:r>
                          <w:rPr>
                            <w:w w:val="128"/>
                            <w:sz w:val="16"/>
                          </w:rPr>
                          <w:t>einvoice_message_package.py,</w:t>
                        </w:r>
                        <w:r>
                          <w:rPr>
                            <w:spacing w:val="7"/>
                            <w:w w:val="128"/>
                            <w:sz w:val="16"/>
                          </w:rPr>
                          <w:t xml:space="preserve"> </w:t>
                        </w:r>
                        <w:r>
                          <w:rPr>
                            <w:w w:val="128"/>
                            <w:sz w:val="16"/>
                          </w:rPr>
                          <w:t>line_item.py,</w:t>
                        </w:r>
                      </w:p>
                    </w:txbxContent>
                  </v:textbox>
                </v:rect>
                <v:rect id="Rectangle 2892" o:spid="_x0000_s1410" style="position:absolute;left:1352;top:37104;width:2715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" filled="f" stroked="f">
                  <v:textbox inset="0,0,0,0">
                    <w:txbxContent>
                      <w:p w14:paraId="2290F6A9" w14:textId="77777777" w:rsidR="00294FC8" w:rsidRDefault="00106299">
                        <w:pPr>
                          <w:spacing w:after="160" w:line="259" w:lineRule="auto"/>
                          <w:ind w:left="0" w:firstLine="0"/>
                        </w:pPr>
                        <w:r>
                          <w:rPr>
                            <w:w w:val="126"/>
                            <w:sz w:val="16"/>
                          </w:rPr>
                          <w:t>party_address.py,</w:t>
                        </w:r>
                        <w:r>
                          <w:rPr>
                            <w:spacing w:val="7"/>
                            <w:w w:val="126"/>
                            <w:sz w:val="16"/>
                          </w:rPr>
                          <w:t xml:space="preserve"> </w:t>
                        </w:r>
                        <w:r>
                          <w:rPr>
                            <w:w w:val="126"/>
                            <w:sz w:val="16"/>
                          </w:rPr>
                          <w:t>semantic_model.py,</w:t>
                        </w:r>
                      </w:p>
                    </w:txbxContent>
                  </v:textbox>
                </v:rect>
                <v:rect id="Rectangle 2893" o:spid="_x0000_s1411" style="position:absolute;left:1352;top:38767;width:2572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b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geFW8YAAADdAAAA&#10;DwAAAAAAAAAAAAAAAAAHAgAAZHJzL2Rvd25yZXYueG1sUEsFBgAAAAADAAMAtwAAAPoCAAAAAA==&#10;" filled="f" stroked="f">
                  <v:textbox inset="0,0,0,0">
                    <w:txbxContent>
                      <w:p w14:paraId="52C4347D" w14:textId="77777777" w:rsidR="00294FC8" w:rsidRDefault="00106299">
                        <w:pPr>
                          <w:spacing w:after="160" w:line="259" w:lineRule="auto"/>
                          <w:ind w:left="0" w:firstLine="0"/>
                        </w:pPr>
                        <w:r>
                          <w:rPr>
                            <w:w w:val="123"/>
                            <w:sz w:val="16"/>
                          </w:rPr>
                          <w:t>smp_query.py,</w:t>
                        </w:r>
                        <w:r>
                          <w:rPr>
                            <w:spacing w:val="7"/>
                            <w:w w:val="123"/>
                            <w:sz w:val="16"/>
                          </w:rPr>
                          <w:t xml:space="preserve"> </w:t>
                        </w:r>
                        <w:r>
                          <w:rPr>
                            <w:w w:val="123"/>
                            <w:sz w:val="16"/>
                          </w:rPr>
                          <w:t>urn_hasher.py,</w:t>
                        </w:r>
                        <w:r>
                          <w:rPr>
                            <w:spacing w:val="7"/>
                            <w:w w:val="123"/>
                            <w:sz w:val="16"/>
                          </w:rPr>
                          <w:t xml:space="preserve"> </w:t>
                        </w:r>
                        <w:r>
                          <w:rPr>
                            <w:w w:val="123"/>
                            <w:sz w:val="16"/>
                          </w:rPr>
                          <w:t>urn.py</w:t>
                        </w:r>
                      </w:p>
                    </w:txbxContent>
                  </v:textbox>
                </v:rect>
                <v:rect id="Rectangle 2894" o:spid="_x0000_s1412" style="position:absolute;left:28317;top:30456;width:2617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h0v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ce4dL8YAAADdAAAA&#10;DwAAAAAAAAAAAAAAAAAHAgAAZHJzL2Rvd25yZXYueG1sUEsFBgAAAAADAAMAtwAAAPoCAAAAAA==&#10;" filled="f" stroked="f">
                  <v:textbox inset="0,0,0,0">
                    <w:txbxContent>
                      <w:p w14:paraId="4B65B829" w14:textId="77777777" w:rsidR="00294FC8" w:rsidRDefault="00106299">
                        <w:pPr>
                          <w:spacing w:after="160" w:line="259" w:lineRule="auto"/>
                          <w:ind w:left="0" w:firstLine="0"/>
                        </w:pPr>
                        <w:r>
                          <w:rPr>
                            <w:w w:val="125"/>
                            <w:sz w:val="16"/>
                          </w:rPr>
                          <w:t>einvoice.discovery.accessor.Accessor,</w:t>
                        </w:r>
                      </w:p>
                    </w:txbxContent>
                  </v:textbox>
                </v:rect>
                <v:rect id="Rectangle 2895" o:spid="_x0000_s1413" style="position:absolute;left:28317;top:32118;width:3545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ri0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HqK4tMYAAADdAAAA&#10;DwAAAAAAAAAAAAAAAAAHAgAAZHJzL2Rvd25yZXYueG1sUEsFBgAAAAADAAMAtwAAAPoCAAAAAA==&#10;" filled="f" stroked="f">
                  <v:textbox inset="0,0,0,0">
                    <w:txbxContent>
                      <w:p w14:paraId="544B150F" w14:textId="77777777" w:rsidR="00294FC8" w:rsidRDefault="00106299">
                        <w:pPr>
                          <w:spacing w:after="160" w:line="259" w:lineRule="auto"/>
                          <w:ind w:left="0" w:firstLine="0"/>
                        </w:pPr>
                        <w:r>
                          <w:rPr>
                            <w:w w:val="126"/>
                            <w:sz w:val="16"/>
                          </w:rPr>
                          <w:t>einvoice.discovery.app_logging.create_logger,</w:t>
                        </w:r>
                        <w:r>
                          <w:rPr>
                            <w:spacing w:val="7"/>
                            <w:w w:val="126"/>
                            <w:sz w:val="16"/>
                          </w:rPr>
                          <w:t xml:space="preserve"> </w:t>
                        </w:r>
                        <w:r>
                          <w:rPr>
                            <w:w w:val="126"/>
                            <w:sz w:val="16"/>
                          </w:rPr>
                          <w:t>etc.</w:t>
                        </w:r>
                      </w:p>
                    </w:txbxContent>
                  </v:textbox>
                </v:rect>
                <v:rect id="Rectangle 2896" o:spid="_x0000_s1414" style="position:absolute;left:1352;top:42430;width:2336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" filled="f" stroked="f">
                  <v:textbox inset="0,0,0,0">
                    <w:txbxContent>
                      <w:p w14:paraId="74C185EF" w14:textId="77777777" w:rsidR="00294FC8" w:rsidRDefault="00106299">
                        <w:pPr>
                          <w:spacing w:after="160" w:line="259" w:lineRule="auto"/>
                          <w:ind w:left="0" w:firstLine="0"/>
                        </w:pPr>
                        <w:r>
                          <w:rPr>
                            <w:w w:val="124"/>
                            <w:sz w:val="16"/>
                          </w:rPr>
                          <w:t>./einvoice/delivery/import_xsd.py</w:t>
                        </w:r>
                      </w:p>
                    </w:txbxContent>
                  </v:textbox>
                </v:rect>
                <v:rect id="Rectangle 2897" o:spid="_x0000_s1415" style="position:absolute;left:1352;top:46094;width:27210;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INY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mTd/h/E56AnD8AAAD//wMAUEsBAi0AFAAGAAgAAAAhANvh9svuAAAAhQEAABMAAAAAAAAA&#10;AAAAAAAAAAAAAFtDb250ZW50X1R5cGVzXS54bWxQSwECLQAUAAYACAAAACEAWvQsW78AAAAVAQAA&#10;CwAAAAAAAAAAAAAAAAAfAQAAX3JlbHMvLnJlbHNQSwECLQAUAAYACAAAACEAgTyDWMYAAADdAAAA&#10;DwAAAAAAAAAAAAAAAAAHAgAAZHJzL2Rvd25yZXYueG1sUEsFBgAAAAADAAMAtwAAAPoCAAAAAA==&#10;" filled="f" stroked="f">
                  <v:textbox inset="0,0,0,0">
                    <w:txbxContent>
                      <w:p w14:paraId="7DBC1D46" w14:textId="77777777" w:rsidR="00294FC8" w:rsidRDefault="00106299">
                        <w:pPr>
                          <w:spacing w:after="160" w:line="259" w:lineRule="auto"/>
                          <w:ind w:left="0" w:firstLine="0"/>
                        </w:pPr>
                        <w:r>
                          <w:rPr>
                            <w:w w:val="122"/>
                            <w:sz w:val="16"/>
                          </w:rPr>
                          <w:t>einvoice.delivery.import_xsd.ImportXSD</w:t>
                        </w:r>
                      </w:p>
                    </w:txbxContent>
                  </v:textbox>
                </v:rect>
                <v:rect id="Rectangle 2898" o:spid="_x0000_s1416" style="position:absolute;left:1352;top:49758;width:2864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" filled="f" stroked="f">
                  <v:textbox inset="0,0,0,0">
                    <w:txbxContent>
                      <w:p w14:paraId="2BB92DA3" w14:textId="77777777" w:rsidR="00294FC8" w:rsidRDefault="00106299">
                        <w:pPr>
                          <w:spacing w:after="160" w:line="259" w:lineRule="auto"/>
                          <w:ind w:left="0" w:firstLine="0"/>
                        </w:pPr>
                        <w:r>
                          <w:rPr>
                            <w:w w:val="124"/>
                            <w:sz w:val="16"/>
                          </w:rPr>
                          <w:t>./einvoice/discovery/conf/config_tool.py,</w:t>
                        </w:r>
                      </w:p>
                    </w:txbxContent>
                  </v:textbox>
                </v:rect>
                <v:rect id="Rectangle 2899" o:spid="_x0000_s1417" style="position:absolute;left:1352;top:51420;width:10430;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" filled="f" stroked="f">
                  <v:textbox inset="0,0,0,0">
                    <w:txbxContent>
                      <w:p w14:paraId="1D28B19D" w14:textId="77777777" w:rsidR="00294FC8" w:rsidRDefault="00106299">
                        <w:pPr>
                          <w:spacing w:after="160" w:line="259" w:lineRule="auto"/>
                          <w:ind w:left="0" w:firstLine="0"/>
                        </w:pPr>
                        <w:r>
                          <w:rPr>
                            <w:w w:val="128"/>
                            <w:sz w:val="16"/>
                          </w:rPr>
                          <w:t>smp_config.py</w:t>
                        </w:r>
                      </w:p>
                    </w:txbxContent>
                  </v:textbox>
                </v:rect>
                <v:rect id="Rectangle 2900" o:spid="_x0000_s1418" style="position:absolute;left:28317;top:49758;width:3792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" filled="f" stroked="f">
                  <v:textbox inset="0,0,0,0">
                    <w:txbxContent>
                      <w:p w14:paraId="5A7390FF" w14:textId="77777777" w:rsidR="00294FC8" w:rsidRDefault="00106299">
                        <w:pPr>
                          <w:spacing w:after="160" w:line="259" w:lineRule="auto"/>
                          <w:ind w:left="0" w:firstLine="0"/>
                        </w:pPr>
                        <w:r>
                          <w:rPr>
                            <w:w w:val="123"/>
                            <w:sz w:val="16"/>
                          </w:rPr>
                          <w:t>einvoice.discovery.conf.config_tool.EInvoiceConfig,</w:t>
                        </w:r>
                        <w:r>
                          <w:rPr>
                            <w:spacing w:val="7"/>
                            <w:w w:val="123"/>
                            <w:sz w:val="16"/>
                          </w:rPr>
                          <w:t xml:space="preserve"> </w:t>
                        </w:r>
                        <w:r>
                          <w:rPr>
                            <w:w w:val="123"/>
                            <w:sz w:val="16"/>
                          </w:rPr>
                          <w:t>etc.</w:t>
                        </w:r>
                      </w:p>
                    </w:txbxContent>
                  </v:textbox>
                </v:rect>
                <w10:anchorlock/>
              </v:group>
            </w:pict>
          </mc:Fallback>
        </mc:AlternateContent>
      </w:r>
    </w:p>
    <w:p w14:paraId="5BBF8B03" w14:textId="77777777" w:rsidR="00294FC8" w:rsidRDefault="00106299">
      <w:pPr>
        <w:spacing w:after="520" w:line="259" w:lineRule="auto"/>
        <w:ind w:left="0" w:right="-7" w:firstLine="0"/>
      </w:pPr>
      <w:r>
        <w:rPr>
          <w:noProof/>
          <w:sz w:val="22"/>
        </w:rPr>
        <w:lastRenderedPageBreak/>
        <mc:AlternateContent>
          <mc:Choice Requires="wpg">
            <w:drawing>
              <wp:inline distT="0" distB="0" distL="0" distR="0" wp14:anchorId="31780071" wp14:editId="63B5B867">
                <wp:extent cx="6422181" cy="1969542"/>
                <wp:effectExtent l="0" t="0" r="0" b="0"/>
                <wp:docPr id="30831" name="Group 30831"/>
                <wp:cNvGraphicFramePr/>
                <a:graphic xmlns:a="http://schemas.openxmlformats.org/drawingml/2006/main">
                  <a:graphicData uri="http://schemas.microsoft.com/office/word/2010/wordprocessingGroup">
                    <wpg:wgp>
                      <wpg:cNvGrpSpPr/>
                      <wpg:grpSpPr>
                        <a:xfrm>
                          <a:off x="0" y="0"/>
                          <a:ext cx="6422181" cy="1969542"/>
                          <a:chOff x="0" y="0"/>
                          <a:chExt cx="6422181" cy="1969542"/>
                        </a:xfrm>
                      </wpg:grpSpPr>
                      <wps:wsp>
                        <wps:cNvPr id="36964" name="Shape 36964"/>
                        <wps:cNvSpPr/>
                        <wps:spPr>
                          <a:xfrm>
                            <a:off x="5407" y="366365"/>
                            <a:ext cx="2696518" cy="9144"/>
                          </a:xfrm>
                          <a:custGeom>
                            <a:avLst/>
                            <a:gdLst/>
                            <a:ahLst/>
                            <a:cxnLst/>
                            <a:rect l="0" t="0" r="0" b="0"/>
                            <a:pathLst>
                              <a:path w="2696518" h="9144">
                                <a:moveTo>
                                  <a:pt x="0" y="0"/>
                                </a:moveTo>
                                <a:lnTo>
                                  <a:pt x="2696518" y="0"/>
                                </a:lnTo>
                                <a:lnTo>
                                  <a:pt x="269651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965" name="Shape 36965"/>
                        <wps:cNvSpPr/>
                        <wps:spPr>
                          <a:xfrm>
                            <a:off x="2701925" y="366365"/>
                            <a:ext cx="3714899" cy="9144"/>
                          </a:xfrm>
                          <a:custGeom>
                            <a:avLst/>
                            <a:gdLst/>
                            <a:ahLst/>
                            <a:cxnLst/>
                            <a:rect l="0" t="0" r="0" b="0"/>
                            <a:pathLst>
                              <a:path w="3714899" h="9144">
                                <a:moveTo>
                                  <a:pt x="0" y="0"/>
                                </a:moveTo>
                                <a:lnTo>
                                  <a:pt x="3714899" y="0"/>
                                </a:lnTo>
                                <a:lnTo>
                                  <a:pt x="371489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966" name="Shape 36966"/>
                        <wps:cNvSpPr/>
                        <wps:spPr>
                          <a:xfrm>
                            <a:off x="5407" y="898972"/>
                            <a:ext cx="2696518" cy="9144"/>
                          </a:xfrm>
                          <a:custGeom>
                            <a:avLst/>
                            <a:gdLst/>
                            <a:ahLst/>
                            <a:cxnLst/>
                            <a:rect l="0" t="0" r="0" b="0"/>
                            <a:pathLst>
                              <a:path w="2696518" h="9144">
                                <a:moveTo>
                                  <a:pt x="0" y="0"/>
                                </a:moveTo>
                                <a:lnTo>
                                  <a:pt x="2696518" y="0"/>
                                </a:lnTo>
                                <a:lnTo>
                                  <a:pt x="269651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967" name="Shape 36967"/>
                        <wps:cNvSpPr/>
                        <wps:spPr>
                          <a:xfrm>
                            <a:off x="2701925" y="898972"/>
                            <a:ext cx="3714899" cy="9144"/>
                          </a:xfrm>
                          <a:custGeom>
                            <a:avLst/>
                            <a:gdLst/>
                            <a:ahLst/>
                            <a:cxnLst/>
                            <a:rect l="0" t="0" r="0" b="0"/>
                            <a:pathLst>
                              <a:path w="3714899" h="9144">
                                <a:moveTo>
                                  <a:pt x="0" y="0"/>
                                </a:moveTo>
                                <a:lnTo>
                                  <a:pt x="3714899" y="0"/>
                                </a:lnTo>
                                <a:lnTo>
                                  <a:pt x="371489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968" name="Shape 36968"/>
                        <wps:cNvSpPr/>
                        <wps:spPr>
                          <a:xfrm>
                            <a:off x="5407" y="1431528"/>
                            <a:ext cx="2696518" cy="9144"/>
                          </a:xfrm>
                          <a:custGeom>
                            <a:avLst/>
                            <a:gdLst/>
                            <a:ahLst/>
                            <a:cxnLst/>
                            <a:rect l="0" t="0" r="0" b="0"/>
                            <a:pathLst>
                              <a:path w="2696518" h="9144">
                                <a:moveTo>
                                  <a:pt x="0" y="0"/>
                                </a:moveTo>
                                <a:lnTo>
                                  <a:pt x="2696518" y="0"/>
                                </a:lnTo>
                                <a:lnTo>
                                  <a:pt x="269651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6969" name="Shape 36969"/>
                        <wps:cNvSpPr/>
                        <wps:spPr>
                          <a:xfrm>
                            <a:off x="2701925" y="1431528"/>
                            <a:ext cx="3714899" cy="9144"/>
                          </a:xfrm>
                          <a:custGeom>
                            <a:avLst/>
                            <a:gdLst/>
                            <a:ahLst/>
                            <a:cxnLst/>
                            <a:rect l="0" t="0" r="0" b="0"/>
                            <a:pathLst>
                              <a:path w="3714899" h="9144">
                                <a:moveTo>
                                  <a:pt x="0" y="0"/>
                                </a:moveTo>
                                <a:lnTo>
                                  <a:pt x="3714899" y="0"/>
                                </a:lnTo>
                                <a:lnTo>
                                  <a:pt x="371489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2912" name="Shape 2912"/>
                        <wps:cNvSpPr/>
                        <wps:spPr>
                          <a:xfrm>
                            <a:off x="0" y="0"/>
                            <a:ext cx="6422181" cy="1969542"/>
                          </a:xfrm>
                          <a:custGeom>
                            <a:avLst/>
                            <a:gdLst/>
                            <a:ahLst/>
                            <a:cxnLst/>
                            <a:rect l="0" t="0" r="0" b="0"/>
                            <a:pathLst>
                              <a:path w="6422181" h="1969542">
                                <a:moveTo>
                                  <a:pt x="0" y="0"/>
                                </a:moveTo>
                                <a:lnTo>
                                  <a:pt x="5407" y="0"/>
                                </a:lnTo>
                                <a:lnTo>
                                  <a:pt x="5407" y="1953319"/>
                                </a:lnTo>
                                <a:cubicBezTo>
                                  <a:pt x="5407" y="1959273"/>
                                  <a:pt x="10269" y="1964134"/>
                                  <a:pt x="16222" y="1964134"/>
                                </a:cubicBezTo>
                                <a:lnTo>
                                  <a:pt x="6405960" y="1964134"/>
                                </a:lnTo>
                                <a:cubicBezTo>
                                  <a:pt x="6411963" y="1964134"/>
                                  <a:pt x="6416775" y="1959273"/>
                                  <a:pt x="6416775" y="1953319"/>
                                </a:cubicBezTo>
                                <a:lnTo>
                                  <a:pt x="6416775" y="0"/>
                                </a:lnTo>
                                <a:lnTo>
                                  <a:pt x="6422181" y="0"/>
                                </a:lnTo>
                                <a:lnTo>
                                  <a:pt x="6422181" y="1953319"/>
                                </a:lnTo>
                                <a:cubicBezTo>
                                  <a:pt x="6422181" y="1962300"/>
                                  <a:pt x="6414938" y="1969542"/>
                                  <a:pt x="6405960" y="1969542"/>
                                </a:cubicBezTo>
                                <a:lnTo>
                                  <a:pt x="16222" y="1969542"/>
                                </a:lnTo>
                                <a:cubicBezTo>
                                  <a:pt x="7293" y="1969542"/>
                                  <a:pt x="0" y="1962300"/>
                                  <a:pt x="0" y="1953319"/>
                                </a:cubicBez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2941" name="Rectangle 2941"/>
                        <wps:cNvSpPr/>
                        <wps:spPr>
                          <a:xfrm>
                            <a:off x="135248" y="114627"/>
                            <a:ext cx="1359859" cy="193401"/>
                          </a:xfrm>
                          <a:prstGeom prst="rect">
                            <a:avLst/>
                          </a:prstGeom>
                          <a:ln>
                            <a:noFill/>
                          </a:ln>
                        </wps:spPr>
                        <wps:txbx>
                          <w:txbxContent>
                            <w:p w14:paraId="5956E020" w14:textId="77777777" w:rsidR="00294FC8" w:rsidRDefault="00106299">
                              <w:pPr>
                                <w:spacing w:after="160" w:line="259" w:lineRule="auto"/>
                                <w:ind w:left="0" w:firstLine="0"/>
                              </w:pPr>
                              <w:r>
                                <w:rPr>
                                  <w:b/>
                                  <w:w w:val="128"/>
                                  <w:sz w:val="16"/>
                                </w:rPr>
                                <w:t>Directory</w:t>
                              </w:r>
                              <w:r>
                                <w:rPr>
                                  <w:b/>
                                  <w:spacing w:val="-2"/>
                                  <w:w w:val="128"/>
                                  <w:sz w:val="16"/>
                                </w:rPr>
                                <w:t xml:space="preserve"> </w:t>
                              </w:r>
                              <w:r>
                                <w:rPr>
                                  <w:b/>
                                  <w:w w:val="128"/>
                                  <w:sz w:val="16"/>
                                </w:rPr>
                                <w:t>Structure</w:t>
                              </w:r>
                            </w:p>
                          </w:txbxContent>
                        </wps:txbx>
                        <wps:bodyPr horzOverflow="overflow" vert="horz" lIns="0" tIns="0" rIns="0" bIns="0" rtlCol="0">
                          <a:noAutofit/>
                        </wps:bodyPr>
                      </wps:wsp>
                      <wps:wsp>
                        <wps:cNvPr id="2942" name="Rectangle 2942"/>
                        <wps:cNvSpPr/>
                        <wps:spPr>
                          <a:xfrm>
                            <a:off x="2831743" y="114627"/>
                            <a:ext cx="886799" cy="193401"/>
                          </a:xfrm>
                          <a:prstGeom prst="rect">
                            <a:avLst/>
                          </a:prstGeom>
                          <a:ln>
                            <a:noFill/>
                          </a:ln>
                        </wps:spPr>
                        <wps:txbx>
                          <w:txbxContent>
                            <w:p w14:paraId="7A811688" w14:textId="77777777" w:rsidR="00294FC8" w:rsidRDefault="00106299">
                              <w:pPr>
                                <w:spacing w:after="160" w:line="259" w:lineRule="auto"/>
                                <w:ind w:left="0" w:firstLine="0"/>
                              </w:pPr>
                              <w:r>
                                <w:rPr>
                                  <w:b/>
                                  <w:w w:val="126"/>
                                  <w:sz w:val="16"/>
                                </w:rPr>
                                <w:t>dot</w:t>
                              </w:r>
                              <w:r>
                                <w:rPr>
                                  <w:b/>
                                  <w:spacing w:val="-2"/>
                                  <w:w w:val="126"/>
                                  <w:sz w:val="16"/>
                                </w:rPr>
                                <w:t xml:space="preserve"> </w:t>
                              </w:r>
                              <w:r>
                                <w:rPr>
                                  <w:b/>
                                  <w:w w:val="126"/>
                                  <w:sz w:val="16"/>
                                </w:rPr>
                                <w:t>Notation</w:t>
                              </w:r>
                            </w:p>
                          </w:txbxContent>
                        </wps:txbx>
                        <wps:bodyPr horzOverflow="overflow" vert="horz" lIns="0" tIns="0" rIns="0" bIns="0" rtlCol="0">
                          <a:noAutofit/>
                        </wps:bodyPr>
                      </wps:wsp>
                      <wps:wsp>
                        <wps:cNvPr id="2943" name="Rectangle 2943"/>
                        <wps:cNvSpPr/>
                        <wps:spPr>
                          <a:xfrm>
                            <a:off x="135248" y="481003"/>
                            <a:ext cx="1402628" cy="193401"/>
                          </a:xfrm>
                          <a:prstGeom prst="rect">
                            <a:avLst/>
                          </a:prstGeom>
                          <a:ln>
                            <a:noFill/>
                          </a:ln>
                        </wps:spPr>
                        <wps:txbx>
                          <w:txbxContent>
                            <w:p w14:paraId="52D52350" w14:textId="77777777" w:rsidR="00294FC8" w:rsidRDefault="00106299">
                              <w:pPr>
                                <w:spacing w:after="160" w:line="259" w:lineRule="auto"/>
                                <w:ind w:left="0" w:firstLine="0"/>
                              </w:pPr>
                              <w:r>
                                <w:rPr>
                                  <w:w w:val="125"/>
                                  <w:sz w:val="16"/>
                                </w:rPr>
                                <w:t>./einvoice/discovery</w:t>
                              </w:r>
                            </w:p>
                          </w:txbxContent>
                        </wps:txbx>
                        <wps:bodyPr horzOverflow="overflow" vert="horz" lIns="0" tIns="0" rIns="0" bIns="0" rtlCol="0">
                          <a:noAutofit/>
                        </wps:bodyPr>
                      </wps:wsp>
                      <wps:wsp>
                        <wps:cNvPr id="2944" name="Rectangle 2944"/>
                        <wps:cNvSpPr/>
                        <wps:spPr>
                          <a:xfrm>
                            <a:off x="135248" y="647217"/>
                            <a:ext cx="2165485" cy="193401"/>
                          </a:xfrm>
                          <a:prstGeom prst="rect">
                            <a:avLst/>
                          </a:prstGeom>
                          <a:ln>
                            <a:noFill/>
                          </a:ln>
                        </wps:spPr>
                        <wps:txbx>
                          <w:txbxContent>
                            <w:p w14:paraId="24E93FED" w14:textId="77777777" w:rsidR="00294FC8" w:rsidRDefault="00106299">
                              <w:pPr>
                                <w:spacing w:after="160" w:line="259" w:lineRule="auto"/>
                                <w:ind w:left="0" w:firstLine="0"/>
                              </w:pPr>
                              <w:r>
                                <w:rPr>
                                  <w:w w:val="131"/>
                                  <w:sz w:val="16"/>
                                </w:rPr>
                                <w:t>/data/create_sample_data.py</w:t>
                              </w:r>
                            </w:p>
                          </w:txbxContent>
                        </wps:txbx>
                        <wps:bodyPr horzOverflow="overflow" vert="horz" lIns="0" tIns="0" rIns="0" bIns="0" rtlCol="0">
                          <a:noAutofit/>
                        </wps:bodyPr>
                      </wps:wsp>
                      <wps:wsp>
                        <wps:cNvPr id="2945" name="Rectangle 2945"/>
                        <wps:cNvSpPr/>
                        <wps:spPr>
                          <a:xfrm>
                            <a:off x="2831743" y="481003"/>
                            <a:ext cx="4529469" cy="193401"/>
                          </a:xfrm>
                          <a:prstGeom prst="rect">
                            <a:avLst/>
                          </a:prstGeom>
                          <a:ln>
                            <a:noFill/>
                          </a:ln>
                        </wps:spPr>
                        <wps:txbx>
                          <w:txbxContent>
                            <w:p w14:paraId="580276B2" w14:textId="77777777" w:rsidR="00294FC8" w:rsidRDefault="00106299">
                              <w:pPr>
                                <w:spacing w:after="160" w:line="259" w:lineRule="auto"/>
                                <w:ind w:left="0" w:firstLine="0"/>
                              </w:pPr>
                              <w:r>
                                <w:rPr>
                                  <w:w w:val="127"/>
                                  <w:sz w:val="16"/>
                                </w:rPr>
                                <w:t>einvoice.discovery.data.create_sample_data.CreateSampleData</w:t>
                              </w:r>
                            </w:p>
                          </w:txbxContent>
                        </wps:txbx>
                        <wps:bodyPr horzOverflow="overflow" vert="horz" lIns="0" tIns="0" rIns="0" bIns="0" rtlCol="0">
                          <a:noAutofit/>
                        </wps:bodyPr>
                      </wps:wsp>
                      <wps:wsp>
                        <wps:cNvPr id="2946" name="Rectangle 2946"/>
                        <wps:cNvSpPr/>
                        <wps:spPr>
                          <a:xfrm>
                            <a:off x="135248" y="1013592"/>
                            <a:ext cx="1799045" cy="193401"/>
                          </a:xfrm>
                          <a:prstGeom prst="rect">
                            <a:avLst/>
                          </a:prstGeom>
                          <a:ln>
                            <a:noFill/>
                          </a:ln>
                        </wps:spPr>
                        <wps:txbx>
                          <w:txbxContent>
                            <w:p w14:paraId="4E327A97" w14:textId="77777777" w:rsidR="00294FC8" w:rsidRDefault="00106299">
                              <w:pPr>
                                <w:spacing w:after="160" w:line="259" w:lineRule="auto"/>
                                <w:ind w:left="0" w:firstLine="0"/>
                              </w:pPr>
                              <w:r>
                                <w:rPr>
                                  <w:w w:val="125"/>
                                  <w:sz w:val="16"/>
                                </w:rPr>
                                <w:t>./einvoice/discovery/tests</w:t>
                              </w:r>
                            </w:p>
                          </w:txbxContent>
                        </wps:txbx>
                        <wps:bodyPr horzOverflow="overflow" vert="horz" lIns="0" tIns="0" rIns="0" bIns="0" rtlCol="0">
                          <a:noAutofit/>
                        </wps:bodyPr>
                      </wps:wsp>
                      <wps:wsp>
                        <wps:cNvPr id="2947" name="Rectangle 2947"/>
                        <wps:cNvSpPr/>
                        <wps:spPr>
                          <a:xfrm>
                            <a:off x="135248" y="1179807"/>
                            <a:ext cx="1531516" cy="193401"/>
                          </a:xfrm>
                          <a:prstGeom prst="rect">
                            <a:avLst/>
                          </a:prstGeom>
                          <a:ln>
                            <a:noFill/>
                          </a:ln>
                        </wps:spPr>
                        <wps:txbx>
                          <w:txbxContent>
                            <w:p w14:paraId="6D7B3C12" w14:textId="77777777" w:rsidR="00294FC8" w:rsidRDefault="00106299">
                              <w:pPr>
                                <w:spacing w:after="160" w:line="259" w:lineRule="auto"/>
                                <w:ind w:left="0" w:firstLine="0"/>
                              </w:pPr>
                              <w:r>
                                <w:rPr>
                                  <w:w w:val="130"/>
                                  <w:sz w:val="16"/>
                                </w:rPr>
                                <w:t>/test_app_logging.py</w:t>
                              </w:r>
                            </w:p>
                          </w:txbxContent>
                        </wps:txbx>
                        <wps:bodyPr horzOverflow="overflow" vert="horz" lIns="0" tIns="0" rIns="0" bIns="0" rtlCol="0">
                          <a:noAutofit/>
                        </wps:bodyPr>
                      </wps:wsp>
                      <wps:wsp>
                        <wps:cNvPr id="2948" name="Rectangle 2948"/>
                        <wps:cNvSpPr/>
                        <wps:spPr>
                          <a:xfrm>
                            <a:off x="2831743" y="1013592"/>
                            <a:ext cx="4206530" cy="193401"/>
                          </a:xfrm>
                          <a:prstGeom prst="rect">
                            <a:avLst/>
                          </a:prstGeom>
                          <a:ln>
                            <a:noFill/>
                          </a:ln>
                        </wps:spPr>
                        <wps:txbx>
                          <w:txbxContent>
                            <w:p w14:paraId="787CA623" w14:textId="77777777" w:rsidR="00294FC8" w:rsidRDefault="00106299">
                              <w:pPr>
                                <w:spacing w:after="160" w:line="259" w:lineRule="auto"/>
                                <w:ind w:left="0" w:firstLine="0"/>
                              </w:pPr>
                              <w:r>
                                <w:rPr>
                                  <w:w w:val="126"/>
                                  <w:sz w:val="16"/>
                                </w:rPr>
                                <w:t>einvoice.discovery.tests.test_app_logging.test_log_creation</w:t>
                              </w:r>
                            </w:p>
                          </w:txbxContent>
                        </wps:txbx>
                        <wps:bodyPr horzOverflow="overflow" vert="horz" lIns="0" tIns="0" rIns="0" bIns="0" rtlCol="0">
                          <a:noAutofit/>
                        </wps:bodyPr>
                      </wps:wsp>
                      <wps:wsp>
                        <wps:cNvPr id="2949" name="Rectangle 2949"/>
                        <wps:cNvSpPr/>
                        <wps:spPr>
                          <a:xfrm>
                            <a:off x="135248" y="1546184"/>
                            <a:ext cx="1799045" cy="193401"/>
                          </a:xfrm>
                          <a:prstGeom prst="rect">
                            <a:avLst/>
                          </a:prstGeom>
                          <a:ln>
                            <a:noFill/>
                          </a:ln>
                        </wps:spPr>
                        <wps:txbx>
                          <w:txbxContent>
                            <w:p w14:paraId="1C7472F5" w14:textId="77777777" w:rsidR="00294FC8" w:rsidRDefault="00106299">
                              <w:pPr>
                                <w:spacing w:after="160" w:line="259" w:lineRule="auto"/>
                                <w:ind w:left="0" w:firstLine="0"/>
                              </w:pPr>
                              <w:r>
                                <w:rPr>
                                  <w:w w:val="125"/>
                                  <w:sz w:val="16"/>
                                </w:rPr>
                                <w:t>./einvoice/discovery/tests</w:t>
                              </w:r>
                            </w:p>
                          </w:txbxContent>
                        </wps:txbx>
                        <wps:bodyPr horzOverflow="overflow" vert="horz" lIns="0" tIns="0" rIns="0" bIns="0" rtlCol="0">
                          <a:noAutofit/>
                        </wps:bodyPr>
                      </wps:wsp>
                      <wps:wsp>
                        <wps:cNvPr id="2950" name="Rectangle 2950"/>
                        <wps:cNvSpPr/>
                        <wps:spPr>
                          <a:xfrm>
                            <a:off x="135248" y="1712398"/>
                            <a:ext cx="1531516" cy="193401"/>
                          </a:xfrm>
                          <a:prstGeom prst="rect">
                            <a:avLst/>
                          </a:prstGeom>
                          <a:ln>
                            <a:noFill/>
                          </a:ln>
                        </wps:spPr>
                        <wps:txbx>
                          <w:txbxContent>
                            <w:p w14:paraId="301B5C36" w14:textId="77777777" w:rsidR="00294FC8" w:rsidRDefault="00106299">
                              <w:pPr>
                                <w:spacing w:after="160" w:line="259" w:lineRule="auto"/>
                                <w:ind w:left="0" w:firstLine="0"/>
                              </w:pPr>
                              <w:r>
                                <w:rPr>
                                  <w:w w:val="130"/>
                                  <w:sz w:val="16"/>
                                </w:rPr>
                                <w:t>/test_app_logging.py</w:t>
                              </w:r>
                            </w:p>
                          </w:txbxContent>
                        </wps:txbx>
                        <wps:bodyPr horzOverflow="overflow" vert="horz" lIns="0" tIns="0" rIns="0" bIns="0" rtlCol="0">
                          <a:noAutofit/>
                        </wps:bodyPr>
                      </wps:wsp>
                      <wps:wsp>
                        <wps:cNvPr id="2951" name="Rectangle 2951"/>
                        <wps:cNvSpPr/>
                        <wps:spPr>
                          <a:xfrm>
                            <a:off x="2831743" y="1546184"/>
                            <a:ext cx="3981853" cy="193401"/>
                          </a:xfrm>
                          <a:prstGeom prst="rect">
                            <a:avLst/>
                          </a:prstGeom>
                          <a:ln>
                            <a:noFill/>
                          </a:ln>
                        </wps:spPr>
                        <wps:txbx>
                          <w:txbxContent>
                            <w:p w14:paraId="256C36C7" w14:textId="77777777" w:rsidR="00294FC8" w:rsidRDefault="00106299">
                              <w:pPr>
                                <w:spacing w:after="160" w:line="259" w:lineRule="auto"/>
                                <w:ind w:left="0" w:firstLine="0"/>
                              </w:pPr>
                              <w:r>
                                <w:rPr>
                                  <w:w w:val="125"/>
                                  <w:sz w:val="16"/>
                                </w:rPr>
                                <w:t>einvoice.delivery.tests.test_app_logging.test_import_xsd</w:t>
                              </w:r>
                            </w:p>
                          </w:txbxContent>
                        </wps:txbx>
                        <wps:bodyPr horzOverflow="overflow" vert="horz" lIns="0" tIns="0" rIns="0" bIns="0" rtlCol="0">
                          <a:noAutofit/>
                        </wps:bodyPr>
                      </wps:wsp>
                    </wpg:wgp>
                  </a:graphicData>
                </a:graphic>
              </wp:inline>
            </w:drawing>
          </mc:Choice>
          <mc:Fallback>
            <w:pict>
              <v:group w14:anchorId="31780071" id="Group 30831" o:spid="_x0000_s1419" style="width:505.7pt;height:155.1pt;mso-position-horizontal-relative:char;mso-position-vertical-relative:line" coordsize="64221,19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">
                <v:shape id="Shape 36964" o:spid="_x0000_s1420" style="position:absolute;left:54;top:3663;width:26965;height:92;visibility:visible;mso-wrap-style:square;v-text-anchor:top" coordsize="2696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" path="m,l2696518,r,9144l,9144,,e" fillcolor="black" stroked="f" strokeweight="0">
                  <v:fill opacity="7967f"/>
                  <v:stroke miterlimit="83231f" joinstyle="miter"/>
                  <v:path arrowok="t" textboxrect="0,0,2696518,9144"/>
                </v:shape>
                <v:shape id="Shape 36965" o:spid="_x0000_s1421" style="position:absolute;left:27019;top:3663;width:37149;height:92;visibility:visible;mso-wrap-style:square;v-text-anchor:top" coordsize="371489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" path="m,l3714899,r,9144l,9144,,e" fillcolor="black" stroked="f" strokeweight="0">
                  <v:fill opacity="7967f"/>
                  <v:stroke miterlimit="83231f" joinstyle="miter"/>
                  <v:path arrowok="t" textboxrect="0,0,3714899,9144"/>
                </v:shape>
                <v:shape id="Shape 36966" o:spid="_x0000_s1422" style="position:absolute;left:54;top:8989;width:26965;height:92;visibility:visible;mso-wrap-style:square;v-text-anchor:top" coordsize="2696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" path="m,l2696518,r,9144l,9144,,e" fillcolor="black" stroked="f" strokeweight="0">
                  <v:fill opacity="7967f"/>
                  <v:stroke miterlimit="83231f" joinstyle="miter"/>
                  <v:path arrowok="t" textboxrect="0,0,2696518,9144"/>
                </v:shape>
                <v:shape id="Shape 36967" o:spid="_x0000_s1423" style="position:absolute;left:27019;top:8989;width:37149;height:92;visibility:visible;mso-wrap-style:square;v-text-anchor:top" coordsize="371489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" path="m,l3714899,r,9144l,9144,,e" fillcolor="black" stroked="f" strokeweight="0">
                  <v:fill opacity="7967f"/>
                  <v:stroke miterlimit="83231f" joinstyle="miter"/>
                  <v:path arrowok="t" textboxrect="0,0,3714899,9144"/>
                </v:shape>
                <v:shape id="Shape 36968" o:spid="_x0000_s1424" style="position:absolute;left:54;top:14315;width:26965;height:91;visibility:visible;mso-wrap-style:square;v-text-anchor:top" coordsize="2696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" path="m,l2696518,r,9144l,9144,,e" fillcolor="black" stroked="f" strokeweight="0">
                  <v:fill opacity="7967f"/>
                  <v:stroke miterlimit="83231f" joinstyle="miter"/>
                  <v:path arrowok="t" textboxrect="0,0,2696518,9144"/>
                </v:shape>
                <v:shape id="Shape 36969" o:spid="_x0000_s1425" style="position:absolute;left:27019;top:14315;width:37149;height:91;visibility:visible;mso-wrap-style:square;v-text-anchor:top" coordsize="371489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" path="m,l3714899,r,9144l,9144,,e" fillcolor="black" stroked="f" strokeweight="0">
                  <v:fill opacity="7967f"/>
                  <v:stroke miterlimit="83231f" joinstyle="miter"/>
                  <v:path arrowok="t" textboxrect="0,0,3714899,9144"/>
                </v:shape>
                <v:shape id="Shape 2912" o:spid="_x0000_s1426" style="position:absolute;width:64221;height:19695;visibility:visible;mso-wrap-style:square;v-text-anchor:top" coordsize="6422181,1969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" path="m,l5407,r,1953319c5407,1959273,10269,1964134,16222,1964134r6389738,c6411963,1964134,6416775,1959273,6416775,1953319l6416775,r5406,l6422181,1953319v,8981,-7243,16223,-16221,16223l16222,1969542c7293,1969542,,1962300,,1953319l,xe" fillcolor="#35454e" stroked="f" strokeweight="0">
                  <v:stroke miterlimit="83231f" joinstyle="miter"/>
                  <v:path arrowok="t" textboxrect="0,0,6422181,1969542"/>
                </v:shape>
                <v:rect id="Rectangle 2941" o:spid="_x0000_s1427" style="position:absolute;left:1352;top:1146;width:1359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J1txwAAAN0AAAAPAAAAZHJzL2Rvd25yZXYueG1sRI9Ba8JA&#10;FITvBf/D8oTe6kYp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GkYnW3HAAAA3QAA&#10;AA8AAAAAAAAAAAAAAAAABwIAAGRycy9kb3ducmV2LnhtbFBLBQYAAAAAAwADALcAAAD7AgAAAAA=&#10;" filled="f" stroked="f">
                  <v:textbox inset="0,0,0,0">
                    <w:txbxContent>
                      <w:p w14:paraId="5956E020" w14:textId="77777777" w:rsidR="00294FC8" w:rsidRDefault="00106299">
                        <w:pPr>
                          <w:spacing w:after="160" w:line="259" w:lineRule="auto"/>
                          <w:ind w:left="0" w:firstLine="0"/>
                        </w:pPr>
                        <w:r>
                          <w:rPr>
                            <w:b/>
                            <w:w w:val="128"/>
                            <w:sz w:val="16"/>
                          </w:rPr>
                          <w:t>Directory</w:t>
                        </w:r>
                        <w:r>
                          <w:rPr>
                            <w:b/>
                            <w:spacing w:val="-2"/>
                            <w:w w:val="128"/>
                            <w:sz w:val="16"/>
                          </w:rPr>
                          <w:t xml:space="preserve"> </w:t>
                        </w:r>
                        <w:r>
                          <w:rPr>
                            <w:b/>
                            <w:w w:val="128"/>
                            <w:sz w:val="16"/>
                          </w:rPr>
                          <w:t>Structure</w:t>
                        </w:r>
                      </w:p>
                    </w:txbxContent>
                  </v:textbox>
                </v:rect>
                <v:rect id="Rectangle 2942" o:spid="_x0000_s1428" style="position:absolute;left:28317;top:1146;width:886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Ma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mcoDGsYAAADdAAAA&#10;DwAAAAAAAAAAAAAAAAAHAgAAZHJzL2Rvd25yZXYueG1sUEsFBgAAAAADAAMAtwAAAPoCAAAAAA==&#10;" filled="f" stroked="f">
                  <v:textbox inset="0,0,0,0">
                    <w:txbxContent>
                      <w:p w14:paraId="7A811688" w14:textId="77777777" w:rsidR="00294FC8" w:rsidRDefault="00106299">
                        <w:pPr>
                          <w:spacing w:after="160" w:line="259" w:lineRule="auto"/>
                          <w:ind w:left="0" w:firstLine="0"/>
                        </w:pPr>
                        <w:r>
                          <w:rPr>
                            <w:b/>
                            <w:w w:val="126"/>
                            <w:sz w:val="16"/>
                          </w:rPr>
                          <w:t>dot</w:t>
                        </w:r>
                        <w:r>
                          <w:rPr>
                            <w:b/>
                            <w:spacing w:val="-2"/>
                            <w:w w:val="126"/>
                            <w:sz w:val="16"/>
                          </w:rPr>
                          <w:t xml:space="preserve"> </w:t>
                        </w:r>
                        <w:r>
                          <w:rPr>
                            <w:b/>
                            <w:w w:val="126"/>
                            <w:sz w:val="16"/>
                          </w:rPr>
                          <w:t>Notation</w:t>
                        </w:r>
                      </w:p>
                    </w:txbxContent>
                  </v:textbox>
                </v:rect>
                <v:rect id="Rectangle 2943" o:spid="_x0000_s1429" style="position:absolute;left:1352;top:4810;width:1402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qaBxgAAAN0AAAAPAAAAZHJzL2Rvd25yZXYueG1sRI9Ba8JA&#10;FITvgv9heQVvuqkW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9oamgcYAAADdAAAA&#10;DwAAAAAAAAAAAAAAAAAHAgAAZHJzL2Rvd25yZXYueG1sUEsFBgAAAAADAAMAtwAAAPoCAAAAAA==&#10;" filled="f" stroked="f">
                  <v:textbox inset="0,0,0,0">
                    <w:txbxContent>
                      <w:p w14:paraId="52D52350" w14:textId="77777777" w:rsidR="00294FC8" w:rsidRDefault="00106299">
                        <w:pPr>
                          <w:spacing w:after="160" w:line="259" w:lineRule="auto"/>
                          <w:ind w:left="0" w:firstLine="0"/>
                        </w:pPr>
                        <w:r>
                          <w:rPr>
                            <w:w w:val="125"/>
                            <w:sz w:val="16"/>
                          </w:rPr>
                          <w:t>./einvoice/discovery</w:t>
                        </w:r>
                      </w:p>
                    </w:txbxContent>
                  </v:textbox>
                </v:rect>
                <v:rect id="Rectangle 2944" o:spid="_x0000_s1430" style="position:absolute;left:1352;top:6472;width:2165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z71xQAAAN0AAAAPAAAAZHJzL2Rvd25yZXYueG1sRI9Bi8Iw&#10;FITvgv8hPGFvmioi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B5bz71xQAAAN0AAAAP&#10;AAAAAAAAAAAAAAAAAAcCAABkcnMvZG93bnJldi54bWxQSwUGAAAAAAMAAwC3AAAA+QIAAAAA&#10;" filled="f" stroked="f">
                  <v:textbox inset="0,0,0,0">
                    <w:txbxContent>
                      <w:p w14:paraId="24E93FED" w14:textId="77777777" w:rsidR="00294FC8" w:rsidRDefault="00106299">
                        <w:pPr>
                          <w:spacing w:after="160" w:line="259" w:lineRule="auto"/>
                          <w:ind w:left="0" w:firstLine="0"/>
                        </w:pPr>
                        <w:r>
                          <w:rPr>
                            <w:w w:val="131"/>
                            <w:sz w:val="16"/>
                          </w:rPr>
                          <w:t>/data/create_sample_data.py</w:t>
                        </w:r>
                      </w:p>
                    </w:txbxContent>
                  </v:textbox>
                </v:rect>
                <v:rect id="Rectangle 2945" o:spid="_x0000_s1431" style="position:absolute;left:28317;top:4810;width:4529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5tuxgAAAN0AAAAPAAAAZHJzL2Rvd25yZXYueG1sRI9Ba8JA&#10;FITvgv9heQVvuqlY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FiObbsYAAADdAAAA&#10;DwAAAAAAAAAAAAAAAAAHAgAAZHJzL2Rvd25yZXYueG1sUEsFBgAAAAADAAMAtwAAAPoCAAAAAA==&#10;" filled="f" stroked="f">
                  <v:textbox inset="0,0,0,0">
                    <w:txbxContent>
                      <w:p w14:paraId="580276B2" w14:textId="77777777" w:rsidR="00294FC8" w:rsidRDefault="00106299">
                        <w:pPr>
                          <w:spacing w:after="160" w:line="259" w:lineRule="auto"/>
                          <w:ind w:left="0" w:firstLine="0"/>
                        </w:pPr>
                        <w:r>
                          <w:rPr>
                            <w:w w:val="127"/>
                            <w:sz w:val="16"/>
                          </w:rPr>
                          <w:t>einvoice.discovery.data.create_sample_data.CreateSampleData</w:t>
                        </w:r>
                      </w:p>
                    </w:txbxContent>
                  </v:textbox>
                </v:rect>
                <v:rect id="Rectangle 2946" o:spid="_x0000_s1432" style="position:absolute;left:1352;top:10135;width:17990;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QUZ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Dm8QUZxQAAAN0AAAAP&#10;AAAAAAAAAAAAAAAAAAcCAABkcnMvZG93bnJldi54bWxQSwUGAAAAAAMAAwC3AAAA+QIAAAAA&#10;" filled="f" stroked="f">
                  <v:textbox inset="0,0,0,0">
                    <w:txbxContent>
                      <w:p w14:paraId="4E327A97" w14:textId="77777777" w:rsidR="00294FC8" w:rsidRDefault="00106299">
                        <w:pPr>
                          <w:spacing w:after="160" w:line="259" w:lineRule="auto"/>
                          <w:ind w:left="0" w:firstLine="0"/>
                        </w:pPr>
                        <w:r>
                          <w:rPr>
                            <w:w w:val="125"/>
                            <w:sz w:val="16"/>
                          </w:rPr>
                          <w:t>./einvoice/discovery/tests</w:t>
                        </w:r>
                      </w:p>
                    </w:txbxContent>
                  </v:textbox>
                </v:rect>
                <v:rect id="Rectangle 2947" o:spid="_x0000_s1433" style="position:absolute;left:1352;top:11798;width:1531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aCCxgAAAN0AAAAPAAAAZHJzL2Rvd25yZXYueG1sRI9Ba8JA&#10;FITvgv9heQVvuqlI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ib2ggsYAAADdAAAA&#10;DwAAAAAAAAAAAAAAAAAHAgAAZHJzL2Rvd25yZXYueG1sUEsFBgAAAAADAAMAtwAAAPoCAAAAAA==&#10;" filled="f" stroked="f">
                  <v:textbox inset="0,0,0,0">
                    <w:txbxContent>
                      <w:p w14:paraId="6D7B3C12" w14:textId="77777777" w:rsidR="00294FC8" w:rsidRDefault="00106299">
                        <w:pPr>
                          <w:spacing w:after="160" w:line="259" w:lineRule="auto"/>
                          <w:ind w:left="0" w:firstLine="0"/>
                        </w:pPr>
                        <w:r>
                          <w:rPr>
                            <w:w w:val="130"/>
                            <w:sz w:val="16"/>
                          </w:rPr>
                          <w:t>/test_app_logging.py</w:t>
                        </w:r>
                      </w:p>
                    </w:txbxContent>
                  </v:textbox>
                </v:rect>
                <v:rect id="Rectangle 2948" o:spid="_x0000_s1434" style="position:absolute;left:28317;top:10135;width:4206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jTwwgAAAN0AAAAPAAAAZHJzL2Rvd25yZXYueG1sRE9Ni8Iw&#10;EL0L/ocwwt40VUR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D4IjTwwgAAAN0AAAAPAAAA&#10;AAAAAAAAAAAAAAcCAABkcnMvZG93bnJldi54bWxQSwUGAAAAAAMAAwC3AAAA9gIAAAAA&#10;" filled="f" stroked="f">
                  <v:textbox inset="0,0,0,0">
                    <w:txbxContent>
                      <w:p w14:paraId="787CA623" w14:textId="77777777" w:rsidR="00294FC8" w:rsidRDefault="00106299">
                        <w:pPr>
                          <w:spacing w:after="160" w:line="259" w:lineRule="auto"/>
                          <w:ind w:left="0" w:firstLine="0"/>
                        </w:pPr>
                        <w:r>
                          <w:rPr>
                            <w:w w:val="126"/>
                            <w:sz w:val="16"/>
                          </w:rPr>
                          <w:t>einvoice.discovery.tests.test_app_logging.test_log_creation</w:t>
                        </w:r>
                      </w:p>
                    </w:txbxContent>
                  </v:textbox>
                </v:rect>
                <v:rect id="Rectangle 2949" o:spid="_x0000_s1435" style="position:absolute;left:1352;top:15461;width:17990;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pFr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l26Ra8YAAADdAAAA&#10;DwAAAAAAAAAAAAAAAAAHAgAAZHJzL2Rvd25yZXYueG1sUEsFBgAAAAADAAMAtwAAAPoCAAAAAA==&#10;" filled="f" stroked="f">
                  <v:textbox inset="0,0,0,0">
                    <w:txbxContent>
                      <w:p w14:paraId="1C7472F5" w14:textId="77777777" w:rsidR="00294FC8" w:rsidRDefault="00106299">
                        <w:pPr>
                          <w:spacing w:after="160" w:line="259" w:lineRule="auto"/>
                          <w:ind w:left="0" w:firstLine="0"/>
                        </w:pPr>
                        <w:r>
                          <w:rPr>
                            <w:w w:val="125"/>
                            <w:sz w:val="16"/>
                          </w:rPr>
                          <w:t>./einvoice/discovery/tests</w:t>
                        </w:r>
                      </w:p>
                    </w:txbxContent>
                  </v:textbox>
                </v:rect>
                <v:rect id="Rectangle 2950" o:spid="_x0000_s1436" style="position:absolute;left:1352;top:17123;width:1531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a4rwgAAAN0AAAAPAAAAZHJzL2Rvd25yZXYueG1sRE9Ni8Iw&#10;EL0L/ocwwt40VVB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CDja4rwgAAAN0AAAAPAAAA&#10;AAAAAAAAAAAAAAcCAABkcnMvZG93bnJldi54bWxQSwUGAAAAAAMAAwC3AAAA9gIAAAAA&#10;" filled="f" stroked="f">
                  <v:textbox inset="0,0,0,0">
                    <w:txbxContent>
                      <w:p w14:paraId="301B5C36" w14:textId="77777777" w:rsidR="00294FC8" w:rsidRDefault="00106299">
                        <w:pPr>
                          <w:spacing w:after="160" w:line="259" w:lineRule="auto"/>
                          <w:ind w:left="0" w:firstLine="0"/>
                        </w:pPr>
                        <w:r>
                          <w:rPr>
                            <w:w w:val="130"/>
                            <w:sz w:val="16"/>
                          </w:rPr>
                          <w:t>/test_app_logging.py</w:t>
                        </w:r>
                      </w:p>
                    </w:txbxContent>
                  </v:textbox>
                </v:rect>
                <v:rect id="Rectangle 2951" o:spid="_x0000_s1437" style="position:absolute;left:28317;top:15461;width:3981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QuwxwAAAN0AAAAPAAAAZHJzL2Rvd25yZXYueG1sRI9Ba8JA&#10;FITvBf/D8oTe6kah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OzBC7DHAAAA3QAA&#10;AA8AAAAAAAAAAAAAAAAABwIAAGRycy9kb3ducmV2LnhtbFBLBQYAAAAAAwADALcAAAD7AgAAAAA=&#10;" filled="f" stroked="f">
                  <v:textbox inset="0,0,0,0">
                    <w:txbxContent>
                      <w:p w14:paraId="256C36C7" w14:textId="77777777" w:rsidR="00294FC8" w:rsidRDefault="00106299">
                        <w:pPr>
                          <w:spacing w:after="160" w:line="259" w:lineRule="auto"/>
                          <w:ind w:left="0" w:firstLine="0"/>
                        </w:pPr>
                        <w:r>
                          <w:rPr>
                            <w:w w:val="125"/>
                            <w:sz w:val="16"/>
                          </w:rPr>
                          <w:t>einvoice.delivery.tests.test_app_logging.test_import_xsd</w:t>
                        </w:r>
                      </w:p>
                    </w:txbxContent>
                  </v:textbox>
                </v:rect>
                <w10:anchorlock/>
              </v:group>
            </w:pict>
          </mc:Fallback>
        </mc:AlternateContent>
      </w:r>
    </w:p>
    <w:p w14:paraId="5E44CCC0" w14:textId="77777777" w:rsidR="00294FC8" w:rsidRDefault="00106299">
      <w:pPr>
        <w:pStyle w:val="Heading2"/>
        <w:ind w:left="-5"/>
      </w:pPr>
      <w:r>
        <w:t>9.2 Additional Files</w:t>
      </w:r>
    </w:p>
    <w:p w14:paraId="106FD9B7" w14:textId="11523F80" w:rsidR="00294FC8" w:rsidRDefault="00106299">
      <w:pPr>
        <w:spacing w:after="0"/>
        <w:ind w:right="6"/>
      </w:pPr>
      <w:r>
        <w:t xml:space="preserve">Additional files included in the </w:t>
      </w:r>
      <w:del w:id="200" w:author="Ellingworth, Chris" w:date="2022-02-23T16:49:00Z">
        <w:r w:rsidDel="00297839">
          <w:delText>P</w:delText>
        </w:r>
      </w:del>
      <w:ins w:id="201" w:author="Ellingworth, Chris" w:date="2022-02-23T16:49:00Z">
        <w:r w:rsidR="00297839">
          <w:t>p</w:t>
        </w:r>
      </w:ins>
      <w:r>
        <w:t>roject which are important.</w:t>
      </w:r>
    </w:p>
    <w:p w14:paraId="2DFFED8A" w14:textId="77777777" w:rsidR="00294FC8" w:rsidRDefault="00106299">
      <w:pPr>
        <w:spacing w:after="0" w:line="259" w:lineRule="auto"/>
        <w:ind w:left="0" w:right="-7" w:firstLine="0"/>
      </w:pPr>
      <w:r>
        <w:rPr>
          <w:noProof/>
          <w:sz w:val="22"/>
        </w:rPr>
        <mc:AlternateContent>
          <mc:Choice Requires="wpg">
            <w:drawing>
              <wp:inline distT="0" distB="0" distL="0" distR="0" wp14:anchorId="4D7040F3" wp14:editId="66789BF1">
                <wp:extent cx="6422181" cy="5931792"/>
                <wp:effectExtent l="0" t="0" r="0" b="0"/>
                <wp:docPr id="30832" name="Group 30832"/>
                <wp:cNvGraphicFramePr/>
                <a:graphic xmlns:a="http://schemas.openxmlformats.org/drawingml/2006/main">
                  <a:graphicData uri="http://schemas.microsoft.com/office/word/2010/wordprocessingGroup">
                    <wpg:wgp>
                      <wpg:cNvGrpSpPr/>
                      <wpg:grpSpPr>
                        <a:xfrm>
                          <a:off x="0" y="0"/>
                          <a:ext cx="6422181" cy="5931792"/>
                          <a:chOff x="0" y="0"/>
                          <a:chExt cx="6422181" cy="5931792"/>
                        </a:xfrm>
                      </wpg:grpSpPr>
                      <wps:wsp>
                        <wps:cNvPr id="37028" name="Shape 37028"/>
                        <wps:cNvSpPr/>
                        <wps:spPr>
                          <a:xfrm>
                            <a:off x="5407" y="366364"/>
                            <a:ext cx="2230586" cy="9144"/>
                          </a:xfrm>
                          <a:custGeom>
                            <a:avLst/>
                            <a:gdLst/>
                            <a:ahLst/>
                            <a:cxnLst/>
                            <a:rect l="0" t="0" r="0" b="0"/>
                            <a:pathLst>
                              <a:path w="2230586" h="9144">
                                <a:moveTo>
                                  <a:pt x="0" y="0"/>
                                </a:moveTo>
                                <a:lnTo>
                                  <a:pt x="2230586" y="0"/>
                                </a:lnTo>
                                <a:lnTo>
                                  <a:pt x="223058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29" name="Shape 37029"/>
                        <wps:cNvSpPr/>
                        <wps:spPr>
                          <a:xfrm>
                            <a:off x="2235994" y="366364"/>
                            <a:ext cx="4180781" cy="9144"/>
                          </a:xfrm>
                          <a:custGeom>
                            <a:avLst/>
                            <a:gdLst/>
                            <a:ahLst/>
                            <a:cxnLst/>
                            <a:rect l="0" t="0" r="0" b="0"/>
                            <a:pathLst>
                              <a:path w="4180781" h="9144">
                                <a:moveTo>
                                  <a:pt x="0" y="0"/>
                                </a:moveTo>
                                <a:lnTo>
                                  <a:pt x="4180781" y="0"/>
                                </a:lnTo>
                                <a:lnTo>
                                  <a:pt x="418078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30" name="Shape 37030"/>
                        <wps:cNvSpPr/>
                        <wps:spPr>
                          <a:xfrm>
                            <a:off x="5407" y="732730"/>
                            <a:ext cx="2230586" cy="9144"/>
                          </a:xfrm>
                          <a:custGeom>
                            <a:avLst/>
                            <a:gdLst/>
                            <a:ahLst/>
                            <a:cxnLst/>
                            <a:rect l="0" t="0" r="0" b="0"/>
                            <a:pathLst>
                              <a:path w="2230586" h="9144">
                                <a:moveTo>
                                  <a:pt x="0" y="0"/>
                                </a:moveTo>
                                <a:lnTo>
                                  <a:pt x="2230586" y="0"/>
                                </a:lnTo>
                                <a:lnTo>
                                  <a:pt x="223058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31" name="Shape 37031"/>
                        <wps:cNvSpPr/>
                        <wps:spPr>
                          <a:xfrm>
                            <a:off x="2235994" y="732730"/>
                            <a:ext cx="4180781" cy="9144"/>
                          </a:xfrm>
                          <a:custGeom>
                            <a:avLst/>
                            <a:gdLst/>
                            <a:ahLst/>
                            <a:cxnLst/>
                            <a:rect l="0" t="0" r="0" b="0"/>
                            <a:pathLst>
                              <a:path w="4180781" h="9144">
                                <a:moveTo>
                                  <a:pt x="0" y="0"/>
                                </a:moveTo>
                                <a:lnTo>
                                  <a:pt x="4180781" y="0"/>
                                </a:lnTo>
                                <a:lnTo>
                                  <a:pt x="418078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32" name="Shape 37032"/>
                        <wps:cNvSpPr/>
                        <wps:spPr>
                          <a:xfrm>
                            <a:off x="5407" y="1099095"/>
                            <a:ext cx="2230586" cy="9144"/>
                          </a:xfrm>
                          <a:custGeom>
                            <a:avLst/>
                            <a:gdLst/>
                            <a:ahLst/>
                            <a:cxnLst/>
                            <a:rect l="0" t="0" r="0" b="0"/>
                            <a:pathLst>
                              <a:path w="2230586" h="9144">
                                <a:moveTo>
                                  <a:pt x="0" y="0"/>
                                </a:moveTo>
                                <a:lnTo>
                                  <a:pt x="2230586" y="0"/>
                                </a:lnTo>
                                <a:lnTo>
                                  <a:pt x="223058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33" name="Shape 37033"/>
                        <wps:cNvSpPr/>
                        <wps:spPr>
                          <a:xfrm>
                            <a:off x="2235994" y="1099095"/>
                            <a:ext cx="4180781" cy="9144"/>
                          </a:xfrm>
                          <a:custGeom>
                            <a:avLst/>
                            <a:gdLst/>
                            <a:ahLst/>
                            <a:cxnLst/>
                            <a:rect l="0" t="0" r="0" b="0"/>
                            <a:pathLst>
                              <a:path w="4180781" h="9144">
                                <a:moveTo>
                                  <a:pt x="0" y="0"/>
                                </a:moveTo>
                                <a:lnTo>
                                  <a:pt x="4180781" y="0"/>
                                </a:lnTo>
                                <a:lnTo>
                                  <a:pt x="418078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34" name="Shape 37034"/>
                        <wps:cNvSpPr/>
                        <wps:spPr>
                          <a:xfrm>
                            <a:off x="5407" y="1465461"/>
                            <a:ext cx="2230586" cy="9144"/>
                          </a:xfrm>
                          <a:custGeom>
                            <a:avLst/>
                            <a:gdLst/>
                            <a:ahLst/>
                            <a:cxnLst/>
                            <a:rect l="0" t="0" r="0" b="0"/>
                            <a:pathLst>
                              <a:path w="2230586" h="9144">
                                <a:moveTo>
                                  <a:pt x="0" y="0"/>
                                </a:moveTo>
                                <a:lnTo>
                                  <a:pt x="2230586" y="0"/>
                                </a:lnTo>
                                <a:lnTo>
                                  <a:pt x="223058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35" name="Shape 37035"/>
                        <wps:cNvSpPr/>
                        <wps:spPr>
                          <a:xfrm>
                            <a:off x="2235994" y="1465461"/>
                            <a:ext cx="4180781" cy="9144"/>
                          </a:xfrm>
                          <a:custGeom>
                            <a:avLst/>
                            <a:gdLst/>
                            <a:ahLst/>
                            <a:cxnLst/>
                            <a:rect l="0" t="0" r="0" b="0"/>
                            <a:pathLst>
                              <a:path w="4180781" h="9144">
                                <a:moveTo>
                                  <a:pt x="0" y="0"/>
                                </a:moveTo>
                                <a:lnTo>
                                  <a:pt x="4180781" y="0"/>
                                </a:lnTo>
                                <a:lnTo>
                                  <a:pt x="418078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36" name="Shape 37036"/>
                        <wps:cNvSpPr/>
                        <wps:spPr>
                          <a:xfrm>
                            <a:off x="5407" y="1998067"/>
                            <a:ext cx="2230586" cy="9144"/>
                          </a:xfrm>
                          <a:custGeom>
                            <a:avLst/>
                            <a:gdLst/>
                            <a:ahLst/>
                            <a:cxnLst/>
                            <a:rect l="0" t="0" r="0" b="0"/>
                            <a:pathLst>
                              <a:path w="2230586" h="9144">
                                <a:moveTo>
                                  <a:pt x="0" y="0"/>
                                </a:moveTo>
                                <a:lnTo>
                                  <a:pt x="2230586" y="0"/>
                                </a:lnTo>
                                <a:lnTo>
                                  <a:pt x="223058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37" name="Shape 37037"/>
                        <wps:cNvSpPr/>
                        <wps:spPr>
                          <a:xfrm>
                            <a:off x="2235994" y="1998067"/>
                            <a:ext cx="4180781" cy="9144"/>
                          </a:xfrm>
                          <a:custGeom>
                            <a:avLst/>
                            <a:gdLst/>
                            <a:ahLst/>
                            <a:cxnLst/>
                            <a:rect l="0" t="0" r="0" b="0"/>
                            <a:pathLst>
                              <a:path w="4180781" h="9144">
                                <a:moveTo>
                                  <a:pt x="0" y="0"/>
                                </a:moveTo>
                                <a:lnTo>
                                  <a:pt x="4180781" y="0"/>
                                </a:lnTo>
                                <a:lnTo>
                                  <a:pt x="418078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38" name="Shape 37038"/>
                        <wps:cNvSpPr/>
                        <wps:spPr>
                          <a:xfrm>
                            <a:off x="5407" y="2364431"/>
                            <a:ext cx="2230586" cy="9144"/>
                          </a:xfrm>
                          <a:custGeom>
                            <a:avLst/>
                            <a:gdLst/>
                            <a:ahLst/>
                            <a:cxnLst/>
                            <a:rect l="0" t="0" r="0" b="0"/>
                            <a:pathLst>
                              <a:path w="2230586" h="9144">
                                <a:moveTo>
                                  <a:pt x="0" y="0"/>
                                </a:moveTo>
                                <a:lnTo>
                                  <a:pt x="2230586" y="0"/>
                                </a:lnTo>
                                <a:lnTo>
                                  <a:pt x="223058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39" name="Shape 37039"/>
                        <wps:cNvSpPr/>
                        <wps:spPr>
                          <a:xfrm>
                            <a:off x="2235994" y="2364431"/>
                            <a:ext cx="4180781" cy="9144"/>
                          </a:xfrm>
                          <a:custGeom>
                            <a:avLst/>
                            <a:gdLst/>
                            <a:ahLst/>
                            <a:cxnLst/>
                            <a:rect l="0" t="0" r="0" b="0"/>
                            <a:pathLst>
                              <a:path w="4180781" h="9144">
                                <a:moveTo>
                                  <a:pt x="0" y="0"/>
                                </a:moveTo>
                                <a:lnTo>
                                  <a:pt x="4180781" y="0"/>
                                </a:lnTo>
                                <a:lnTo>
                                  <a:pt x="418078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40" name="Shape 37040"/>
                        <wps:cNvSpPr/>
                        <wps:spPr>
                          <a:xfrm>
                            <a:off x="5407" y="2897038"/>
                            <a:ext cx="2230586" cy="9144"/>
                          </a:xfrm>
                          <a:custGeom>
                            <a:avLst/>
                            <a:gdLst/>
                            <a:ahLst/>
                            <a:cxnLst/>
                            <a:rect l="0" t="0" r="0" b="0"/>
                            <a:pathLst>
                              <a:path w="2230586" h="9144">
                                <a:moveTo>
                                  <a:pt x="0" y="0"/>
                                </a:moveTo>
                                <a:lnTo>
                                  <a:pt x="2230586" y="0"/>
                                </a:lnTo>
                                <a:lnTo>
                                  <a:pt x="223058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41" name="Shape 37041"/>
                        <wps:cNvSpPr/>
                        <wps:spPr>
                          <a:xfrm>
                            <a:off x="2235994" y="2897038"/>
                            <a:ext cx="4180781" cy="9144"/>
                          </a:xfrm>
                          <a:custGeom>
                            <a:avLst/>
                            <a:gdLst/>
                            <a:ahLst/>
                            <a:cxnLst/>
                            <a:rect l="0" t="0" r="0" b="0"/>
                            <a:pathLst>
                              <a:path w="4180781" h="9144">
                                <a:moveTo>
                                  <a:pt x="0" y="0"/>
                                </a:moveTo>
                                <a:lnTo>
                                  <a:pt x="4180781" y="0"/>
                                </a:lnTo>
                                <a:lnTo>
                                  <a:pt x="418078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42" name="Shape 37042"/>
                        <wps:cNvSpPr/>
                        <wps:spPr>
                          <a:xfrm>
                            <a:off x="5407" y="3429644"/>
                            <a:ext cx="2230586" cy="9144"/>
                          </a:xfrm>
                          <a:custGeom>
                            <a:avLst/>
                            <a:gdLst/>
                            <a:ahLst/>
                            <a:cxnLst/>
                            <a:rect l="0" t="0" r="0" b="0"/>
                            <a:pathLst>
                              <a:path w="2230586" h="9144">
                                <a:moveTo>
                                  <a:pt x="0" y="0"/>
                                </a:moveTo>
                                <a:lnTo>
                                  <a:pt x="2230586" y="0"/>
                                </a:lnTo>
                                <a:lnTo>
                                  <a:pt x="223058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43" name="Shape 37043"/>
                        <wps:cNvSpPr/>
                        <wps:spPr>
                          <a:xfrm>
                            <a:off x="2235994" y="3429644"/>
                            <a:ext cx="4180781" cy="9144"/>
                          </a:xfrm>
                          <a:custGeom>
                            <a:avLst/>
                            <a:gdLst/>
                            <a:ahLst/>
                            <a:cxnLst/>
                            <a:rect l="0" t="0" r="0" b="0"/>
                            <a:pathLst>
                              <a:path w="4180781" h="9144">
                                <a:moveTo>
                                  <a:pt x="0" y="0"/>
                                </a:moveTo>
                                <a:lnTo>
                                  <a:pt x="4180781" y="0"/>
                                </a:lnTo>
                                <a:lnTo>
                                  <a:pt x="418078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44" name="Shape 37044"/>
                        <wps:cNvSpPr/>
                        <wps:spPr>
                          <a:xfrm>
                            <a:off x="5407" y="3962201"/>
                            <a:ext cx="2230586" cy="9144"/>
                          </a:xfrm>
                          <a:custGeom>
                            <a:avLst/>
                            <a:gdLst/>
                            <a:ahLst/>
                            <a:cxnLst/>
                            <a:rect l="0" t="0" r="0" b="0"/>
                            <a:pathLst>
                              <a:path w="2230586" h="9144">
                                <a:moveTo>
                                  <a:pt x="0" y="0"/>
                                </a:moveTo>
                                <a:lnTo>
                                  <a:pt x="2230586" y="0"/>
                                </a:lnTo>
                                <a:lnTo>
                                  <a:pt x="223058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45" name="Shape 37045"/>
                        <wps:cNvSpPr/>
                        <wps:spPr>
                          <a:xfrm>
                            <a:off x="2235994" y="3962201"/>
                            <a:ext cx="4180781" cy="9144"/>
                          </a:xfrm>
                          <a:custGeom>
                            <a:avLst/>
                            <a:gdLst/>
                            <a:ahLst/>
                            <a:cxnLst/>
                            <a:rect l="0" t="0" r="0" b="0"/>
                            <a:pathLst>
                              <a:path w="4180781" h="9144">
                                <a:moveTo>
                                  <a:pt x="0" y="0"/>
                                </a:moveTo>
                                <a:lnTo>
                                  <a:pt x="4180781" y="0"/>
                                </a:lnTo>
                                <a:lnTo>
                                  <a:pt x="418078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46" name="Shape 37046"/>
                        <wps:cNvSpPr/>
                        <wps:spPr>
                          <a:xfrm>
                            <a:off x="5407" y="4494807"/>
                            <a:ext cx="2230586" cy="9144"/>
                          </a:xfrm>
                          <a:custGeom>
                            <a:avLst/>
                            <a:gdLst/>
                            <a:ahLst/>
                            <a:cxnLst/>
                            <a:rect l="0" t="0" r="0" b="0"/>
                            <a:pathLst>
                              <a:path w="2230586" h="9144">
                                <a:moveTo>
                                  <a:pt x="0" y="0"/>
                                </a:moveTo>
                                <a:lnTo>
                                  <a:pt x="2230586" y="0"/>
                                </a:lnTo>
                                <a:lnTo>
                                  <a:pt x="223058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47" name="Shape 37047"/>
                        <wps:cNvSpPr/>
                        <wps:spPr>
                          <a:xfrm>
                            <a:off x="2235994" y="4494807"/>
                            <a:ext cx="4180781" cy="9144"/>
                          </a:xfrm>
                          <a:custGeom>
                            <a:avLst/>
                            <a:gdLst/>
                            <a:ahLst/>
                            <a:cxnLst/>
                            <a:rect l="0" t="0" r="0" b="0"/>
                            <a:pathLst>
                              <a:path w="4180781" h="9144">
                                <a:moveTo>
                                  <a:pt x="0" y="0"/>
                                </a:moveTo>
                                <a:lnTo>
                                  <a:pt x="4180781" y="0"/>
                                </a:lnTo>
                                <a:lnTo>
                                  <a:pt x="418078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48" name="Shape 37048"/>
                        <wps:cNvSpPr/>
                        <wps:spPr>
                          <a:xfrm>
                            <a:off x="5407" y="5027414"/>
                            <a:ext cx="2230586" cy="9144"/>
                          </a:xfrm>
                          <a:custGeom>
                            <a:avLst/>
                            <a:gdLst/>
                            <a:ahLst/>
                            <a:cxnLst/>
                            <a:rect l="0" t="0" r="0" b="0"/>
                            <a:pathLst>
                              <a:path w="2230586" h="9144">
                                <a:moveTo>
                                  <a:pt x="0" y="0"/>
                                </a:moveTo>
                                <a:lnTo>
                                  <a:pt x="2230586" y="0"/>
                                </a:lnTo>
                                <a:lnTo>
                                  <a:pt x="223058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49" name="Shape 37049"/>
                        <wps:cNvSpPr/>
                        <wps:spPr>
                          <a:xfrm>
                            <a:off x="2235994" y="5027414"/>
                            <a:ext cx="4180781" cy="9144"/>
                          </a:xfrm>
                          <a:custGeom>
                            <a:avLst/>
                            <a:gdLst/>
                            <a:ahLst/>
                            <a:cxnLst/>
                            <a:rect l="0" t="0" r="0" b="0"/>
                            <a:pathLst>
                              <a:path w="4180781" h="9144">
                                <a:moveTo>
                                  <a:pt x="0" y="0"/>
                                </a:moveTo>
                                <a:lnTo>
                                  <a:pt x="4180781" y="0"/>
                                </a:lnTo>
                                <a:lnTo>
                                  <a:pt x="418078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50" name="Shape 37050"/>
                        <wps:cNvSpPr/>
                        <wps:spPr>
                          <a:xfrm>
                            <a:off x="5407" y="5393779"/>
                            <a:ext cx="2230586" cy="9144"/>
                          </a:xfrm>
                          <a:custGeom>
                            <a:avLst/>
                            <a:gdLst/>
                            <a:ahLst/>
                            <a:cxnLst/>
                            <a:rect l="0" t="0" r="0" b="0"/>
                            <a:pathLst>
                              <a:path w="2230586" h="9144">
                                <a:moveTo>
                                  <a:pt x="0" y="0"/>
                                </a:moveTo>
                                <a:lnTo>
                                  <a:pt x="2230586" y="0"/>
                                </a:lnTo>
                                <a:lnTo>
                                  <a:pt x="223058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051" name="Shape 37051"/>
                        <wps:cNvSpPr/>
                        <wps:spPr>
                          <a:xfrm>
                            <a:off x="2235994" y="5393779"/>
                            <a:ext cx="4180781" cy="9144"/>
                          </a:xfrm>
                          <a:custGeom>
                            <a:avLst/>
                            <a:gdLst/>
                            <a:ahLst/>
                            <a:cxnLst/>
                            <a:rect l="0" t="0" r="0" b="0"/>
                            <a:pathLst>
                              <a:path w="4180781" h="9144">
                                <a:moveTo>
                                  <a:pt x="0" y="0"/>
                                </a:moveTo>
                                <a:lnTo>
                                  <a:pt x="4180781" y="0"/>
                                </a:lnTo>
                                <a:lnTo>
                                  <a:pt x="418078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2939" name="Shape 2939"/>
                        <wps:cNvSpPr/>
                        <wps:spPr>
                          <a:xfrm>
                            <a:off x="0" y="0"/>
                            <a:ext cx="3211091" cy="5931792"/>
                          </a:xfrm>
                          <a:custGeom>
                            <a:avLst/>
                            <a:gdLst/>
                            <a:ahLst/>
                            <a:cxnLst/>
                            <a:rect l="0" t="0" r="0" b="0"/>
                            <a:pathLst>
                              <a:path w="3211091" h="5931792">
                                <a:moveTo>
                                  <a:pt x="16222" y="0"/>
                                </a:moveTo>
                                <a:lnTo>
                                  <a:pt x="3211091" y="0"/>
                                </a:lnTo>
                                <a:lnTo>
                                  <a:pt x="3211091" y="5406"/>
                                </a:lnTo>
                                <a:lnTo>
                                  <a:pt x="16222" y="5406"/>
                                </a:lnTo>
                                <a:cubicBezTo>
                                  <a:pt x="10269" y="5406"/>
                                  <a:pt x="5407" y="10220"/>
                                  <a:pt x="5407" y="16221"/>
                                </a:cubicBezTo>
                                <a:lnTo>
                                  <a:pt x="5407" y="5915570"/>
                                </a:lnTo>
                                <a:cubicBezTo>
                                  <a:pt x="5407" y="5921523"/>
                                  <a:pt x="10269" y="5926385"/>
                                  <a:pt x="16222" y="5926385"/>
                                </a:cubicBezTo>
                                <a:lnTo>
                                  <a:pt x="3211091" y="5926385"/>
                                </a:lnTo>
                                <a:lnTo>
                                  <a:pt x="3211091" y="5931792"/>
                                </a:lnTo>
                                <a:lnTo>
                                  <a:pt x="16222" y="5931792"/>
                                </a:lnTo>
                                <a:cubicBezTo>
                                  <a:pt x="7293" y="5931792"/>
                                  <a:pt x="0" y="5924500"/>
                                  <a:pt x="0" y="5915570"/>
                                </a:cubicBezTo>
                                <a:lnTo>
                                  <a:pt x="0" y="16221"/>
                                </a:lnTo>
                                <a:cubicBezTo>
                                  <a:pt x="0" y="7242"/>
                                  <a:pt x="7293" y="0"/>
                                  <a:pt x="16222" y="0"/>
                                </a:cubicBez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2940" name="Shape 2940"/>
                        <wps:cNvSpPr/>
                        <wps:spPr>
                          <a:xfrm>
                            <a:off x="3211091" y="0"/>
                            <a:ext cx="3211090" cy="5931792"/>
                          </a:xfrm>
                          <a:custGeom>
                            <a:avLst/>
                            <a:gdLst/>
                            <a:ahLst/>
                            <a:cxnLst/>
                            <a:rect l="0" t="0" r="0" b="0"/>
                            <a:pathLst>
                              <a:path w="3211090" h="5931792">
                                <a:moveTo>
                                  <a:pt x="0" y="0"/>
                                </a:moveTo>
                                <a:lnTo>
                                  <a:pt x="3194868" y="0"/>
                                </a:lnTo>
                                <a:cubicBezTo>
                                  <a:pt x="3203847" y="0"/>
                                  <a:pt x="3211090" y="7242"/>
                                  <a:pt x="3211090" y="16221"/>
                                </a:cubicBezTo>
                                <a:lnTo>
                                  <a:pt x="3211090" y="5915570"/>
                                </a:lnTo>
                                <a:cubicBezTo>
                                  <a:pt x="3211090" y="5924500"/>
                                  <a:pt x="3203847" y="5931792"/>
                                  <a:pt x="3194868" y="5931792"/>
                                </a:cubicBezTo>
                                <a:lnTo>
                                  <a:pt x="0" y="5931792"/>
                                </a:lnTo>
                                <a:lnTo>
                                  <a:pt x="0" y="5926385"/>
                                </a:lnTo>
                                <a:lnTo>
                                  <a:pt x="3194868" y="5926385"/>
                                </a:lnTo>
                                <a:cubicBezTo>
                                  <a:pt x="3200872" y="5926385"/>
                                  <a:pt x="3205684" y="5921523"/>
                                  <a:pt x="3205684" y="5915570"/>
                                </a:cubicBezTo>
                                <a:lnTo>
                                  <a:pt x="3205684" y="16221"/>
                                </a:lnTo>
                                <a:cubicBezTo>
                                  <a:pt x="3205684" y="10220"/>
                                  <a:pt x="3200872" y="5406"/>
                                  <a:pt x="3194868" y="5406"/>
                                </a:cubicBezTo>
                                <a:lnTo>
                                  <a:pt x="0" y="5406"/>
                                </a:ln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2957" name="Rectangle 2957"/>
                        <wps:cNvSpPr/>
                        <wps:spPr>
                          <a:xfrm>
                            <a:off x="135248" y="114614"/>
                            <a:ext cx="242401" cy="193401"/>
                          </a:xfrm>
                          <a:prstGeom prst="rect">
                            <a:avLst/>
                          </a:prstGeom>
                          <a:ln>
                            <a:noFill/>
                          </a:ln>
                        </wps:spPr>
                        <wps:txbx>
                          <w:txbxContent>
                            <w:p w14:paraId="5E1175FB" w14:textId="77777777" w:rsidR="00294FC8" w:rsidRDefault="00106299">
                              <w:pPr>
                                <w:spacing w:after="160" w:line="259" w:lineRule="auto"/>
                                <w:ind w:left="0" w:firstLine="0"/>
                              </w:pPr>
                              <w:r>
                                <w:rPr>
                                  <w:b/>
                                  <w:w w:val="125"/>
                                  <w:sz w:val="16"/>
                                </w:rPr>
                                <w:t>File</w:t>
                              </w:r>
                            </w:p>
                          </w:txbxContent>
                        </wps:txbx>
                        <wps:bodyPr horzOverflow="overflow" vert="horz" lIns="0" tIns="0" rIns="0" bIns="0" rtlCol="0">
                          <a:noAutofit/>
                        </wps:bodyPr>
                      </wps:wsp>
                      <wps:wsp>
                        <wps:cNvPr id="2958" name="Rectangle 2958"/>
                        <wps:cNvSpPr/>
                        <wps:spPr>
                          <a:xfrm>
                            <a:off x="2365828" y="114614"/>
                            <a:ext cx="582579" cy="193401"/>
                          </a:xfrm>
                          <a:prstGeom prst="rect">
                            <a:avLst/>
                          </a:prstGeom>
                          <a:ln>
                            <a:noFill/>
                          </a:ln>
                        </wps:spPr>
                        <wps:txbx>
                          <w:txbxContent>
                            <w:p w14:paraId="05A11EA8" w14:textId="77777777" w:rsidR="00294FC8" w:rsidRDefault="00106299">
                              <w:pPr>
                                <w:spacing w:after="160" w:line="259" w:lineRule="auto"/>
                                <w:ind w:left="0" w:firstLine="0"/>
                              </w:pPr>
                              <w:r>
                                <w:rPr>
                                  <w:b/>
                                  <w:w w:val="127"/>
                                  <w:sz w:val="16"/>
                                </w:rPr>
                                <w:t>Purpose</w:t>
                              </w:r>
                            </w:p>
                          </w:txbxContent>
                        </wps:txbx>
                        <wps:bodyPr horzOverflow="overflow" vert="horz" lIns="0" tIns="0" rIns="0" bIns="0" rtlCol="0">
                          <a:noAutofit/>
                        </wps:bodyPr>
                      </wps:wsp>
                      <wps:wsp>
                        <wps:cNvPr id="2959" name="Rectangle 2959"/>
                        <wps:cNvSpPr/>
                        <wps:spPr>
                          <a:xfrm>
                            <a:off x="135248" y="480988"/>
                            <a:ext cx="1868476" cy="193401"/>
                          </a:xfrm>
                          <a:prstGeom prst="rect">
                            <a:avLst/>
                          </a:prstGeom>
                          <a:ln>
                            <a:noFill/>
                          </a:ln>
                        </wps:spPr>
                        <wps:txbx>
                          <w:txbxContent>
                            <w:p w14:paraId="56116EAF" w14:textId="77777777" w:rsidR="00294FC8" w:rsidRDefault="00106299">
                              <w:pPr>
                                <w:spacing w:after="160" w:line="259" w:lineRule="auto"/>
                                <w:ind w:left="0" w:firstLine="0"/>
                              </w:pPr>
                              <w:r>
                                <w:rPr>
                                  <w:w w:val="125"/>
                                  <w:sz w:val="16"/>
                                </w:rPr>
                                <w:t>./einvoice/delivery/app.log</w:t>
                              </w:r>
                            </w:p>
                          </w:txbxContent>
                        </wps:txbx>
                        <wps:bodyPr horzOverflow="overflow" vert="horz" lIns="0" tIns="0" rIns="0" bIns="0" rtlCol="0">
                          <a:noAutofit/>
                        </wps:bodyPr>
                      </wps:wsp>
                      <wps:wsp>
                        <wps:cNvPr id="2960" name="Rectangle 2960"/>
                        <wps:cNvSpPr/>
                        <wps:spPr>
                          <a:xfrm>
                            <a:off x="2365828" y="480988"/>
                            <a:ext cx="4779605" cy="193401"/>
                          </a:xfrm>
                          <a:prstGeom prst="rect">
                            <a:avLst/>
                          </a:prstGeom>
                          <a:ln>
                            <a:noFill/>
                          </a:ln>
                        </wps:spPr>
                        <wps:txbx>
                          <w:txbxContent>
                            <w:p w14:paraId="4B75BD1E" w14:textId="6B3D8197" w:rsidR="00294FC8" w:rsidRDefault="00106299">
                              <w:pPr>
                                <w:spacing w:after="160" w:line="259" w:lineRule="auto"/>
                                <w:ind w:left="0" w:firstLine="0"/>
                              </w:pPr>
                              <w:del w:id="202" w:author="Ellingworth, Chris" w:date="2022-02-23T16:50:00Z">
                                <w:r w:rsidDel="002E04D7">
                                  <w:rPr>
                                    <w:w w:val="128"/>
                                    <w:sz w:val="16"/>
                                  </w:rPr>
                                  <w:delText>a</w:delText>
                                </w:r>
                              </w:del>
                              <w:ins w:id="203" w:author="Ellingworth, Chris" w:date="2022-02-23T16:50:00Z">
                                <w:r w:rsidR="002E04D7">
                                  <w:rPr>
                                    <w:w w:val="128"/>
                                    <w:sz w:val="16"/>
                                  </w:rPr>
                                  <w:t>A</w:t>
                                </w:r>
                              </w:ins>
                              <w:r>
                                <w:rPr>
                                  <w:w w:val="128"/>
                                  <w:sz w:val="16"/>
                                </w:rPr>
                                <w:t>pplication</w:t>
                              </w:r>
                              <w:r>
                                <w:rPr>
                                  <w:spacing w:val="7"/>
                                  <w:w w:val="128"/>
                                  <w:sz w:val="16"/>
                                </w:rPr>
                                <w:t xml:space="preserve"> </w:t>
                              </w:r>
                              <w:r>
                                <w:rPr>
                                  <w:w w:val="128"/>
                                  <w:sz w:val="16"/>
                                </w:rPr>
                                <w:t>log</w:t>
                              </w:r>
                              <w:r>
                                <w:rPr>
                                  <w:spacing w:val="7"/>
                                  <w:w w:val="128"/>
                                  <w:sz w:val="16"/>
                                </w:rPr>
                                <w:t xml:space="preserve"> </w:t>
                              </w:r>
                              <w:r>
                                <w:rPr>
                                  <w:w w:val="128"/>
                                  <w:sz w:val="16"/>
                                </w:rPr>
                                <w:t>created</w:t>
                              </w:r>
                              <w:r>
                                <w:rPr>
                                  <w:spacing w:val="7"/>
                                  <w:w w:val="128"/>
                                  <w:sz w:val="16"/>
                                </w:rPr>
                                <w:t xml:space="preserve"> </w:t>
                              </w:r>
                              <w:r>
                                <w:rPr>
                                  <w:w w:val="128"/>
                                  <w:sz w:val="16"/>
                                </w:rPr>
                                <w:t>by</w:t>
                              </w:r>
                              <w:r>
                                <w:rPr>
                                  <w:spacing w:val="7"/>
                                  <w:w w:val="128"/>
                                  <w:sz w:val="16"/>
                                </w:rPr>
                                <w:t xml:space="preserve"> </w:t>
                              </w:r>
                              <w:r>
                                <w:rPr>
                                  <w:w w:val="128"/>
                                  <w:sz w:val="16"/>
                                </w:rPr>
                                <w:t>app_logging.py</w:t>
                              </w:r>
                              <w:r>
                                <w:rPr>
                                  <w:spacing w:val="7"/>
                                  <w:w w:val="128"/>
                                  <w:sz w:val="16"/>
                                </w:rPr>
                                <w:t xml:space="preserve"> </w:t>
                              </w:r>
                              <w:r>
                                <w:rPr>
                                  <w:w w:val="128"/>
                                  <w:sz w:val="16"/>
                                </w:rPr>
                                <w:t>for</w:t>
                              </w:r>
                              <w:r>
                                <w:rPr>
                                  <w:spacing w:val="7"/>
                                  <w:w w:val="128"/>
                                  <w:sz w:val="16"/>
                                </w:rPr>
                                <w:t xml:space="preserve"> </w:t>
                              </w:r>
                              <w:r>
                                <w:rPr>
                                  <w:w w:val="128"/>
                                  <w:sz w:val="16"/>
                                </w:rPr>
                                <w:t>delivery</w:t>
                              </w:r>
                              <w:r>
                                <w:rPr>
                                  <w:spacing w:val="7"/>
                                  <w:w w:val="128"/>
                                  <w:sz w:val="16"/>
                                </w:rPr>
                                <w:t xml:space="preserve"> </w:t>
                              </w:r>
                              <w:r>
                                <w:rPr>
                                  <w:w w:val="128"/>
                                  <w:sz w:val="16"/>
                                </w:rPr>
                                <w:t>sub-package.</w:t>
                              </w:r>
                            </w:p>
                          </w:txbxContent>
                        </wps:txbx>
                        <wps:bodyPr horzOverflow="overflow" vert="horz" lIns="0" tIns="0" rIns="0" bIns="0" rtlCol="0">
                          <a:noAutofit/>
                        </wps:bodyPr>
                      </wps:wsp>
                      <wps:wsp>
                        <wps:cNvPr id="2961" name="Rectangle 2961"/>
                        <wps:cNvSpPr/>
                        <wps:spPr>
                          <a:xfrm>
                            <a:off x="135248" y="847366"/>
                            <a:ext cx="2619480" cy="193401"/>
                          </a:xfrm>
                          <a:prstGeom prst="rect">
                            <a:avLst/>
                          </a:prstGeom>
                          <a:ln>
                            <a:noFill/>
                          </a:ln>
                        </wps:spPr>
                        <wps:txbx>
                          <w:txbxContent>
                            <w:p w14:paraId="30A9168B" w14:textId="77777777" w:rsidR="00294FC8" w:rsidRDefault="00106299">
                              <w:pPr>
                                <w:spacing w:after="160" w:line="259" w:lineRule="auto"/>
                                <w:ind w:left="0" w:firstLine="0"/>
                              </w:pPr>
                              <w:r>
                                <w:rPr>
                                  <w:w w:val="124"/>
                                  <w:sz w:val="16"/>
                                </w:rPr>
                                <w:t>./einvoice/delivery/web_response.log</w:t>
                              </w:r>
                            </w:p>
                          </w:txbxContent>
                        </wps:txbx>
                        <wps:bodyPr horzOverflow="overflow" vert="horz" lIns="0" tIns="0" rIns="0" bIns="0" rtlCol="0">
                          <a:noAutofit/>
                        </wps:bodyPr>
                      </wps:wsp>
                      <wps:wsp>
                        <wps:cNvPr id="2962" name="Rectangle 2962"/>
                        <wps:cNvSpPr/>
                        <wps:spPr>
                          <a:xfrm>
                            <a:off x="2365828" y="847366"/>
                            <a:ext cx="4812608" cy="193401"/>
                          </a:xfrm>
                          <a:prstGeom prst="rect">
                            <a:avLst/>
                          </a:prstGeom>
                          <a:ln>
                            <a:noFill/>
                          </a:ln>
                        </wps:spPr>
                        <wps:txbx>
                          <w:txbxContent>
                            <w:p w14:paraId="67EB4AC7" w14:textId="77777777" w:rsidR="00294FC8" w:rsidRDefault="00106299">
                              <w:pPr>
                                <w:spacing w:after="160" w:line="259" w:lineRule="auto"/>
                                <w:ind w:left="0" w:firstLine="0"/>
                              </w:pPr>
                              <w:r>
                                <w:rPr>
                                  <w:w w:val="126"/>
                                  <w:sz w:val="16"/>
                                </w:rPr>
                                <w:t>Response</w:t>
                              </w:r>
                              <w:r>
                                <w:rPr>
                                  <w:spacing w:val="7"/>
                                  <w:w w:val="126"/>
                                  <w:sz w:val="16"/>
                                </w:rPr>
                                <w:t xml:space="preserve"> </w:t>
                              </w:r>
                              <w:r>
                                <w:rPr>
                                  <w:w w:val="126"/>
                                  <w:sz w:val="16"/>
                                </w:rPr>
                                <w:t>logging</w:t>
                              </w:r>
                              <w:r>
                                <w:rPr>
                                  <w:spacing w:val="7"/>
                                  <w:w w:val="126"/>
                                  <w:sz w:val="16"/>
                                </w:rPr>
                                <w:t xml:space="preserve"> </w:t>
                              </w:r>
                              <w:r>
                                <w:rPr>
                                  <w:w w:val="126"/>
                                  <w:sz w:val="16"/>
                                </w:rPr>
                                <w:t>to</w:t>
                              </w:r>
                              <w:r>
                                <w:rPr>
                                  <w:spacing w:val="7"/>
                                  <w:w w:val="126"/>
                                  <w:sz w:val="16"/>
                                </w:rPr>
                                <w:t xml:space="preserve"> </w:t>
                              </w:r>
                              <w:r>
                                <w:rPr>
                                  <w:w w:val="126"/>
                                  <w:sz w:val="16"/>
                                </w:rPr>
                                <w:t>feed</w:t>
                              </w:r>
                              <w:r>
                                <w:rPr>
                                  <w:spacing w:val="7"/>
                                  <w:w w:val="126"/>
                                  <w:sz w:val="16"/>
                                </w:rPr>
                                <w:t xml:space="preserve"> </w:t>
                              </w:r>
                              <w:r>
                                <w:rPr>
                                  <w:w w:val="126"/>
                                  <w:sz w:val="16"/>
                                </w:rPr>
                                <w:t>into</w:t>
                              </w:r>
                              <w:r>
                                <w:rPr>
                                  <w:spacing w:val="7"/>
                                  <w:w w:val="126"/>
                                  <w:sz w:val="16"/>
                                </w:rPr>
                                <w:t xml:space="preserve"> </w:t>
                              </w:r>
                              <w:r>
                                <w:rPr>
                                  <w:w w:val="126"/>
                                  <w:sz w:val="16"/>
                                </w:rPr>
                                <w:t>a</w:t>
                              </w:r>
                              <w:r>
                                <w:rPr>
                                  <w:spacing w:val="7"/>
                                  <w:w w:val="126"/>
                                  <w:sz w:val="16"/>
                                </w:rPr>
                                <w:t xml:space="preserve"> </w:t>
                              </w:r>
                              <w:r>
                                <w:rPr>
                                  <w:w w:val="126"/>
                                  <w:sz w:val="16"/>
                                </w:rPr>
                                <w:t>webservice</w:t>
                              </w:r>
                              <w:r>
                                <w:rPr>
                                  <w:spacing w:val="7"/>
                                  <w:w w:val="126"/>
                                  <w:sz w:val="16"/>
                                </w:rPr>
                                <w:t xml:space="preserve"> </w:t>
                              </w:r>
                              <w:r>
                                <w:rPr>
                                  <w:w w:val="126"/>
                                  <w:sz w:val="16"/>
                                </w:rPr>
                                <w:t>for</w:t>
                              </w:r>
                              <w:r>
                                <w:rPr>
                                  <w:spacing w:val="7"/>
                                  <w:w w:val="126"/>
                                  <w:sz w:val="16"/>
                                </w:rPr>
                                <w:t xml:space="preserve"> </w:t>
                              </w:r>
                              <w:r>
                                <w:rPr>
                                  <w:w w:val="126"/>
                                  <w:sz w:val="16"/>
                                </w:rPr>
                                <w:t>delivery</w:t>
                              </w:r>
                              <w:r>
                                <w:rPr>
                                  <w:spacing w:val="7"/>
                                  <w:w w:val="126"/>
                                  <w:sz w:val="16"/>
                                </w:rPr>
                                <w:t xml:space="preserve"> </w:t>
                              </w:r>
                              <w:r>
                                <w:rPr>
                                  <w:w w:val="126"/>
                                  <w:sz w:val="16"/>
                                </w:rPr>
                                <w:t>sub-package.</w:t>
                              </w:r>
                            </w:p>
                          </w:txbxContent>
                        </wps:txbx>
                        <wps:bodyPr horzOverflow="overflow" vert="horz" lIns="0" tIns="0" rIns="0" bIns="0" rtlCol="0">
                          <a:noAutofit/>
                        </wps:bodyPr>
                      </wps:wsp>
                      <wps:wsp>
                        <wps:cNvPr id="2963" name="Rectangle 2963"/>
                        <wps:cNvSpPr/>
                        <wps:spPr>
                          <a:xfrm>
                            <a:off x="135248" y="1213742"/>
                            <a:ext cx="1993303" cy="193401"/>
                          </a:xfrm>
                          <a:prstGeom prst="rect">
                            <a:avLst/>
                          </a:prstGeom>
                          <a:ln>
                            <a:noFill/>
                          </a:ln>
                        </wps:spPr>
                        <wps:txbx>
                          <w:txbxContent>
                            <w:p w14:paraId="553120BA" w14:textId="77777777" w:rsidR="00294FC8" w:rsidRDefault="00106299">
                              <w:pPr>
                                <w:spacing w:after="160" w:line="259" w:lineRule="auto"/>
                                <w:ind w:left="0" w:firstLine="0"/>
                              </w:pPr>
                              <w:r>
                                <w:rPr>
                                  <w:w w:val="126"/>
                                  <w:sz w:val="16"/>
                                </w:rPr>
                                <w:t>./einvoice/discovery/app.log</w:t>
                              </w:r>
                            </w:p>
                          </w:txbxContent>
                        </wps:txbx>
                        <wps:bodyPr horzOverflow="overflow" vert="horz" lIns="0" tIns="0" rIns="0" bIns="0" rtlCol="0">
                          <a:noAutofit/>
                        </wps:bodyPr>
                      </wps:wsp>
                      <wps:wsp>
                        <wps:cNvPr id="2964" name="Rectangle 2964"/>
                        <wps:cNvSpPr/>
                        <wps:spPr>
                          <a:xfrm>
                            <a:off x="2365828" y="1213742"/>
                            <a:ext cx="4903064" cy="193401"/>
                          </a:xfrm>
                          <a:prstGeom prst="rect">
                            <a:avLst/>
                          </a:prstGeom>
                          <a:ln>
                            <a:noFill/>
                          </a:ln>
                        </wps:spPr>
                        <wps:txbx>
                          <w:txbxContent>
                            <w:p w14:paraId="0C846356" w14:textId="77777777" w:rsidR="00294FC8" w:rsidRDefault="00106299">
                              <w:pPr>
                                <w:spacing w:after="160" w:line="259" w:lineRule="auto"/>
                                <w:ind w:left="0" w:firstLine="0"/>
                              </w:pPr>
                              <w:r>
                                <w:rPr>
                                  <w:w w:val="128"/>
                                  <w:sz w:val="16"/>
                                </w:rPr>
                                <w:t>Application</w:t>
                              </w:r>
                              <w:r>
                                <w:rPr>
                                  <w:spacing w:val="7"/>
                                  <w:w w:val="128"/>
                                  <w:sz w:val="16"/>
                                </w:rPr>
                                <w:t xml:space="preserve"> </w:t>
                              </w:r>
                              <w:r>
                                <w:rPr>
                                  <w:w w:val="128"/>
                                  <w:sz w:val="16"/>
                                </w:rPr>
                                <w:t>log</w:t>
                              </w:r>
                              <w:r>
                                <w:rPr>
                                  <w:spacing w:val="7"/>
                                  <w:w w:val="128"/>
                                  <w:sz w:val="16"/>
                                </w:rPr>
                                <w:t xml:space="preserve"> </w:t>
                              </w:r>
                              <w:r>
                                <w:rPr>
                                  <w:w w:val="128"/>
                                  <w:sz w:val="16"/>
                                </w:rPr>
                                <w:t>created</w:t>
                              </w:r>
                              <w:r>
                                <w:rPr>
                                  <w:spacing w:val="7"/>
                                  <w:w w:val="128"/>
                                  <w:sz w:val="16"/>
                                </w:rPr>
                                <w:t xml:space="preserve"> </w:t>
                              </w:r>
                              <w:r>
                                <w:rPr>
                                  <w:w w:val="128"/>
                                  <w:sz w:val="16"/>
                                </w:rPr>
                                <w:t>by</w:t>
                              </w:r>
                              <w:r>
                                <w:rPr>
                                  <w:spacing w:val="7"/>
                                  <w:w w:val="128"/>
                                  <w:sz w:val="16"/>
                                </w:rPr>
                                <w:t xml:space="preserve"> </w:t>
                              </w:r>
                              <w:r>
                                <w:rPr>
                                  <w:w w:val="128"/>
                                  <w:sz w:val="16"/>
                                </w:rPr>
                                <w:t>app_logging.py</w:t>
                              </w:r>
                              <w:r>
                                <w:rPr>
                                  <w:spacing w:val="7"/>
                                  <w:w w:val="128"/>
                                  <w:sz w:val="16"/>
                                </w:rPr>
                                <w:t xml:space="preserve"> </w:t>
                              </w:r>
                              <w:r>
                                <w:rPr>
                                  <w:w w:val="128"/>
                                  <w:sz w:val="16"/>
                                </w:rPr>
                                <w:t>for</w:t>
                              </w:r>
                              <w:r>
                                <w:rPr>
                                  <w:spacing w:val="7"/>
                                  <w:w w:val="128"/>
                                  <w:sz w:val="16"/>
                                </w:rPr>
                                <w:t xml:space="preserve"> </w:t>
                              </w:r>
                              <w:r>
                                <w:rPr>
                                  <w:w w:val="128"/>
                                  <w:sz w:val="16"/>
                                </w:rPr>
                                <w:t>discovery</w:t>
                              </w:r>
                              <w:r>
                                <w:rPr>
                                  <w:spacing w:val="7"/>
                                  <w:w w:val="128"/>
                                  <w:sz w:val="16"/>
                                </w:rPr>
                                <w:t xml:space="preserve"> </w:t>
                              </w:r>
                              <w:r>
                                <w:rPr>
                                  <w:w w:val="128"/>
                                  <w:sz w:val="16"/>
                                </w:rPr>
                                <w:t>sub-package.</w:t>
                              </w:r>
                            </w:p>
                          </w:txbxContent>
                        </wps:txbx>
                        <wps:bodyPr horzOverflow="overflow" vert="horz" lIns="0" tIns="0" rIns="0" bIns="0" rtlCol="0">
                          <a:noAutofit/>
                        </wps:bodyPr>
                      </wps:wsp>
                      <wps:wsp>
                        <wps:cNvPr id="2965" name="Rectangle 2965"/>
                        <wps:cNvSpPr/>
                        <wps:spPr>
                          <a:xfrm>
                            <a:off x="135248" y="1580118"/>
                            <a:ext cx="1402628" cy="193401"/>
                          </a:xfrm>
                          <a:prstGeom prst="rect">
                            <a:avLst/>
                          </a:prstGeom>
                          <a:ln>
                            <a:noFill/>
                          </a:ln>
                        </wps:spPr>
                        <wps:txbx>
                          <w:txbxContent>
                            <w:p w14:paraId="3027C1D7" w14:textId="77777777" w:rsidR="00294FC8" w:rsidRDefault="00106299">
                              <w:pPr>
                                <w:spacing w:after="160" w:line="259" w:lineRule="auto"/>
                                <w:ind w:left="0" w:firstLine="0"/>
                              </w:pPr>
                              <w:r>
                                <w:rPr>
                                  <w:w w:val="125"/>
                                  <w:sz w:val="16"/>
                                </w:rPr>
                                <w:t>./einvoice/discovery</w:t>
                              </w:r>
                            </w:p>
                          </w:txbxContent>
                        </wps:txbx>
                        <wps:bodyPr horzOverflow="overflow" vert="horz" lIns="0" tIns="0" rIns="0" bIns="0" rtlCol="0">
                          <a:noAutofit/>
                        </wps:bodyPr>
                      </wps:wsp>
                      <wps:wsp>
                        <wps:cNvPr id="2966" name="Rectangle 2966"/>
                        <wps:cNvSpPr/>
                        <wps:spPr>
                          <a:xfrm>
                            <a:off x="135248" y="1746333"/>
                            <a:ext cx="1341182" cy="193401"/>
                          </a:xfrm>
                          <a:prstGeom prst="rect">
                            <a:avLst/>
                          </a:prstGeom>
                          <a:ln>
                            <a:noFill/>
                          </a:ln>
                        </wps:spPr>
                        <wps:txbx>
                          <w:txbxContent>
                            <w:p w14:paraId="52C9CB96" w14:textId="77777777" w:rsidR="00294FC8" w:rsidRDefault="00106299">
                              <w:pPr>
                                <w:spacing w:after="160" w:line="259" w:lineRule="auto"/>
                                <w:ind w:left="0" w:firstLine="0"/>
                              </w:pPr>
                              <w:r>
                                <w:rPr>
                                  <w:w w:val="126"/>
                                  <w:sz w:val="16"/>
                                </w:rPr>
                                <w:t>/web_response.log</w:t>
                              </w:r>
                            </w:p>
                          </w:txbxContent>
                        </wps:txbx>
                        <wps:bodyPr horzOverflow="overflow" vert="horz" lIns="0" tIns="0" rIns="0" bIns="0" rtlCol="0">
                          <a:noAutofit/>
                        </wps:bodyPr>
                      </wps:wsp>
                      <wps:wsp>
                        <wps:cNvPr id="2967" name="Rectangle 2967"/>
                        <wps:cNvSpPr/>
                        <wps:spPr>
                          <a:xfrm>
                            <a:off x="2365828" y="1580118"/>
                            <a:ext cx="4937504" cy="193401"/>
                          </a:xfrm>
                          <a:prstGeom prst="rect">
                            <a:avLst/>
                          </a:prstGeom>
                          <a:ln>
                            <a:noFill/>
                          </a:ln>
                        </wps:spPr>
                        <wps:txbx>
                          <w:txbxContent>
                            <w:p w14:paraId="25A544B7" w14:textId="77777777" w:rsidR="00294FC8" w:rsidRDefault="00106299">
                              <w:pPr>
                                <w:spacing w:after="160" w:line="259" w:lineRule="auto"/>
                                <w:ind w:left="0" w:firstLine="0"/>
                              </w:pPr>
                              <w:r>
                                <w:rPr>
                                  <w:w w:val="127"/>
                                  <w:sz w:val="16"/>
                                </w:rPr>
                                <w:t>Response</w:t>
                              </w:r>
                              <w:r>
                                <w:rPr>
                                  <w:spacing w:val="7"/>
                                  <w:w w:val="127"/>
                                  <w:sz w:val="16"/>
                                </w:rPr>
                                <w:t xml:space="preserve"> </w:t>
                              </w:r>
                              <w:r>
                                <w:rPr>
                                  <w:w w:val="127"/>
                                  <w:sz w:val="16"/>
                                </w:rPr>
                                <w:t>logging</w:t>
                              </w:r>
                              <w:r>
                                <w:rPr>
                                  <w:spacing w:val="7"/>
                                  <w:w w:val="127"/>
                                  <w:sz w:val="16"/>
                                </w:rPr>
                                <w:t xml:space="preserve"> </w:t>
                              </w:r>
                              <w:r>
                                <w:rPr>
                                  <w:w w:val="127"/>
                                  <w:sz w:val="16"/>
                                </w:rPr>
                                <w:t>to</w:t>
                              </w:r>
                              <w:r>
                                <w:rPr>
                                  <w:spacing w:val="7"/>
                                  <w:w w:val="127"/>
                                  <w:sz w:val="16"/>
                                </w:rPr>
                                <w:t xml:space="preserve"> </w:t>
                              </w:r>
                              <w:r>
                                <w:rPr>
                                  <w:w w:val="127"/>
                                  <w:sz w:val="16"/>
                                </w:rPr>
                                <w:t>feed</w:t>
                              </w:r>
                              <w:r>
                                <w:rPr>
                                  <w:spacing w:val="7"/>
                                  <w:w w:val="127"/>
                                  <w:sz w:val="16"/>
                                </w:rPr>
                                <w:t xml:space="preserve"> </w:t>
                              </w:r>
                              <w:r>
                                <w:rPr>
                                  <w:w w:val="127"/>
                                  <w:sz w:val="16"/>
                                </w:rPr>
                                <w:t>into</w:t>
                              </w:r>
                              <w:r>
                                <w:rPr>
                                  <w:spacing w:val="7"/>
                                  <w:w w:val="127"/>
                                  <w:sz w:val="16"/>
                                </w:rPr>
                                <w:t xml:space="preserve"> </w:t>
                              </w:r>
                              <w:r>
                                <w:rPr>
                                  <w:w w:val="127"/>
                                  <w:sz w:val="16"/>
                                </w:rPr>
                                <w:t>a</w:t>
                              </w:r>
                              <w:r>
                                <w:rPr>
                                  <w:spacing w:val="7"/>
                                  <w:w w:val="127"/>
                                  <w:sz w:val="16"/>
                                </w:rPr>
                                <w:t xml:space="preserve"> </w:t>
                              </w:r>
                              <w:r>
                                <w:rPr>
                                  <w:w w:val="127"/>
                                  <w:sz w:val="16"/>
                                </w:rPr>
                                <w:t>webservice</w:t>
                              </w:r>
                              <w:r>
                                <w:rPr>
                                  <w:spacing w:val="7"/>
                                  <w:w w:val="127"/>
                                  <w:sz w:val="16"/>
                                </w:rPr>
                                <w:t xml:space="preserve"> </w:t>
                              </w:r>
                              <w:r>
                                <w:rPr>
                                  <w:w w:val="127"/>
                                  <w:sz w:val="16"/>
                                </w:rPr>
                                <w:t>for</w:t>
                              </w:r>
                              <w:r>
                                <w:rPr>
                                  <w:spacing w:val="7"/>
                                  <w:w w:val="127"/>
                                  <w:sz w:val="16"/>
                                </w:rPr>
                                <w:t xml:space="preserve"> </w:t>
                              </w:r>
                              <w:r>
                                <w:rPr>
                                  <w:w w:val="127"/>
                                  <w:sz w:val="16"/>
                                </w:rPr>
                                <w:t>discovery</w:t>
                              </w:r>
                              <w:r>
                                <w:rPr>
                                  <w:spacing w:val="7"/>
                                  <w:w w:val="127"/>
                                  <w:sz w:val="16"/>
                                </w:rPr>
                                <w:t xml:space="preserve"> </w:t>
                              </w:r>
                              <w:r>
                                <w:rPr>
                                  <w:w w:val="127"/>
                                  <w:sz w:val="16"/>
                                </w:rPr>
                                <w:t>sub-package.</w:t>
                              </w:r>
                            </w:p>
                          </w:txbxContent>
                        </wps:txbx>
                        <wps:bodyPr horzOverflow="overflow" vert="horz" lIns="0" tIns="0" rIns="0" bIns="0" rtlCol="0">
                          <a:noAutofit/>
                        </wps:bodyPr>
                      </wps:wsp>
                      <wps:wsp>
                        <wps:cNvPr id="2968" name="Rectangle 2968"/>
                        <wps:cNvSpPr/>
                        <wps:spPr>
                          <a:xfrm>
                            <a:off x="135248" y="2112709"/>
                            <a:ext cx="1076056" cy="193401"/>
                          </a:xfrm>
                          <a:prstGeom prst="rect">
                            <a:avLst/>
                          </a:prstGeom>
                          <a:ln>
                            <a:noFill/>
                          </a:ln>
                        </wps:spPr>
                        <wps:txbx>
                          <w:txbxContent>
                            <w:p w14:paraId="3E408E0D" w14:textId="77777777" w:rsidR="00294FC8" w:rsidRDefault="00106299">
                              <w:pPr>
                                <w:spacing w:after="160" w:line="259" w:lineRule="auto"/>
                                <w:ind w:left="0" w:firstLine="0"/>
                              </w:pPr>
                              <w:r>
                                <w:rPr>
                                  <w:w w:val="126"/>
                                  <w:sz w:val="16"/>
                                </w:rPr>
                                <w:t>./einvoice/docs</w:t>
                              </w:r>
                            </w:p>
                          </w:txbxContent>
                        </wps:txbx>
                        <wps:bodyPr horzOverflow="overflow" vert="horz" lIns="0" tIns="0" rIns="0" bIns="0" rtlCol="0">
                          <a:noAutofit/>
                        </wps:bodyPr>
                      </wps:wsp>
                      <wps:wsp>
                        <wps:cNvPr id="2969" name="Rectangle 2969"/>
                        <wps:cNvSpPr/>
                        <wps:spPr>
                          <a:xfrm>
                            <a:off x="2365828" y="2112709"/>
                            <a:ext cx="3943421" cy="193401"/>
                          </a:xfrm>
                          <a:prstGeom prst="rect">
                            <a:avLst/>
                          </a:prstGeom>
                          <a:ln>
                            <a:noFill/>
                          </a:ln>
                        </wps:spPr>
                        <wps:txbx>
                          <w:txbxContent>
                            <w:p w14:paraId="1DA63C1B" w14:textId="77777777" w:rsidR="00294FC8" w:rsidRDefault="00106299">
                              <w:pPr>
                                <w:spacing w:after="160" w:line="259" w:lineRule="auto"/>
                                <w:ind w:left="0" w:firstLine="0"/>
                              </w:pPr>
                              <w:r>
                                <w:rPr>
                                  <w:w w:val="122"/>
                                  <w:sz w:val="16"/>
                                </w:rPr>
                                <w:t>Markdown</w:t>
                              </w:r>
                              <w:r>
                                <w:rPr>
                                  <w:spacing w:val="7"/>
                                  <w:w w:val="122"/>
                                  <w:sz w:val="16"/>
                                </w:rPr>
                                <w:t xml:space="preserve"> </w:t>
                              </w:r>
                              <w:r>
                                <w:rPr>
                                  <w:w w:val="122"/>
                                  <w:sz w:val="16"/>
                                </w:rPr>
                                <w:t>files</w:t>
                              </w:r>
                              <w:r>
                                <w:rPr>
                                  <w:spacing w:val="7"/>
                                  <w:w w:val="122"/>
                                  <w:sz w:val="16"/>
                                </w:rPr>
                                <w:t xml:space="preserve"> </w:t>
                              </w:r>
                              <w:r>
                                <w:rPr>
                                  <w:w w:val="122"/>
                                  <w:sz w:val="16"/>
                                </w:rPr>
                                <w:t>compiled</w:t>
                              </w:r>
                              <w:r>
                                <w:rPr>
                                  <w:spacing w:val="7"/>
                                  <w:w w:val="122"/>
                                  <w:sz w:val="16"/>
                                </w:rPr>
                                <w:t xml:space="preserve"> </w:t>
                              </w:r>
                              <w:r>
                                <w:rPr>
                                  <w:w w:val="122"/>
                                  <w:sz w:val="16"/>
                                </w:rPr>
                                <w:t>into</w:t>
                              </w:r>
                              <w:r>
                                <w:rPr>
                                  <w:spacing w:val="7"/>
                                  <w:w w:val="122"/>
                                  <w:sz w:val="16"/>
                                </w:rPr>
                                <w:t xml:space="preserve"> </w:t>
                              </w:r>
                              <w:r>
                                <w:rPr>
                                  <w:w w:val="122"/>
                                  <w:sz w:val="16"/>
                                </w:rPr>
                                <w:t>the</w:t>
                              </w:r>
                              <w:r>
                                <w:rPr>
                                  <w:spacing w:val="7"/>
                                  <w:w w:val="122"/>
                                  <w:sz w:val="16"/>
                                </w:rPr>
                                <w:t xml:space="preserve"> </w:t>
                              </w:r>
                              <w:r>
                                <w:rPr>
                                  <w:w w:val="122"/>
                                  <w:sz w:val="16"/>
                                </w:rPr>
                                <w:t>project</w:t>
                              </w:r>
                              <w:r>
                                <w:rPr>
                                  <w:spacing w:val="7"/>
                                  <w:w w:val="122"/>
                                  <w:sz w:val="16"/>
                                </w:rPr>
                                <w:t xml:space="preserve"> </w:t>
                              </w:r>
                              <w:r>
                                <w:rPr>
                                  <w:w w:val="122"/>
                                  <w:sz w:val="16"/>
                                </w:rPr>
                                <w:t>documentation.</w:t>
                              </w:r>
                            </w:p>
                          </w:txbxContent>
                        </wps:txbx>
                        <wps:bodyPr horzOverflow="overflow" vert="horz" lIns="0" tIns="0" rIns="0" bIns="0" rtlCol="0">
                          <a:noAutofit/>
                        </wps:bodyPr>
                      </wps:wsp>
                      <wps:wsp>
                        <wps:cNvPr id="2970" name="Rectangle 2970"/>
                        <wps:cNvSpPr/>
                        <wps:spPr>
                          <a:xfrm>
                            <a:off x="135248" y="2479085"/>
                            <a:ext cx="1843942" cy="193401"/>
                          </a:xfrm>
                          <a:prstGeom prst="rect">
                            <a:avLst/>
                          </a:prstGeom>
                          <a:ln>
                            <a:noFill/>
                          </a:ln>
                        </wps:spPr>
                        <wps:txbx>
                          <w:txbxContent>
                            <w:p w14:paraId="36BF0E7F" w14:textId="77777777" w:rsidR="00294FC8" w:rsidRDefault="00106299">
                              <w:pPr>
                                <w:spacing w:after="160" w:line="259" w:lineRule="auto"/>
                                <w:ind w:left="0" w:firstLine="0"/>
                              </w:pPr>
                              <w:r>
                                <w:rPr>
                                  <w:w w:val="125"/>
                                  <w:sz w:val="16"/>
                                </w:rPr>
                                <w:t>./einvoice/docs/jupyterlab</w:t>
                              </w:r>
                            </w:p>
                          </w:txbxContent>
                        </wps:txbx>
                        <wps:bodyPr horzOverflow="overflow" vert="horz" lIns="0" tIns="0" rIns="0" bIns="0" rtlCol="0">
                          <a:noAutofit/>
                        </wps:bodyPr>
                      </wps:wsp>
                      <wps:wsp>
                        <wps:cNvPr id="2971" name="Rectangle 2971"/>
                        <wps:cNvSpPr/>
                        <wps:spPr>
                          <a:xfrm>
                            <a:off x="2365828" y="2479085"/>
                            <a:ext cx="4982870" cy="193401"/>
                          </a:xfrm>
                          <a:prstGeom prst="rect">
                            <a:avLst/>
                          </a:prstGeom>
                          <a:ln>
                            <a:noFill/>
                          </a:ln>
                        </wps:spPr>
                        <wps:txbx>
                          <w:txbxContent>
                            <w:p w14:paraId="2BD2CB83" w14:textId="77777777" w:rsidR="00294FC8" w:rsidRDefault="00106299">
                              <w:pPr>
                                <w:spacing w:after="160" w:line="259" w:lineRule="auto"/>
                                <w:ind w:left="0" w:firstLine="0"/>
                              </w:pPr>
                              <w:r>
                                <w:rPr>
                                  <w:w w:val="127"/>
                                  <w:sz w:val="16"/>
                                </w:rPr>
                                <w:t>Stored</w:t>
                              </w:r>
                              <w:r>
                                <w:rPr>
                                  <w:spacing w:val="7"/>
                                  <w:w w:val="127"/>
                                  <w:sz w:val="16"/>
                                </w:rPr>
                                <w:t xml:space="preserve"> </w:t>
                              </w:r>
                              <w:r>
                                <w:rPr>
                                  <w:w w:val="127"/>
                                  <w:sz w:val="16"/>
                                </w:rPr>
                                <w:t>JupyterLab</w:t>
                              </w:r>
                              <w:r>
                                <w:rPr>
                                  <w:spacing w:val="7"/>
                                  <w:w w:val="127"/>
                                  <w:sz w:val="16"/>
                                </w:rPr>
                                <w:t xml:space="preserve"> </w:t>
                              </w:r>
                              <w:r>
                                <w:rPr>
                                  <w:w w:val="127"/>
                                  <w:sz w:val="16"/>
                                </w:rPr>
                                <w:t>sandboxes</w:t>
                              </w:r>
                              <w:r>
                                <w:rPr>
                                  <w:spacing w:val="7"/>
                                  <w:w w:val="127"/>
                                  <w:sz w:val="16"/>
                                </w:rPr>
                                <w:t xml:space="preserve"> </w:t>
                              </w:r>
                              <w:r>
                                <w:rPr>
                                  <w:w w:val="127"/>
                                  <w:sz w:val="16"/>
                                </w:rPr>
                                <w:t>which</w:t>
                              </w:r>
                              <w:r>
                                <w:rPr>
                                  <w:spacing w:val="7"/>
                                  <w:w w:val="127"/>
                                  <w:sz w:val="16"/>
                                </w:rPr>
                                <w:t xml:space="preserve"> </w:t>
                              </w:r>
                              <w:r>
                                <w:rPr>
                                  <w:w w:val="127"/>
                                  <w:sz w:val="16"/>
                                </w:rPr>
                                <w:t>may</w:t>
                              </w:r>
                              <w:r>
                                <w:rPr>
                                  <w:spacing w:val="7"/>
                                  <w:w w:val="127"/>
                                  <w:sz w:val="16"/>
                                </w:rPr>
                                <w:t xml:space="preserve"> </w:t>
                              </w:r>
                              <w:r>
                                <w:rPr>
                                  <w:w w:val="127"/>
                                  <w:sz w:val="16"/>
                                </w:rPr>
                                <w:t>be</w:t>
                              </w:r>
                              <w:r>
                                <w:rPr>
                                  <w:spacing w:val="7"/>
                                  <w:w w:val="127"/>
                                  <w:sz w:val="16"/>
                                </w:rPr>
                                <w:t xml:space="preserve"> </w:t>
                              </w:r>
                              <w:r>
                                <w:rPr>
                                  <w:w w:val="127"/>
                                  <w:sz w:val="16"/>
                                </w:rPr>
                                <w:t>shared</w:t>
                              </w:r>
                              <w:r>
                                <w:rPr>
                                  <w:spacing w:val="7"/>
                                  <w:w w:val="127"/>
                                  <w:sz w:val="16"/>
                                </w:rPr>
                                <w:t xml:space="preserve"> </w:t>
                              </w:r>
                              <w:r>
                                <w:rPr>
                                  <w:w w:val="127"/>
                                  <w:sz w:val="16"/>
                                </w:rPr>
                                <w:t>via</w:t>
                              </w:r>
                              <w:r>
                                <w:rPr>
                                  <w:spacing w:val="7"/>
                                  <w:w w:val="127"/>
                                  <w:sz w:val="16"/>
                                </w:rPr>
                                <w:t xml:space="preserve"> </w:t>
                              </w:r>
                              <w:r>
                                <w:rPr>
                                  <w:w w:val="127"/>
                                  <w:sz w:val="16"/>
                                </w:rPr>
                                <w:t>Google</w:t>
                              </w:r>
                              <w:r>
                                <w:rPr>
                                  <w:spacing w:val="7"/>
                                  <w:w w:val="127"/>
                                  <w:sz w:val="16"/>
                                </w:rPr>
                                <w:t xml:space="preserve"> </w:t>
                              </w:r>
                              <w:r>
                                <w:rPr>
                                  <w:w w:val="127"/>
                                  <w:sz w:val="16"/>
                                </w:rPr>
                                <w:t>Colab</w:t>
                              </w:r>
                              <w:r>
                                <w:rPr>
                                  <w:spacing w:val="7"/>
                                  <w:w w:val="127"/>
                                  <w:sz w:val="16"/>
                                </w:rPr>
                                <w:t xml:space="preserve"> </w:t>
                              </w:r>
                              <w:r>
                                <w:rPr>
                                  <w:w w:val="127"/>
                                  <w:sz w:val="16"/>
                                </w:rPr>
                                <w:t>or</w:t>
                              </w:r>
                            </w:p>
                          </w:txbxContent>
                        </wps:txbx>
                        <wps:bodyPr horzOverflow="overflow" vert="horz" lIns="0" tIns="0" rIns="0" bIns="0" rtlCol="0">
                          <a:noAutofit/>
                        </wps:bodyPr>
                      </wps:wsp>
                      <wps:wsp>
                        <wps:cNvPr id="2972" name="Rectangle 2972"/>
                        <wps:cNvSpPr/>
                        <wps:spPr>
                          <a:xfrm>
                            <a:off x="2365828" y="2645300"/>
                            <a:ext cx="3539848" cy="193401"/>
                          </a:xfrm>
                          <a:prstGeom prst="rect">
                            <a:avLst/>
                          </a:prstGeom>
                          <a:ln>
                            <a:noFill/>
                          </a:ln>
                        </wps:spPr>
                        <wps:txbx>
                          <w:txbxContent>
                            <w:p w14:paraId="4386F6E9" w14:textId="77777777" w:rsidR="00294FC8" w:rsidRDefault="00106299">
                              <w:pPr>
                                <w:spacing w:after="160" w:line="259" w:lineRule="auto"/>
                                <w:ind w:left="0" w:firstLine="0"/>
                              </w:pPr>
                              <w:r>
                                <w:rPr>
                                  <w:w w:val="126"/>
                                  <w:sz w:val="16"/>
                                </w:rPr>
                                <w:t>downloaded</w:t>
                              </w:r>
                              <w:r>
                                <w:rPr>
                                  <w:spacing w:val="7"/>
                                  <w:w w:val="126"/>
                                  <w:sz w:val="16"/>
                                </w:rPr>
                                <w:t xml:space="preserve"> </w:t>
                              </w:r>
                              <w:r>
                                <w:rPr>
                                  <w:w w:val="126"/>
                                  <w:sz w:val="16"/>
                                </w:rPr>
                                <w:t>and</w:t>
                              </w:r>
                              <w:r>
                                <w:rPr>
                                  <w:spacing w:val="7"/>
                                  <w:w w:val="126"/>
                                  <w:sz w:val="16"/>
                                </w:rPr>
                                <w:t xml:space="preserve"> </w:t>
                              </w:r>
                              <w:r>
                                <w:rPr>
                                  <w:w w:val="126"/>
                                  <w:sz w:val="16"/>
                                </w:rPr>
                                <w:t>run</w:t>
                              </w:r>
                              <w:r>
                                <w:rPr>
                                  <w:spacing w:val="7"/>
                                  <w:w w:val="126"/>
                                  <w:sz w:val="16"/>
                                </w:rPr>
                                <w:t xml:space="preserve"> </w:t>
                              </w:r>
                              <w:r>
                                <w:rPr>
                                  <w:w w:val="126"/>
                                  <w:sz w:val="16"/>
                                </w:rPr>
                                <w:t>on</w:t>
                              </w:r>
                              <w:r>
                                <w:rPr>
                                  <w:spacing w:val="7"/>
                                  <w:w w:val="126"/>
                                  <w:sz w:val="16"/>
                                </w:rPr>
                                <w:t xml:space="preserve"> </w:t>
                              </w:r>
                              <w:r>
                                <w:rPr>
                                  <w:w w:val="126"/>
                                  <w:sz w:val="16"/>
                                </w:rPr>
                                <w:t>a</w:t>
                              </w:r>
                              <w:r>
                                <w:rPr>
                                  <w:spacing w:val="7"/>
                                  <w:w w:val="126"/>
                                  <w:sz w:val="16"/>
                                </w:rPr>
                                <w:t xml:space="preserve"> </w:t>
                              </w:r>
                              <w:r>
                                <w:rPr>
                                  <w:w w:val="126"/>
                                  <w:sz w:val="16"/>
                                </w:rPr>
                                <w:t>Jupyter</w:t>
                              </w:r>
                              <w:r>
                                <w:rPr>
                                  <w:spacing w:val="7"/>
                                  <w:w w:val="126"/>
                                  <w:sz w:val="16"/>
                                </w:rPr>
                                <w:t xml:space="preserve"> </w:t>
                              </w:r>
                              <w:r>
                                <w:rPr>
                                  <w:w w:val="126"/>
                                  <w:sz w:val="16"/>
                                </w:rPr>
                                <w:t>service</w:t>
                              </w:r>
                              <w:r>
                                <w:rPr>
                                  <w:spacing w:val="7"/>
                                  <w:w w:val="126"/>
                                  <w:sz w:val="16"/>
                                </w:rPr>
                                <w:t xml:space="preserve"> </w:t>
                              </w:r>
                              <w:r>
                                <w:rPr>
                                  <w:w w:val="126"/>
                                  <w:sz w:val="16"/>
                                </w:rPr>
                                <w:t>instance.</w:t>
                              </w:r>
                            </w:p>
                          </w:txbxContent>
                        </wps:txbx>
                        <wps:bodyPr horzOverflow="overflow" vert="horz" lIns="0" tIns="0" rIns="0" bIns="0" rtlCol="0">
                          <a:noAutofit/>
                        </wps:bodyPr>
                      </wps:wsp>
                      <wps:wsp>
                        <wps:cNvPr id="2973" name="Rectangle 2973"/>
                        <wps:cNvSpPr/>
                        <wps:spPr>
                          <a:xfrm>
                            <a:off x="135248" y="3011676"/>
                            <a:ext cx="1374087" cy="193400"/>
                          </a:xfrm>
                          <a:prstGeom prst="rect">
                            <a:avLst/>
                          </a:prstGeom>
                          <a:ln>
                            <a:noFill/>
                          </a:ln>
                        </wps:spPr>
                        <wps:txbx>
                          <w:txbxContent>
                            <w:p w14:paraId="4703EB40" w14:textId="77777777" w:rsidR="00294FC8" w:rsidRDefault="00106299">
                              <w:pPr>
                                <w:spacing w:after="160" w:line="259" w:lineRule="auto"/>
                                <w:ind w:left="0" w:firstLine="0"/>
                              </w:pPr>
                              <w:r>
                                <w:rPr>
                                  <w:w w:val="126"/>
                                  <w:sz w:val="16"/>
                                </w:rPr>
                                <w:t>./einvoice/docs/pdf</w:t>
                              </w:r>
                            </w:p>
                          </w:txbxContent>
                        </wps:txbx>
                        <wps:bodyPr horzOverflow="overflow" vert="horz" lIns="0" tIns="0" rIns="0" bIns="0" rtlCol="0">
                          <a:noAutofit/>
                        </wps:bodyPr>
                      </wps:wsp>
                      <wps:wsp>
                        <wps:cNvPr id="2974" name="Rectangle 2974"/>
                        <wps:cNvSpPr/>
                        <wps:spPr>
                          <a:xfrm>
                            <a:off x="2365828" y="3011676"/>
                            <a:ext cx="4371640" cy="193400"/>
                          </a:xfrm>
                          <a:prstGeom prst="rect">
                            <a:avLst/>
                          </a:prstGeom>
                          <a:ln>
                            <a:noFill/>
                          </a:ln>
                        </wps:spPr>
                        <wps:txbx>
                          <w:txbxContent>
                            <w:p w14:paraId="4375C9AE" w14:textId="77777777" w:rsidR="00294FC8" w:rsidRDefault="00106299">
                              <w:pPr>
                                <w:spacing w:after="160" w:line="259" w:lineRule="auto"/>
                                <w:ind w:left="0" w:firstLine="0"/>
                              </w:pPr>
                              <w:r>
                                <w:rPr>
                                  <w:w w:val="125"/>
                                  <w:sz w:val="16"/>
                                </w:rPr>
                                <w:t>Stored</w:t>
                              </w:r>
                              <w:r>
                                <w:rPr>
                                  <w:spacing w:val="7"/>
                                  <w:w w:val="125"/>
                                  <w:sz w:val="16"/>
                                </w:rPr>
                                <w:t xml:space="preserve"> </w:t>
                              </w:r>
                              <w:r>
                                <w:rPr>
                                  <w:w w:val="125"/>
                                  <w:sz w:val="16"/>
                                </w:rPr>
                                <w:t>PDF</w:t>
                              </w:r>
                              <w:r>
                                <w:rPr>
                                  <w:spacing w:val="7"/>
                                  <w:w w:val="125"/>
                                  <w:sz w:val="16"/>
                                </w:rPr>
                                <w:t xml:space="preserve"> </w:t>
                              </w:r>
                              <w:r>
                                <w:rPr>
                                  <w:w w:val="125"/>
                                  <w:sz w:val="16"/>
                                </w:rPr>
                                <w:t>files</w:t>
                              </w:r>
                              <w:r>
                                <w:rPr>
                                  <w:spacing w:val="7"/>
                                  <w:w w:val="125"/>
                                  <w:sz w:val="16"/>
                                </w:rPr>
                                <w:t xml:space="preserve"> </w:t>
                              </w:r>
                              <w:r>
                                <w:rPr>
                                  <w:w w:val="125"/>
                                  <w:sz w:val="16"/>
                                </w:rPr>
                                <w:t>(entity</w:t>
                              </w:r>
                              <w:r>
                                <w:rPr>
                                  <w:spacing w:val="7"/>
                                  <w:w w:val="125"/>
                                  <w:sz w:val="16"/>
                                </w:rPr>
                                <w:t xml:space="preserve"> </w:t>
                              </w:r>
                              <w:r>
                                <w:rPr>
                                  <w:w w:val="125"/>
                                  <w:sz w:val="16"/>
                                </w:rPr>
                                <w:t>diagrams)</w:t>
                              </w:r>
                              <w:r>
                                <w:rPr>
                                  <w:spacing w:val="7"/>
                                  <w:w w:val="125"/>
                                  <w:sz w:val="16"/>
                                </w:rPr>
                                <w:t xml:space="preserve"> </w:t>
                              </w:r>
                              <w:r>
                                <w:rPr>
                                  <w:w w:val="125"/>
                                  <w:sz w:val="16"/>
                                </w:rPr>
                                <w:t>which</w:t>
                              </w:r>
                              <w:r>
                                <w:rPr>
                                  <w:spacing w:val="7"/>
                                  <w:w w:val="125"/>
                                  <w:sz w:val="16"/>
                                </w:rPr>
                                <w:t xml:space="preserve"> </w:t>
                              </w:r>
                              <w:r>
                                <w:rPr>
                                  <w:w w:val="125"/>
                                  <w:sz w:val="16"/>
                                </w:rPr>
                                <w:t>may</w:t>
                              </w:r>
                              <w:r>
                                <w:rPr>
                                  <w:spacing w:val="7"/>
                                  <w:w w:val="125"/>
                                  <w:sz w:val="16"/>
                                </w:rPr>
                                <w:t xml:space="preserve"> </w:t>
                              </w:r>
                              <w:r>
                                <w:rPr>
                                  <w:w w:val="125"/>
                                  <w:sz w:val="16"/>
                                </w:rPr>
                                <w:t>be</w:t>
                              </w:r>
                              <w:r>
                                <w:rPr>
                                  <w:spacing w:val="7"/>
                                  <w:w w:val="125"/>
                                  <w:sz w:val="16"/>
                                </w:rPr>
                                <w:t xml:space="preserve"> </w:t>
                              </w:r>
                              <w:r>
                                <w:rPr>
                                  <w:w w:val="125"/>
                                  <w:sz w:val="16"/>
                                </w:rPr>
                                <w:t>included</w:t>
                              </w:r>
                              <w:r>
                                <w:rPr>
                                  <w:spacing w:val="7"/>
                                  <w:w w:val="125"/>
                                  <w:sz w:val="16"/>
                                </w:rPr>
                                <w:t xml:space="preserve"> </w:t>
                              </w:r>
                              <w:r>
                                <w:rPr>
                                  <w:w w:val="125"/>
                                  <w:sz w:val="16"/>
                                </w:rPr>
                                <w:t>in</w:t>
                              </w:r>
                              <w:r>
                                <w:rPr>
                                  <w:spacing w:val="7"/>
                                  <w:w w:val="125"/>
                                  <w:sz w:val="16"/>
                                </w:rPr>
                                <w:t xml:space="preserve"> </w:t>
                              </w:r>
                              <w:r>
                                <w:rPr>
                                  <w:w w:val="125"/>
                                  <w:sz w:val="16"/>
                                </w:rPr>
                                <w:t>the</w:t>
                              </w:r>
                            </w:p>
                          </w:txbxContent>
                        </wps:txbx>
                        <wps:bodyPr horzOverflow="overflow" vert="horz" lIns="0" tIns="0" rIns="0" bIns="0" rtlCol="0">
                          <a:noAutofit/>
                        </wps:bodyPr>
                      </wps:wsp>
                      <wps:wsp>
                        <wps:cNvPr id="2975" name="Rectangle 2975"/>
                        <wps:cNvSpPr/>
                        <wps:spPr>
                          <a:xfrm>
                            <a:off x="2365828" y="3177890"/>
                            <a:ext cx="1104790" cy="193401"/>
                          </a:xfrm>
                          <a:prstGeom prst="rect">
                            <a:avLst/>
                          </a:prstGeom>
                          <a:ln>
                            <a:noFill/>
                          </a:ln>
                        </wps:spPr>
                        <wps:txbx>
                          <w:txbxContent>
                            <w:p w14:paraId="258B1404" w14:textId="77777777" w:rsidR="00294FC8" w:rsidRDefault="00106299">
                              <w:pPr>
                                <w:spacing w:after="160" w:line="259" w:lineRule="auto"/>
                                <w:ind w:left="0" w:firstLine="0"/>
                              </w:pPr>
                              <w:r>
                                <w:rPr>
                                  <w:w w:val="124"/>
                                  <w:sz w:val="16"/>
                                </w:rPr>
                                <w:t>documentation.</w:t>
                              </w:r>
                            </w:p>
                          </w:txbxContent>
                        </wps:txbx>
                        <wps:bodyPr horzOverflow="overflow" vert="horz" lIns="0" tIns="0" rIns="0" bIns="0" rtlCol="0">
                          <a:noAutofit/>
                        </wps:bodyPr>
                      </wps:wsp>
                      <wps:wsp>
                        <wps:cNvPr id="2976" name="Rectangle 2976"/>
                        <wps:cNvSpPr/>
                        <wps:spPr>
                          <a:xfrm>
                            <a:off x="135248" y="3544267"/>
                            <a:ext cx="1615949" cy="193401"/>
                          </a:xfrm>
                          <a:prstGeom prst="rect">
                            <a:avLst/>
                          </a:prstGeom>
                          <a:ln>
                            <a:noFill/>
                          </a:ln>
                        </wps:spPr>
                        <wps:txbx>
                          <w:txbxContent>
                            <w:p w14:paraId="7CB10737" w14:textId="77777777" w:rsidR="00294FC8" w:rsidRDefault="00106299">
                              <w:pPr>
                                <w:spacing w:after="160" w:line="259" w:lineRule="auto"/>
                                <w:ind w:left="0" w:firstLine="0"/>
                              </w:pPr>
                              <w:r>
                                <w:rPr>
                                  <w:w w:val="125"/>
                                  <w:sz w:val="16"/>
                                </w:rPr>
                                <w:t>./einvoice/docs/drawio</w:t>
                              </w:r>
                            </w:p>
                          </w:txbxContent>
                        </wps:txbx>
                        <wps:bodyPr horzOverflow="overflow" vert="horz" lIns="0" tIns="0" rIns="0" bIns="0" rtlCol="0">
                          <a:noAutofit/>
                        </wps:bodyPr>
                      </wps:wsp>
                      <wps:wsp>
                        <wps:cNvPr id="2977" name="Rectangle 2977"/>
                        <wps:cNvSpPr/>
                        <wps:spPr>
                          <a:xfrm>
                            <a:off x="2365828" y="3544267"/>
                            <a:ext cx="4997071" cy="193401"/>
                          </a:xfrm>
                          <a:prstGeom prst="rect">
                            <a:avLst/>
                          </a:prstGeom>
                          <a:ln>
                            <a:noFill/>
                          </a:ln>
                        </wps:spPr>
                        <wps:txbx>
                          <w:txbxContent>
                            <w:p w14:paraId="6A9EE807" w14:textId="77777777" w:rsidR="00294FC8" w:rsidRDefault="00106299">
                              <w:pPr>
                                <w:spacing w:after="160" w:line="259" w:lineRule="auto"/>
                                <w:ind w:left="0" w:firstLine="0"/>
                              </w:pPr>
                              <w:r>
                                <w:rPr>
                                  <w:w w:val="126"/>
                                  <w:sz w:val="16"/>
                                </w:rPr>
                                <w:t>Stored</w:t>
                              </w:r>
                              <w:r>
                                <w:rPr>
                                  <w:spacing w:val="7"/>
                                  <w:w w:val="126"/>
                                  <w:sz w:val="16"/>
                                </w:rPr>
                                <w:t xml:space="preserve"> </w:t>
                              </w:r>
                              <w:r>
                                <w:rPr>
                                  <w:w w:val="126"/>
                                  <w:sz w:val="16"/>
                                </w:rPr>
                                <w:t>PDF</w:t>
                              </w:r>
                              <w:r>
                                <w:rPr>
                                  <w:spacing w:val="7"/>
                                  <w:w w:val="126"/>
                                  <w:sz w:val="16"/>
                                </w:rPr>
                                <w:t xml:space="preserve"> </w:t>
                              </w:r>
                              <w:r>
                                <w:rPr>
                                  <w:w w:val="126"/>
                                  <w:sz w:val="16"/>
                                </w:rPr>
                                <w:t>files</w:t>
                              </w:r>
                              <w:r>
                                <w:rPr>
                                  <w:spacing w:val="7"/>
                                  <w:w w:val="126"/>
                                  <w:sz w:val="16"/>
                                </w:rPr>
                                <w:t xml:space="preserve"> </w:t>
                              </w:r>
                              <w:r>
                                <w:rPr>
                                  <w:w w:val="126"/>
                                  <w:sz w:val="16"/>
                                </w:rPr>
                                <w:t>(vector</w:t>
                              </w:r>
                              <w:r>
                                <w:rPr>
                                  <w:spacing w:val="7"/>
                                  <w:w w:val="126"/>
                                  <w:sz w:val="16"/>
                                </w:rPr>
                                <w:t xml:space="preserve"> </w:t>
                              </w:r>
                              <w:r>
                                <w:rPr>
                                  <w:w w:val="126"/>
                                  <w:sz w:val="16"/>
                                </w:rPr>
                                <w:t>graphic</w:t>
                              </w:r>
                              <w:r>
                                <w:rPr>
                                  <w:spacing w:val="7"/>
                                  <w:w w:val="126"/>
                                  <w:sz w:val="16"/>
                                </w:rPr>
                                <w:t xml:space="preserve"> </w:t>
                              </w:r>
                              <w:r>
                                <w:rPr>
                                  <w:w w:val="126"/>
                                  <w:sz w:val="16"/>
                                </w:rPr>
                                <w:t>diagrams)</w:t>
                              </w:r>
                              <w:r>
                                <w:rPr>
                                  <w:spacing w:val="7"/>
                                  <w:w w:val="126"/>
                                  <w:sz w:val="16"/>
                                </w:rPr>
                                <w:t xml:space="preserve"> </w:t>
                              </w:r>
                              <w:r>
                                <w:rPr>
                                  <w:w w:val="126"/>
                                  <w:sz w:val="16"/>
                                </w:rPr>
                                <w:t>which</w:t>
                              </w:r>
                              <w:r>
                                <w:rPr>
                                  <w:spacing w:val="7"/>
                                  <w:w w:val="126"/>
                                  <w:sz w:val="16"/>
                                </w:rPr>
                                <w:t xml:space="preserve"> </w:t>
                              </w:r>
                              <w:r>
                                <w:rPr>
                                  <w:w w:val="126"/>
                                  <w:sz w:val="16"/>
                                </w:rPr>
                                <w:t>may</w:t>
                              </w:r>
                              <w:r>
                                <w:rPr>
                                  <w:spacing w:val="7"/>
                                  <w:w w:val="126"/>
                                  <w:sz w:val="16"/>
                                </w:rPr>
                                <w:t xml:space="preserve"> </w:t>
                              </w:r>
                              <w:r>
                                <w:rPr>
                                  <w:w w:val="126"/>
                                  <w:sz w:val="16"/>
                                </w:rPr>
                                <w:t>be</w:t>
                              </w:r>
                              <w:r>
                                <w:rPr>
                                  <w:spacing w:val="7"/>
                                  <w:w w:val="126"/>
                                  <w:sz w:val="16"/>
                                </w:rPr>
                                <w:t xml:space="preserve"> </w:t>
                              </w:r>
                              <w:r>
                                <w:rPr>
                                  <w:w w:val="126"/>
                                  <w:sz w:val="16"/>
                                </w:rPr>
                                <w:t>included</w:t>
                              </w:r>
                              <w:r>
                                <w:rPr>
                                  <w:spacing w:val="7"/>
                                  <w:w w:val="126"/>
                                  <w:sz w:val="16"/>
                                </w:rPr>
                                <w:t xml:space="preserve"> </w:t>
                              </w:r>
                              <w:r>
                                <w:rPr>
                                  <w:w w:val="126"/>
                                  <w:sz w:val="16"/>
                                </w:rPr>
                                <w:t>in</w:t>
                              </w:r>
                              <w:r>
                                <w:rPr>
                                  <w:spacing w:val="7"/>
                                  <w:w w:val="126"/>
                                  <w:sz w:val="16"/>
                                </w:rPr>
                                <w:t xml:space="preserve"> </w:t>
                              </w:r>
                              <w:r>
                                <w:rPr>
                                  <w:w w:val="126"/>
                                  <w:sz w:val="16"/>
                                </w:rPr>
                                <w:t>the</w:t>
                              </w:r>
                            </w:p>
                          </w:txbxContent>
                        </wps:txbx>
                        <wps:bodyPr horzOverflow="overflow" vert="horz" lIns="0" tIns="0" rIns="0" bIns="0" rtlCol="0">
                          <a:noAutofit/>
                        </wps:bodyPr>
                      </wps:wsp>
                      <wps:wsp>
                        <wps:cNvPr id="2978" name="Rectangle 2978"/>
                        <wps:cNvSpPr/>
                        <wps:spPr>
                          <a:xfrm>
                            <a:off x="2365828" y="3710482"/>
                            <a:ext cx="1104790" cy="193401"/>
                          </a:xfrm>
                          <a:prstGeom prst="rect">
                            <a:avLst/>
                          </a:prstGeom>
                          <a:ln>
                            <a:noFill/>
                          </a:ln>
                        </wps:spPr>
                        <wps:txbx>
                          <w:txbxContent>
                            <w:p w14:paraId="213841AE" w14:textId="77777777" w:rsidR="00294FC8" w:rsidRDefault="00106299">
                              <w:pPr>
                                <w:spacing w:after="160" w:line="259" w:lineRule="auto"/>
                                <w:ind w:left="0" w:firstLine="0"/>
                              </w:pPr>
                              <w:r>
                                <w:rPr>
                                  <w:w w:val="124"/>
                                  <w:sz w:val="16"/>
                                </w:rPr>
                                <w:t>documentation.</w:t>
                              </w:r>
                            </w:p>
                          </w:txbxContent>
                        </wps:txbx>
                        <wps:bodyPr horzOverflow="overflow" vert="horz" lIns="0" tIns="0" rIns="0" bIns="0" rtlCol="0">
                          <a:noAutofit/>
                        </wps:bodyPr>
                      </wps:wsp>
                      <wps:wsp>
                        <wps:cNvPr id="2979" name="Rectangle 2979"/>
                        <wps:cNvSpPr/>
                        <wps:spPr>
                          <a:xfrm>
                            <a:off x="135248" y="4076857"/>
                            <a:ext cx="2158440" cy="193401"/>
                          </a:xfrm>
                          <a:prstGeom prst="rect">
                            <a:avLst/>
                          </a:prstGeom>
                          <a:ln>
                            <a:noFill/>
                          </a:ln>
                        </wps:spPr>
                        <wps:txbx>
                          <w:txbxContent>
                            <w:p w14:paraId="5613E53F" w14:textId="77777777" w:rsidR="00294FC8" w:rsidRDefault="00106299">
                              <w:pPr>
                                <w:spacing w:after="160" w:line="259" w:lineRule="auto"/>
                                <w:ind w:left="0" w:firstLine="0"/>
                              </w:pPr>
                              <w:r>
                                <w:rPr>
                                  <w:w w:val="123"/>
                                  <w:sz w:val="16"/>
                                </w:rPr>
                                <w:t>./einvoice/discovery/tests/</w:t>
                              </w:r>
                              <w:r>
                                <w:rPr>
                                  <w:spacing w:val="7"/>
                                  <w:w w:val="123"/>
                                  <w:sz w:val="16"/>
                                </w:rPr>
                                <w:t xml:space="preserve"> </w:t>
                              </w:r>
                              <w:r>
                                <w:rPr>
                                  <w:w w:val="123"/>
                                  <w:sz w:val="16"/>
                                </w:rPr>
                                <w:t>*.sh</w:t>
                              </w:r>
                            </w:p>
                          </w:txbxContent>
                        </wps:txbx>
                        <wps:bodyPr horzOverflow="overflow" vert="horz" lIns="0" tIns="0" rIns="0" bIns="0" rtlCol="0">
                          <a:noAutofit/>
                        </wps:bodyPr>
                      </wps:wsp>
                      <wps:wsp>
                        <wps:cNvPr id="2980" name="Rectangle 2980"/>
                        <wps:cNvSpPr/>
                        <wps:spPr>
                          <a:xfrm>
                            <a:off x="2365828" y="4076857"/>
                            <a:ext cx="4610545" cy="193401"/>
                          </a:xfrm>
                          <a:prstGeom prst="rect">
                            <a:avLst/>
                          </a:prstGeom>
                          <a:ln>
                            <a:noFill/>
                          </a:ln>
                        </wps:spPr>
                        <wps:txbx>
                          <w:txbxContent>
                            <w:p w14:paraId="630CD34F" w14:textId="77777777" w:rsidR="00294FC8" w:rsidRDefault="00106299">
                              <w:pPr>
                                <w:spacing w:after="160" w:line="259" w:lineRule="auto"/>
                                <w:ind w:left="0" w:firstLine="0"/>
                              </w:pPr>
                              <w:r>
                                <w:rPr>
                                  <w:w w:val="123"/>
                                  <w:sz w:val="16"/>
                                </w:rPr>
                                <w:t>An</w:t>
                              </w:r>
                              <w:r>
                                <w:rPr>
                                  <w:spacing w:val="7"/>
                                  <w:w w:val="123"/>
                                  <w:sz w:val="16"/>
                                </w:rPr>
                                <w:t xml:space="preserve"> </w:t>
                              </w:r>
                              <w:r>
                                <w:rPr>
                                  <w:w w:val="123"/>
                                  <w:sz w:val="16"/>
                                </w:rPr>
                                <w:t>assortment</w:t>
                              </w:r>
                              <w:r>
                                <w:rPr>
                                  <w:spacing w:val="7"/>
                                  <w:w w:val="123"/>
                                  <w:sz w:val="16"/>
                                </w:rPr>
                                <w:t xml:space="preserve"> </w:t>
                              </w:r>
                              <w:r>
                                <w:rPr>
                                  <w:w w:val="123"/>
                                  <w:sz w:val="16"/>
                                </w:rPr>
                                <w:t>of</w:t>
                              </w:r>
                              <w:r>
                                <w:rPr>
                                  <w:spacing w:val="7"/>
                                  <w:w w:val="123"/>
                                  <w:sz w:val="16"/>
                                </w:rPr>
                                <w:t xml:space="preserve"> </w:t>
                              </w:r>
                              <w:r>
                                <w:rPr>
                                  <w:w w:val="123"/>
                                  <w:sz w:val="16"/>
                                </w:rPr>
                                <w:t>shell</w:t>
                              </w:r>
                              <w:r>
                                <w:rPr>
                                  <w:spacing w:val="7"/>
                                  <w:w w:val="123"/>
                                  <w:sz w:val="16"/>
                                </w:rPr>
                                <w:t xml:space="preserve"> </w:t>
                              </w:r>
                              <w:r>
                                <w:rPr>
                                  <w:w w:val="123"/>
                                  <w:sz w:val="16"/>
                                </w:rPr>
                                <w:t>scripts</w:t>
                              </w:r>
                              <w:r>
                                <w:rPr>
                                  <w:spacing w:val="7"/>
                                  <w:w w:val="123"/>
                                  <w:sz w:val="16"/>
                                </w:rPr>
                                <w:t xml:space="preserve"> </w:t>
                              </w:r>
                              <w:r>
                                <w:rPr>
                                  <w:w w:val="123"/>
                                  <w:sz w:val="16"/>
                                </w:rPr>
                                <w:t>to</w:t>
                              </w:r>
                              <w:r>
                                <w:rPr>
                                  <w:spacing w:val="7"/>
                                  <w:w w:val="123"/>
                                  <w:sz w:val="16"/>
                                </w:rPr>
                                <w:t xml:space="preserve"> </w:t>
                              </w:r>
                              <w:r>
                                <w:rPr>
                                  <w:w w:val="123"/>
                                  <w:sz w:val="16"/>
                                </w:rPr>
                                <w:t>run</w:t>
                              </w:r>
                              <w:r>
                                <w:rPr>
                                  <w:spacing w:val="7"/>
                                  <w:w w:val="123"/>
                                  <w:sz w:val="16"/>
                                </w:rPr>
                                <w:t xml:space="preserve"> </w:t>
                              </w:r>
                              <w:r>
                                <w:rPr>
                                  <w:w w:val="123"/>
                                  <w:sz w:val="16"/>
                                </w:rPr>
                                <w:t>various</w:t>
                              </w:r>
                              <w:r>
                                <w:rPr>
                                  <w:spacing w:val="7"/>
                                  <w:w w:val="123"/>
                                  <w:sz w:val="16"/>
                                </w:rPr>
                                <w:t xml:space="preserve"> </w:t>
                              </w:r>
                              <w:r>
                                <w:rPr>
                                  <w:w w:val="123"/>
                                  <w:sz w:val="16"/>
                                </w:rPr>
                                <w:t>linters</w:t>
                              </w:r>
                              <w:r>
                                <w:rPr>
                                  <w:spacing w:val="7"/>
                                  <w:w w:val="123"/>
                                  <w:sz w:val="16"/>
                                </w:rPr>
                                <w:t xml:space="preserve"> </w:t>
                              </w:r>
                              <w:r>
                                <w:rPr>
                                  <w:w w:val="123"/>
                                  <w:sz w:val="16"/>
                                </w:rPr>
                                <w:t>on</w:t>
                              </w:r>
                              <w:r>
                                <w:rPr>
                                  <w:spacing w:val="7"/>
                                  <w:w w:val="123"/>
                                  <w:sz w:val="16"/>
                                </w:rPr>
                                <w:t xml:space="preserve"> </w:t>
                              </w:r>
                              <w:r>
                                <w:rPr>
                                  <w:w w:val="123"/>
                                  <w:sz w:val="16"/>
                                </w:rPr>
                                <w:t>the</w:t>
                              </w:r>
                              <w:r>
                                <w:rPr>
                                  <w:spacing w:val="7"/>
                                  <w:w w:val="123"/>
                                  <w:sz w:val="16"/>
                                </w:rPr>
                                <w:t xml:space="preserve"> </w:t>
                              </w:r>
                              <w:r>
                                <w:rPr>
                                  <w:w w:val="123"/>
                                  <w:sz w:val="16"/>
                                </w:rPr>
                                <w:t>modules.</w:t>
                              </w:r>
                            </w:p>
                          </w:txbxContent>
                        </wps:txbx>
                        <wps:bodyPr horzOverflow="overflow" vert="horz" lIns="0" tIns="0" rIns="0" bIns="0" rtlCol="0">
                          <a:noAutofit/>
                        </wps:bodyPr>
                      </wps:wsp>
                      <wps:wsp>
                        <wps:cNvPr id="2981" name="Rectangle 2981"/>
                        <wps:cNvSpPr/>
                        <wps:spPr>
                          <a:xfrm>
                            <a:off x="2365828" y="4243071"/>
                            <a:ext cx="5022655" cy="193401"/>
                          </a:xfrm>
                          <a:prstGeom prst="rect">
                            <a:avLst/>
                          </a:prstGeom>
                          <a:ln>
                            <a:noFill/>
                          </a:ln>
                        </wps:spPr>
                        <wps:txbx>
                          <w:txbxContent>
                            <w:p w14:paraId="487C4A82" w14:textId="77777777" w:rsidR="00294FC8" w:rsidRDefault="00106299">
                              <w:pPr>
                                <w:spacing w:after="160" w:line="259" w:lineRule="auto"/>
                                <w:ind w:left="0" w:firstLine="0"/>
                              </w:pPr>
                              <w:r>
                                <w:rPr>
                                  <w:w w:val="124"/>
                                  <w:sz w:val="16"/>
                                </w:rPr>
                                <w:t>Includes</w:t>
                              </w:r>
                              <w:r>
                                <w:rPr>
                                  <w:spacing w:val="7"/>
                                  <w:w w:val="124"/>
                                  <w:sz w:val="16"/>
                                </w:rPr>
                                <w:t xml:space="preserve"> </w:t>
                              </w:r>
                              <w:r>
                                <w:rPr>
                                  <w:w w:val="124"/>
                                  <w:sz w:val="16"/>
                                </w:rPr>
                                <w:t>pylint,</w:t>
                              </w:r>
                              <w:r>
                                <w:rPr>
                                  <w:spacing w:val="7"/>
                                  <w:w w:val="124"/>
                                  <w:sz w:val="16"/>
                                </w:rPr>
                                <w:t xml:space="preserve"> </w:t>
                              </w:r>
                              <w:r>
                                <w:rPr>
                                  <w:w w:val="124"/>
                                  <w:sz w:val="16"/>
                                </w:rPr>
                                <w:t>mypy,</w:t>
                              </w:r>
                              <w:r>
                                <w:rPr>
                                  <w:spacing w:val="7"/>
                                  <w:w w:val="124"/>
                                  <w:sz w:val="16"/>
                                </w:rPr>
                                <w:t xml:space="preserve"> </w:t>
                              </w:r>
                              <w:r>
                                <w:rPr>
                                  <w:w w:val="124"/>
                                  <w:sz w:val="16"/>
                                </w:rPr>
                                <w:t>flake8,</w:t>
                              </w:r>
                              <w:r>
                                <w:rPr>
                                  <w:spacing w:val="7"/>
                                  <w:w w:val="124"/>
                                  <w:sz w:val="16"/>
                                </w:rPr>
                                <w:t xml:space="preserve"> </w:t>
                              </w:r>
                              <w:r>
                                <w:rPr>
                                  <w:w w:val="124"/>
                                  <w:sz w:val="16"/>
                                </w:rPr>
                                <w:t>pycodestyle,</w:t>
                              </w:r>
                              <w:r>
                                <w:rPr>
                                  <w:spacing w:val="7"/>
                                  <w:w w:val="124"/>
                                  <w:sz w:val="16"/>
                                </w:rPr>
                                <w:t xml:space="preserve"> </w:t>
                              </w:r>
                              <w:r>
                                <w:rPr>
                                  <w:w w:val="124"/>
                                  <w:sz w:val="16"/>
                                </w:rPr>
                                <w:t>pydocstyle,</w:t>
                              </w:r>
                              <w:r>
                                <w:rPr>
                                  <w:spacing w:val="7"/>
                                  <w:w w:val="124"/>
                                  <w:sz w:val="16"/>
                                </w:rPr>
                                <w:t xml:space="preserve"> </w:t>
                              </w:r>
                              <w:r>
                                <w:rPr>
                                  <w:w w:val="124"/>
                                  <w:sz w:val="16"/>
                                </w:rPr>
                                <w:t>and</w:t>
                              </w:r>
                              <w:r>
                                <w:rPr>
                                  <w:spacing w:val="7"/>
                                  <w:w w:val="124"/>
                                  <w:sz w:val="16"/>
                                </w:rPr>
                                <w:t xml:space="preserve"> </w:t>
                              </w:r>
                              <w:r>
                                <w:rPr>
                                  <w:w w:val="124"/>
                                  <w:sz w:val="16"/>
                                </w:rPr>
                                <w:t>combinations.</w:t>
                              </w:r>
                            </w:p>
                          </w:txbxContent>
                        </wps:txbx>
                        <wps:bodyPr horzOverflow="overflow" vert="horz" lIns="0" tIns="0" rIns="0" bIns="0" rtlCol="0">
                          <a:noAutofit/>
                        </wps:bodyPr>
                      </wps:wsp>
                      <wps:wsp>
                        <wps:cNvPr id="2982" name="Rectangle 2982"/>
                        <wps:cNvSpPr/>
                        <wps:spPr>
                          <a:xfrm>
                            <a:off x="135248" y="4609448"/>
                            <a:ext cx="1402628" cy="193401"/>
                          </a:xfrm>
                          <a:prstGeom prst="rect">
                            <a:avLst/>
                          </a:prstGeom>
                          <a:ln>
                            <a:noFill/>
                          </a:ln>
                        </wps:spPr>
                        <wps:txbx>
                          <w:txbxContent>
                            <w:p w14:paraId="273F3AD9" w14:textId="77777777" w:rsidR="00294FC8" w:rsidRDefault="00106299">
                              <w:pPr>
                                <w:spacing w:after="160" w:line="259" w:lineRule="auto"/>
                                <w:ind w:left="0" w:firstLine="0"/>
                              </w:pPr>
                              <w:r>
                                <w:rPr>
                                  <w:w w:val="125"/>
                                  <w:sz w:val="16"/>
                                </w:rPr>
                                <w:t>./einvoice/discovery</w:t>
                              </w:r>
                            </w:p>
                          </w:txbxContent>
                        </wps:txbx>
                        <wps:bodyPr horzOverflow="overflow" vert="horz" lIns="0" tIns="0" rIns="0" bIns="0" rtlCol="0">
                          <a:noAutofit/>
                        </wps:bodyPr>
                      </wps:wsp>
                      <wps:wsp>
                        <wps:cNvPr id="2983" name="Rectangle 2983"/>
                        <wps:cNvSpPr/>
                        <wps:spPr>
                          <a:xfrm>
                            <a:off x="135248" y="4775664"/>
                            <a:ext cx="2589669" cy="193401"/>
                          </a:xfrm>
                          <a:prstGeom prst="rect">
                            <a:avLst/>
                          </a:prstGeom>
                          <a:ln>
                            <a:noFill/>
                          </a:ln>
                        </wps:spPr>
                        <wps:txbx>
                          <w:txbxContent>
                            <w:p w14:paraId="75AE45F9" w14:textId="77777777" w:rsidR="00294FC8" w:rsidRDefault="00106299">
                              <w:pPr>
                                <w:spacing w:after="160" w:line="259" w:lineRule="auto"/>
                                <w:ind w:left="0" w:firstLine="0"/>
                              </w:pPr>
                              <w:r>
                                <w:rPr>
                                  <w:w w:val="126"/>
                                  <w:sz w:val="16"/>
                                </w:rPr>
                                <w:t>/data/item_list.csv,</w:t>
                              </w:r>
                              <w:r>
                                <w:rPr>
                                  <w:spacing w:val="7"/>
                                  <w:w w:val="126"/>
                                  <w:sz w:val="16"/>
                                </w:rPr>
                                <w:t xml:space="preserve"> </w:t>
                              </w:r>
                              <w:r>
                                <w:rPr>
                                  <w:w w:val="126"/>
                                  <w:sz w:val="16"/>
                                </w:rPr>
                                <w:t>per_item_list.csv</w:t>
                              </w:r>
                            </w:p>
                          </w:txbxContent>
                        </wps:txbx>
                        <wps:bodyPr horzOverflow="overflow" vert="horz" lIns="0" tIns="0" rIns="0" bIns="0" rtlCol="0">
                          <a:noAutofit/>
                        </wps:bodyPr>
                      </wps:wsp>
                      <wps:wsp>
                        <wps:cNvPr id="2984" name="Rectangle 2984"/>
                        <wps:cNvSpPr/>
                        <wps:spPr>
                          <a:xfrm>
                            <a:off x="2365828" y="4609448"/>
                            <a:ext cx="4587668" cy="193401"/>
                          </a:xfrm>
                          <a:prstGeom prst="rect">
                            <a:avLst/>
                          </a:prstGeom>
                          <a:ln>
                            <a:noFill/>
                          </a:ln>
                        </wps:spPr>
                        <wps:txbx>
                          <w:txbxContent>
                            <w:p w14:paraId="7A410E1C" w14:textId="77777777" w:rsidR="00294FC8" w:rsidRDefault="00106299">
                              <w:pPr>
                                <w:spacing w:after="160" w:line="259" w:lineRule="auto"/>
                                <w:ind w:left="0" w:firstLine="0"/>
                              </w:pPr>
                              <w:r>
                                <w:rPr>
                                  <w:w w:val="126"/>
                                  <w:sz w:val="16"/>
                                </w:rPr>
                                <w:t>CSV</w:t>
                              </w:r>
                              <w:r>
                                <w:rPr>
                                  <w:spacing w:val="7"/>
                                  <w:w w:val="126"/>
                                  <w:sz w:val="16"/>
                                </w:rPr>
                                <w:t xml:space="preserve"> </w:t>
                              </w:r>
                              <w:r>
                                <w:rPr>
                                  <w:w w:val="126"/>
                                  <w:sz w:val="16"/>
                                </w:rPr>
                                <w:t>files</w:t>
                              </w:r>
                              <w:r>
                                <w:rPr>
                                  <w:spacing w:val="7"/>
                                  <w:w w:val="126"/>
                                  <w:sz w:val="16"/>
                                </w:rPr>
                                <w:t xml:space="preserve"> </w:t>
                              </w:r>
                              <w:r>
                                <w:rPr>
                                  <w:w w:val="126"/>
                                  <w:sz w:val="16"/>
                                </w:rPr>
                                <w:t>which</w:t>
                              </w:r>
                              <w:r>
                                <w:rPr>
                                  <w:spacing w:val="7"/>
                                  <w:w w:val="126"/>
                                  <w:sz w:val="16"/>
                                </w:rPr>
                                <w:t xml:space="preserve"> </w:t>
                              </w:r>
                              <w:r>
                                <w:rPr>
                                  <w:w w:val="126"/>
                                  <w:sz w:val="16"/>
                                </w:rPr>
                                <w:t>contain</w:t>
                              </w:r>
                              <w:r>
                                <w:rPr>
                                  <w:spacing w:val="7"/>
                                  <w:w w:val="126"/>
                                  <w:sz w:val="16"/>
                                </w:rPr>
                                <w:t xml:space="preserve"> </w:t>
                              </w:r>
                              <w:r>
                                <w:rPr>
                                  <w:w w:val="126"/>
                                  <w:sz w:val="16"/>
                                </w:rPr>
                                <w:t>same</w:t>
                              </w:r>
                              <w:r>
                                <w:rPr>
                                  <w:spacing w:val="7"/>
                                  <w:w w:val="126"/>
                                  <w:sz w:val="16"/>
                                </w:rPr>
                                <w:t xml:space="preserve"> </w:t>
                              </w:r>
                              <w:r>
                                <w:rPr>
                                  <w:w w:val="126"/>
                                  <w:sz w:val="16"/>
                                </w:rPr>
                                <w:t>data</w:t>
                              </w:r>
                              <w:r>
                                <w:rPr>
                                  <w:spacing w:val="7"/>
                                  <w:w w:val="126"/>
                                  <w:sz w:val="16"/>
                                </w:rPr>
                                <w:t xml:space="preserve"> </w:t>
                              </w:r>
                              <w:r>
                                <w:rPr>
                                  <w:w w:val="126"/>
                                  <w:sz w:val="16"/>
                                </w:rPr>
                                <w:t>values</w:t>
                              </w:r>
                              <w:r>
                                <w:rPr>
                                  <w:spacing w:val="7"/>
                                  <w:w w:val="126"/>
                                  <w:sz w:val="16"/>
                                </w:rPr>
                                <w:t xml:space="preserve"> </w:t>
                              </w:r>
                              <w:r>
                                <w:rPr>
                                  <w:w w:val="126"/>
                                  <w:sz w:val="16"/>
                                </w:rPr>
                                <w:t>to</w:t>
                              </w:r>
                              <w:r>
                                <w:rPr>
                                  <w:spacing w:val="7"/>
                                  <w:w w:val="126"/>
                                  <w:sz w:val="16"/>
                                </w:rPr>
                                <w:t xml:space="preserve"> </w:t>
                              </w:r>
                              <w:r>
                                <w:rPr>
                                  <w:w w:val="126"/>
                                  <w:sz w:val="16"/>
                                </w:rPr>
                                <w:t>populate</w:t>
                              </w:r>
                              <w:r>
                                <w:rPr>
                                  <w:spacing w:val="7"/>
                                  <w:w w:val="126"/>
                                  <w:sz w:val="16"/>
                                </w:rPr>
                                <w:t xml:space="preserve"> </w:t>
                              </w:r>
                              <w:r>
                                <w:rPr>
                                  <w:w w:val="126"/>
                                  <w:sz w:val="16"/>
                                </w:rPr>
                                <w:t>an</w:t>
                              </w:r>
                              <w:r>
                                <w:rPr>
                                  <w:spacing w:val="7"/>
                                  <w:w w:val="126"/>
                                  <w:sz w:val="16"/>
                                </w:rPr>
                                <w:t xml:space="preserve"> </w:t>
                              </w:r>
                              <w:r>
                                <w:rPr>
                                  <w:w w:val="126"/>
                                  <w:sz w:val="16"/>
                                </w:rPr>
                                <w:t>einvoice.</w:t>
                              </w:r>
                            </w:p>
                          </w:txbxContent>
                        </wps:txbx>
                        <wps:bodyPr horzOverflow="overflow" vert="horz" lIns="0" tIns="0" rIns="0" bIns="0" rtlCol="0">
                          <a:noAutofit/>
                        </wps:bodyPr>
                      </wps:wsp>
                      <wps:wsp>
                        <wps:cNvPr id="2985" name="Rectangle 2985"/>
                        <wps:cNvSpPr/>
                        <wps:spPr>
                          <a:xfrm>
                            <a:off x="135248" y="5142040"/>
                            <a:ext cx="2185295" cy="193401"/>
                          </a:xfrm>
                          <a:prstGeom prst="rect">
                            <a:avLst/>
                          </a:prstGeom>
                          <a:ln>
                            <a:noFill/>
                          </a:ln>
                        </wps:spPr>
                        <wps:txbx>
                          <w:txbxContent>
                            <w:p w14:paraId="726D1100" w14:textId="77777777" w:rsidR="00294FC8" w:rsidRDefault="00106299">
                              <w:pPr>
                                <w:spacing w:after="160" w:line="259" w:lineRule="auto"/>
                                <w:ind w:left="0" w:firstLine="0"/>
                              </w:pPr>
                              <w:r>
                                <w:rPr>
                                  <w:w w:val="122"/>
                                  <w:sz w:val="16"/>
                                </w:rPr>
                                <w:t>.einvoice/.env</w:t>
                              </w:r>
                              <w:r>
                                <w:rPr>
                                  <w:spacing w:val="7"/>
                                  <w:w w:val="122"/>
                                  <w:sz w:val="16"/>
                                </w:rPr>
                                <w:t xml:space="preserve"> </w:t>
                              </w:r>
                              <w:r>
                                <w:rPr>
                                  <w:w w:val="122"/>
                                  <w:sz w:val="16"/>
                                </w:rPr>
                                <w:t>.env.example.dev</w:t>
                              </w:r>
                            </w:p>
                          </w:txbxContent>
                        </wps:txbx>
                        <wps:bodyPr horzOverflow="overflow" vert="horz" lIns="0" tIns="0" rIns="0" bIns="0" rtlCol="0">
                          <a:noAutofit/>
                        </wps:bodyPr>
                      </wps:wsp>
                      <wps:wsp>
                        <wps:cNvPr id="2986" name="Rectangle 2986"/>
                        <wps:cNvSpPr/>
                        <wps:spPr>
                          <a:xfrm>
                            <a:off x="2365828" y="5142040"/>
                            <a:ext cx="4839850" cy="193401"/>
                          </a:xfrm>
                          <a:prstGeom prst="rect">
                            <a:avLst/>
                          </a:prstGeom>
                          <a:ln>
                            <a:noFill/>
                          </a:ln>
                        </wps:spPr>
                        <wps:txbx>
                          <w:txbxContent>
                            <w:p w14:paraId="647C4992" w14:textId="77777777" w:rsidR="00294FC8" w:rsidRDefault="00106299">
                              <w:pPr>
                                <w:spacing w:after="160" w:line="259" w:lineRule="auto"/>
                                <w:ind w:left="0" w:firstLine="0"/>
                              </w:pPr>
                              <w:r>
                                <w:rPr>
                                  <w:w w:val="125"/>
                                  <w:sz w:val="16"/>
                                </w:rPr>
                                <w:t>Configuration</w:t>
                              </w:r>
                              <w:r>
                                <w:rPr>
                                  <w:spacing w:val="7"/>
                                  <w:w w:val="125"/>
                                  <w:sz w:val="16"/>
                                </w:rPr>
                                <w:t xml:space="preserve"> </w:t>
                              </w:r>
                              <w:r>
                                <w:rPr>
                                  <w:w w:val="125"/>
                                  <w:sz w:val="16"/>
                                </w:rPr>
                                <w:t>files</w:t>
                              </w:r>
                              <w:r>
                                <w:rPr>
                                  <w:spacing w:val="7"/>
                                  <w:w w:val="125"/>
                                  <w:sz w:val="16"/>
                                </w:rPr>
                                <w:t xml:space="preserve"> </w:t>
                              </w:r>
                              <w:r>
                                <w:rPr>
                                  <w:w w:val="125"/>
                                  <w:sz w:val="16"/>
                                </w:rPr>
                                <w:t>which</w:t>
                              </w:r>
                              <w:r>
                                <w:rPr>
                                  <w:spacing w:val="7"/>
                                  <w:w w:val="125"/>
                                  <w:sz w:val="16"/>
                                </w:rPr>
                                <w:t xml:space="preserve"> </w:t>
                              </w:r>
                              <w:r>
                                <w:rPr>
                                  <w:w w:val="125"/>
                                  <w:sz w:val="16"/>
                                </w:rPr>
                                <w:t>contain</w:t>
                              </w:r>
                              <w:r>
                                <w:rPr>
                                  <w:spacing w:val="7"/>
                                  <w:w w:val="125"/>
                                  <w:sz w:val="16"/>
                                </w:rPr>
                                <w:t xml:space="preserve"> </w:t>
                              </w:r>
                              <w:r>
                                <w:rPr>
                                  <w:w w:val="125"/>
                                  <w:sz w:val="16"/>
                                </w:rPr>
                                <w:t>example</w:t>
                              </w:r>
                              <w:r>
                                <w:rPr>
                                  <w:spacing w:val="7"/>
                                  <w:w w:val="125"/>
                                  <w:sz w:val="16"/>
                                </w:rPr>
                                <w:t xml:space="preserve"> </w:t>
                              </w:r>
                              <w:r>
                                <w:rPr>
                                  <w:w w:val="125"/>
                                  <w:sz w:val="16"/>
                                </w:rPr>
                                <w:t>values</w:t>
                              </w:r>
                              <w:r>
                                <w:rPr>
                                  <w:spacing w:val="7"/>
                                  <w:w w:val="125"/>
                                  <w:sz w:val="16"/>
                                </w:rPr>
                                <w:t xml:space="preserve"> </w:t>
                              </w:r>
                              <w:r>
                                <w:rPr>
                                  <w:w w:val="125"/>
                                  <w:sz w:val="16"/>
                                </w:rPr>
                                <w:t>for</w:t>
                              </w:r>
                              <w:r>
                                <w:rPr>
                                  <w:spacing w:val="7"/>
                                  <w:w w:val="125"/>
                                  <w:sz w:val="16"/>
                                </w:rPr>
                                <w:t xml:space="preserve"> </w:t>
                              </w:r>
                              <w:r>
                                <w:rPr>
                                  <w:w w:val="125"/>
                                  <w:sz w:val="16"/>
                                </w:rPr>
                                <w:t>testing</w:t>
                              </w:r>
                              <w:r>
                                <w:rPr>
                                  <w:spacing w:val="7"/>
                                  <w:w w:val="125"/>
                                  <w:sz w:val="16"/>
                                </w:rPr>
                                <w:t xml:space="preserve"> </w:t>
                              </w:r>
                              <w:r>
                                <w:rPr>
                                  <w:w w:val="125"/>
                                  <w:sz w:val="16"/>
                                </w:rPr>
                                <w:t>purposes.</w:t>
                              </w:r>
                            </w:p>
                          </w:txbxContent>
                        </wps:txbx>
                        <wps:bodyPr horzOverflow="overflow" vert="horz" lIns="0" tIns="0" rIns="0" bIns="0" rtlCol="0">
                          <a:noAutofit/>
                        </wps:bodyPr>
                      </wps:wsp>
                      <wps:wsp>
                        <wps:cNvPr id="2987" name="Rectangle 2987"/>
                        <wps:cNvSpPr/>
                        <wps:spPr>
                          <a:xfrm>
                            <a:off x="135248" y="5508415"/>
                            <a:ext cx="2101690" cy="193401"/>
                          </a:xfrm>
                          <a:prstGeom prst="rect">
                            <a:avLst/>
                          </a:prstGeom>
                          <a:ln>
                            <a:noFill/>
                          </a:ln>
                        </wps:spPr>
                        <wps:txbx>
                          <w:txbxContent>
                            <w:p w14:paraId="3F57F017" w14:textId="77777777" w:rsidR="00294FC8" w:rsidRDefault="00106299">
                              <w:pPr>
                                <w:spacing w:after="160" w:line="259" w:lineRule="auto"/>
                                <w:ind w:left="0" w:firstLine="0"/>
                              </w:pPr>
                              <w:r>
                                <w:rPr>
                                  <w:w w:val="121"/>
                                  <w:sz w:val="16"/>
                                </w:rPr>
                                <w:t>ebms-header-3_20220119.xsd,</w:t>
                              </w:r>
                            </w:p>
                          </w:txbxContent>
                        </wps:txbx>
                        <wps:bodyPr horzOverflow="overflow" vert="horz" lIns="0" tIns="0" rIns="0" bIns="0" rtlCol="0">
                          <a:noAutofit/>
                        </wps:bodyPr>
                      </wps:wsp>
                      <wps:wsp>
                        <wps:cNvPr id="2988" name="Rectangle 2988"/>
                        <wps:cNvSpPr/>
                        <wps:spPr>
                          <a:xfrm>
                            <a:off x="135248" y="5674630"/>
                            <a:ext cx="1201339" cy="193401"/>
                          </a:xfrm>
                          <a:prstGeom prst="rect">
                            <a:avLst/>
                          </a:prstGeom>
                          <a:ln>
                            <a:noFill/>
                          </a:ln>
                        </wps:spPr>
                        <wps:txbx>
                          <w:txbxContent>
                            <w:p w14:paraId="106CDF67" w14:textId="77777777" w:rsidR="00294FC8" w:rsidRDefault="00106299">
                              <w:pPr>
                                <w:spacing w:after="160" w:line="259" w:lineRule="auto"/>
                                <w:ind w:left="0" w:firstLine="0"/>
                              </w:pPr>
                              <w:r>
                                <w:rPr>
                                  <w:w w:val="129"/>
                                  <w:sz w:val="16"/>
                                </w:rPr>
                                <w:t>sample_msg.xml</w:t>
                              </w:r>
                            </w:p>
                          </w:txbxContent>
                        </wps:txbx>
                        <wps:bodyPr horzOverflow="overflow" vert="horz" lIns="0" tIns="0" rIns="0" bIns="0" rtlCol="0">
                          <a:noAutofit/>
                        </wps:bodyPr>
                      </wps:wsp>
                      <wps:wsp>
                        <wps:cNvPr id="2989" name="Rectangle 2989"/>
                        <wps:cNvSpPr/>
                        <wps:spPr>
                          <a:xfrm>
                            <a:off x="2365828" y="5508415"/>
                            <a:ext cx="4721309" cy="193401"/>
                          </a:xfrm>
                          <a:prstGeom prst="rect">
                            <a:avLst/>
                          </a:prstGeom>
                          <a:ln>
                            <a:noFill/>
                          </a:ln>
                        </wps:spPr>
                        <wps:txbx>
                          <w:txbxContent>
                            <w:p w14:paraId="4B9C90D1" w14:textId="137BF7D9" w:rsidR="00294FC8" w:rsidRDefault="00106299">
                              <w:pPr>
                                <w:spacing w:after="160" w:line="259" w:lineRule="auto"/>
                                <w:ind w:left="0" w:firstLine="0"/>
                              </w:pPr>
                              <w:r>
                                <w:rPr>
                                  <w:w w:val="125"/>
                                  <w:sz w:val="16"/>
                                </w:rPr>
                                <w:t>XSD</w:t>
                              </w:r>
                              <w:r>
                                <w:rPr>
                                  <w:spacing w:val="7"/>
                                  <w:w w:val="125"/>
                                  <w:sz w:val="16"/>
                                </w:rPr>
                                <w:t xml:space="preserve"> </w:t>
                              </w:r>
                              <w:r>
                                <w:rPr>
                                  <w:w w:val="125"/>
                                  <w:sz w:val="16"/>
                                </w:rPr>
                                <w:t>containing</w:t>
                              </w:r>
                              <w:r>
                                <w:rPr>
                                  <w:spacing w:val="7"/>
                                  <w:w w:val="125"/>
                                  <w:sz w:val="16"/>
                                </w:rPr>
                                <w:t xml:space="preserve"> </w:t>
                              </w:r>
                              <w:r>
                                <w:rPr>
                                  <w:w w:val="125"/>
                                  <w:sz w:val="16"/>
                                </w:rPr>
                                <w:t>schema</w:t>
                              </w:r>
                              <w:r>
                                <w:rPr>
                                  <w:spacing w:val="7"/>
                                  <w:w w:val="125"/>
                                  <w:sz w:val="16"/>
                                </w:rPr>
                                <w:t xml:space="preserve"> </w:t>
                              </w:r>
                              <w:r>
                                <w:rPr>
                                  <w:w w:val="125"/>
                                  <w:sz w:val="16"/>
                                </w:rPr>
                                <w:t>definition</w:t>
                              </w:r>
                              <w:r>
                                <w:rPr>
                                  <w:spacing w:val="7"/>
                                  <w:w w:val="125"/>
                                  <w:sz w:val="16"/>
                                </w:rPr>
                                <w:t xml:space="preserve"> </w:t>
                              </w:r>
                              <w:r>
                                <w:rPr>
                                  <w:w w:val="125"/>
                                  <w:sz w:val="16"/>
                                </w:rPr>
                                <w:t>for</w:t>
                              </w:r>
                              <w:r>
                                <w:rPr>
                                  <w:spacing w:val="7"/>
                                  <w:w w:val="125"/>
                                  <w:sz w:val="16"/>
                                </w:rPr>
                                <w:t xml:space="preserve"> </w:t>
                              </w:r>
                              <w:del w:id="204" w:author="Ellingworth, Chris" w:date="2022-02-23T16:50:00Z">
                                <w:r w:rsidDel="00752151">
                                  <w:rPr>
                                    <w:w w:val="125"/>
                                    <w:sz w:val="16"/>
                                  </w:rPr>
                                  <w:delText>f</w:delText>
                                </w:r>
                              </w:del>
                              <w:del w:id="205" w:author="Ellingworth, Chris" w:date="2022-02-23T16:51:00Z">
                                <w:r w:rsidDel="00752151">
                                  <w:rPr>
                                    <w:w w:val="125"/>
                                    <w:sz w:val="16"/>
                                  </w:rPr>
                                  <w:delText>or</w:delText>
                                </w:r>
                                <w:r w:rsidDel="00752151">
                                  <w:rPr>
                                    <w:spacing w:val="7"/>
                                    <w:w w:val="125"/>
                                    <w:sz w:val="16"/>
                                  </w:rPr>
                                  <w:delText xml:space="preserve"> </w:delText>
                                </w:r>
                              </w:del>
                              <w:r>
                                <w:rPr>
                                  <w:w w:val="125"/>
                                  <w:sz w:val="16"/>
                                </w:rPr>
                                <w:t>ebMS</w:t>
                              </w:r>
                              <w:r>
                                <w:rPr>
                                  <w:spacing w:val="7"/>
                                  <w:w w:val="125"/>
                                  <w:sz w:val="16"/>
                                </w:rPr>
                                <w:t xml:space="preserve"> </w:t>
                              </w:r>
                              <w:r>
                                <w:rPr>
                                  <w:w w:val="125"/>
                                  <w:sz w:val="16"/>
                                </w:rPr>
                                <w:t>header</w:t>
                              </w:r>
                              <w:r>
                                <w:rPr>
                                  <w:spacing w:val="7"/>
                                  <w:w w:val="125"/>
                                  <w:sz w:val="16"/>
                                </w:rPr>
                                <w:t xml:space="preserve"> </w:t>
                              </w:r>
                              <w:r>
                                <w:rPr>
                                  <w:w w:val="125"/>
                                  <w:sz w:val="16"/>
                                </w:rPr>
                                <w:t>and</w:t>
                              </w:r>
                              <w:r>
                                <w:rPr>
                                  <w:spacing w:val="7"/>
                                  <w:w w:val="125"/>
                                  <w:sz w:val="16"/>
                                </w:rPr>
                                <w:t xml:space="preserve"> </w:t>
                              </w:r>
                              <w:r>
                                <w:rPr>
                                  <w:w w:val="125"/>
                                  <w:sz w:val="16"/>
                                </w:rPr>
                                <w:t>a</w:t>
                              </w:r>
                              <w:r>
                                <w:rPr>
                                  <w:spacing w:val="7"/>
                                  <w:w w:val="125"/>
                                  <w:sz w:val="16"/>
                                </w:rPr>
                                <w:t xml:space="preserve"> </w:t>
                              </w:r>
                              <w:r>
                                <w:rPr>
                                  <w:w w:val="125"/>
                                  <w:sz w:val="16"/>
                                </w:rPr>
                                <w:t>sample</w:t>
                              </w:r>
                            </w:p>
                          </w:txbxContent>
                        </wps:txbx>
                        <wps:bodyPr horzOverflow="overflow" vert="horz" lIns="0" tIns="0" rIns="0" bIns="0" rtlCol="0">
                          <a:noAutofit/>
                        </wps:bodyPr>
                      </wps:wsp>
                      <wps:wsp>
                        <wps:cNvPr id="2990" name="Rectangle 2990"/>
                        <wps:cNvSpPr/>
                        <wps:spPr>
                          <a:xfrm>
                            <a:off x="2365828" y="5674630"/>
                            <a:ext cx="1827973" cy="193401"/>
                          </a:xfrm>
                          <a:prstGeom prst="rect">
                            <a:avLst/>
                          </a:prstGeom>
                          <a:ln>
                            <a:noFill/>
                          </a:ln>
                        </wps:spPr>
                        <wps:txbx>
                          <w:txbxContent>
                            <w:p w14:paraId="6C1FC805" w14:textId="5151DC55" w:rsidR="00294FC8" w:rsidRDefault="00106299">
                              <w:pPr>
                                <w:spacing w:after="160" w:line="259" w:lineRule="auto"/>
                                <w:ind w:left="0" w:firstLine="0"/>
                              </w:pPr>
                              <w:r>
                                <w:rPr>
                                  <w:w w:val="127"/>
                                  <w:sz w:val="16"/>
                                </w:rPr>
                                <w:t>message</w:t>
                              </w:r>
                              <w:r>
                                <w:rPr>
                                  <w:spacing w:val="7"/>
                                  <w:w w:val="127"/>
                                  <w:sz w:val="16"/>
                                </w:rPr>
                                <w:t xml:space="preserve"> </w:t>
                              </w:r>
                              <w:r>
                                <w:rPr>
                                  <w:w w:val="127"/>
                                  <w:sz w:val="16"/>
                                </w:rPr>
                                <w:t>to</w:t>
                              </w:r>
                              <w:r>
                                <w:rPr>
                                  <w:spacing w:val="7"/>
                                  <w:w w:val="127"/>
                                  <w:sz w:val="16"/>
                                </w:rPr>
                                <w:t xml:space="preserve"> </w:t>
                              </w:r>
                              <w:r>
                                <w:rPr>
                                  <w:w w:val="127"/>
                                  <w:sz w:val="16"/>
                                </w:rPr>
                                <w:t>test</w:t>
                              </w:r>
                              <w:r>
                                <w:rPr>
                                  <w:spacing w:val="7"/>
                                  <w:w w:val="127"/>
                                  <w:sz w:val="16"/>
                                </w:rPr>
                                <w:t xml:space="preserve"> </w:t>
                              </w:r>
                              <w:r>
                                <w:rPr>
                                  <w:w w:val="127"/>
                                  <w:sz w:val="16"/>
                                </w:rPr>
                                <w:t>against</w:t>
                              </w:r>
                              <w:del w:id="206" w:author="Ellingworth, Chris" w:date="2022-02-23T16:51:00Z">
                                <w:r w:rsidDel="0039075A">
                                  <w:rPr>
                                    <w:spacing w:val="7"/>
                                    <w:w w:val="127"/>
                                    <w:sz w:val="16"/>
                                  </w:rPr>
                                  <w:delText xml:space="preserve"> </w:delText>
                                </w:r>
                                <w:r w:rsidDel="0039075A">
                                  <w:rPr>
                                    <w:w w:val="127"/>
                                    <w:sz w:val="16"/>
                                  </w:rPr>
                                  <w:delText>it</w:delText>
                                </w:r>
                              </w:del>
                              <w:r>
                                <w:rPr>
                                  <w:w w:val="127"/>
                                  <w:sz w:val="16"/>
                                </w:rPr>
                                <w:t>.</w:t>
                              </w:r>
                            </w:p>
                          </w:txbxContent>
                        </wps:txbx>
                        <wps:bodyPr horzOverflow="overflow" vert="horz" lIns="0" tIns="0" rIns="0" bIns="0" rtlCol="0">
                          <a:noAutofit/>
                        </wps:bodyPr>
                      </wps:wsp>
                    </wpg:wgp>
                  </a:graphicData>
                </a:graphic>
              </wp:inline>
            </w:drawing>
          </mc:Choice>
          <mc:Fallback>
            <w:pict>
              <v:group w14:anchorId="4D7040F3" id="Group 30832" o:spid="_x0000_s1438" style="width:505.7pt;height:467.05pt;mso-position-horizontal-relative:char;mso-position-vertical-relative:line" coordsize="64221,59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">
                <v:shape id="Shape 37028" o:spid="_x0000_s1439" style="position:absolute;left:54;top:3663;width:22305;height:92;visibility:visible;mso-wrap-style:square;v-text-anchor:top" coordsize="2230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" path="m,l2230586,r,9144l,9144,,e" fillcolor="black" stroked="f" strokeweight="0">
                  <v:fill opacity="7967f"/>
                  <v:stroke miterlimit="83231f" joinstyle="miter"/>
                  <v:path arrowok="t" textboxrect="0,0,2230586,9144"/>
                </v:shape>
                <v:shape id="Shape 37029" o:spid="_x0000_s1440" style="position:absolute;left:22359;top:3663;width:41808;height:92;visibility:visible;mso-wrap-style:square;v-text-anchor:top" coordsize="41807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" path="m,l4180781,r,9144l,9144,,e" fillcolor="black" stroked="f" strokeweight="0">
                  <v:fill opacity="7967f"/>
                  <v:stroke miterlimit="83231f" joinstyle="miter"/>
                  <v:path arrowok="t" textboxrect="0,0,4180781,9144"/>
                </v:shape>
                <v:shape id="Shape 37030" o:spid="_x0000_s1441" style="position:absolute;left:54;top:7327;width:22305;height:91;visibility:visible;mso-wrap-style:square;v-text-anchor:top" coordsize="2230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" path="m,l2230586,r,9144l,9144,,e" fillcolor="black" stroked="f" strokeweight="0">
                  <v:fill opacity="7967f"/>
                  <v:stroke miterlimit="83231f" joinstyle="miter"/>
                  <v:path arrowok="t" textboxrect="0,0,2230586,9144"/>
                </v:shape>
                <v:shape id="Shape 37031" o:spid="_x0000_s1442" style="position:absolute;left:22359;top:7327;width:41808;height:91;visibility:visible;mso-wrap-style:square;v-text-anchor:top" coordsize="41807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" path="m,l4180781,r,9144l,9144,,e" fillcolor="black" stroked="f" strokeweight="0">
                  <v:fill opacity="7967f"/>
                  <v:stroke miterlimit="83231f" joinstyle="miter"/>
                  <v:path arrowok="t" textboxrect="0,0,4180781,9144"/>
                </v:shape>
                <v:shape id="Shape 37032" o:spid="_x0000_s1443" style="position:absolute;left:54;top:10990;width:22305;height:92;visibility:visible;mso-wrap-style:square;v-text-anchor:top" coordsize="2230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" path="m,l2230586,r,9144l,9144,,e" fillcolor="black" stroked="f" strokeweight="0">
                  <v:fill opacity="7967f"/>
                  <v:stroke miterlimit="83231f" joinstyle="miter"/>
                  <v:path arrowok="t" textboxrect="0,0,2230586,9144"/>
                </v:shape>
                <v:shape id="Shape 37033" o:spid="_x0000_s1444" style="position:absolute;left:22359;top:10990;width:41808;height:92;visibility:visible;mso-wrap-style:square;v-text-anchor:top" coordsize="41807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" path="m,l4180781,r,9144l,9144,,e" fillcolor="black" stroked="f" strokeweight="0">
                  <v:fill opacity="7967f"/>
                  <v:stroke miterlimit="83231f" joinstyle="miter"/>
                  <v:path arrowok="t" textboxrect="0,0,4180781,9144"/>
                </v:shape>
                <v:shape id="Shape 37034" o:spid="_x0000_s1445" style="position:absolute;left:54;top:14654;width:22305;height:92;visibility:visible;mso-wrap-style:square;v-text-anchor:top" coordsize="2230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" path="m,l2230586,r,9144l,9144,,e" fillcolor="black" stroked="f" strokeweight="0">
                  <v:fill opacity="7967f"/>
                  <v:stroke miterlimit="83231f" joinstyle="miter"/>
                  <v:path arrowok="t" textboxrect="0,0,2230586,9144"/>
                </v:shape>
                <v:shape id="Shape 37035" o:spid="_x0000_s1446" style="position:absolute;left:22359;top:14654;width:41808;height:92;visibility:visible;mso-wrap-style:square;v-text-anchor:top" coordsize="41807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" path="m,l4180781,r,9144l,9144,,e" fillcolor="black" stroked="f" strokeweight="0">
                  <v:fill opacity="7967f"/>
                  <v:stroke miterlimit="83231f" joinstyle="miter"/>
                  <v:path arrowok="t" textboxrect="0,0,4180781,9144"/>
                </v:shape>
                <v:shape id="Shape 37036" o:spid="_x0000_s1447" style="position:absolute;left:54;top:19980;width:22305;height:92;visibility:visible;mso-wrap-style:square;v-text-anchor:top" coordsize="2230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" path="m,l2230586,r,9144l,9144,,e" fillcolor="black" stroked="f" strokeweight="0">
                  <v:fill opacity="7967f"/>
                  <v:stroke miterlimit="83231f" joinstyle="miter"/>
                  <v:path arrowok="t" textboxrect="0,0,2230586,9144"/>
                </v:shape>
                <v:shape id="Shape 37037" o:spid="_x0000_s1448" style="position:absolute;left:22359;top:19980;width:41808;height:92;visibility:visible;mso-wrap-style:square;v-text-anchor:top" coordsize="41807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" path="m,l4180781,r,9144l,9144,,e" fillcolor="black" stroked="f" strokeweight="0">
                  <v:fill opacity="7967f"/>
                  <v:stroke miterlimit="83231f" joinstyle="miter"/>
                  <v:path arrowok="t" textboxrect="0,0,4180781,9144"/>
                </v:shape>
                <v:shape id="Shape 37038" o:spid="_x0000_s1449" style="position:absolute;left:54;top:23644;width:22305;height:91;visibility:visible;mso-wrap-style:square;v-text-anchor:top" coordsize="2230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" path="m,l2230586,r,9144l,9144,,e" fillcolor="black" stroked="f" strokeweight="0">
                  <v:fill opacity="7967f"/>
                  <v:stroke miterlimit="83231f" joinstyle="miter"/>
                  <v:path arrowok="t" textboxrect="0,0,2230586,9144"/>
                </v:shape>
                <v:shape id="Shape 37039" o:spid="_x0000_s1450" style="position:absolute;left:22359;top:23644;width:41808;height:91;visibility:visible;mso-wrap-style:square;v-text-anchor:top" coordsize="41807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" path="m,l4180781,r,9144l,9144,,e" fillcolor="black" stroked="f" strokeweight="0">
                  <v:fill opacity="7967f"/>
                  <v:stroke miterlimit="83231f" joinstyle="miter"/>
                  <v:path arrowok="t" textboxrect="0,0,4180781,9144"/>
                </v:shape>
                <v:shape id="Shape 37040" o:spid="_x0000_s1451" style="position:absolute;left:54;top:28970;width:22305;height:91;visibility:visible;mso-wrap-style:square;v-text-anchor:top" coordsize="2230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" path="m,l2230586,r,9144l,9144,,e" fillcolor="black" stroked="f" strokeweight="0">
                  <v:fill opacity="7967f"/>
                  <v:stroke miterlimit="83231f" joinstyle="miter"/>
                  <v:path arrowok="t" textboxrect="0,0,2230586,9144"/>
                </v:shape>
                <v:shape id="Shape 37041" o:spid="_x0000_s1452" style="position:absolute;left:22359;top:28970;width:41808;height:91;visibility:visible;mso-wrap-style:square;v-text-anchor:top" coordsize="41807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" path="m,l4180781,r,9144l,9144,,e" fillcolor="black" stroked="f" strokeweight="0">
                  <v:fill opacity="7967f"/>
                  <v:stroke miterlimit="83231f" joinstyle="miter"/>
                  <v:path arrowok="t" textboxrect="0,0,4180781,9144"/>
                </v:shape>
                <v:shape id="Shape 37042" o:spid="_x0000_s1453" style="position:absolute;left:54;top:34296;width:22305;height:91;visibility:visible;mso-wrap-style:square;v-text-anchor:top" coordsize="2230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" path="m,l2230586,r,9144l,9144,,e" fillcolor="black" stroked="f" strokeweight="0">
                  <v:fill opacity="7967f"/>
                  <v:stroke miterlimit="83231f" joinstyle="miter"/>
                  <v:path arrowok="t" textboxrect="0,0,2230586,9144"/>
                </v:shape>
                <v:shape id="Shape 37043" o:spid="_x0000_s1454" style="position:absolute;left:22359;top:34296;width:41808;height:91;visibility:visible;mso-wrap-style:square;v-text-anchor:top" coordsize="41807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" path="m,l4180781,r,9144l,9144,,e" fillcolor="black" stroked="f" strokeweight="0">
                  <v:fill opacity="7967f"/>
                  <v:stroke miterlimit="83231f" joinstyle="miter"/>
                  <v:path arrowok="t" textboxrect="0,0,4180781,9144"/>
                </v:shape>
                <v:shape id="Shape 37044" o:spid="_x0000_s1455" style="position:absolute;left:54;top:39622;width:22305;height:91;visibility:visible;mso-wrap-style:square;v-text-anchor:top" coordsize="2230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" path="m,l2230586,r,9144l,9144,,e" fillcolor="black" stroked="f" strokeweight="0">
                  <v:fill opacity="7967f"/>
                  <v:stroke miterlimit="83231f" joinstyle="miter"/>
                  <v:path arrowok="t" textboxrect="0,0,2230586,9144"/>
                </v:shape>
                <v:shape id="Shape 37045" o:spid="_x0000_s1456" style="position:absolute;left:22359;top:39622;width:41808;height:91;visibility:visible;mso-wrap-style:square;v-text-anchor:top" coordsize="41807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" path="m,l4180781,r,9144l,9144,,e" fillcolor="black" stroked="f" strokeweight="0">
                  <v:fill opacity="7967f"/>
                  <v:stroke miterlimit="83231f" joinstyle="miter"/>
                  <v:path arrowok="t" textboxrect="0,0,4180781,9144"/>
                </v:shape>
                <v:shape id="Shape 37046" o:spid="_x0000_s1457" style="position:absolute;left:54;top:44948;width:22305;height:91;visibility:visible;mso-wrap-style:square;v-text-anchor:top" coordsize="2230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" path="m,l2230586,r,9144l,9144,,e" fillcolor="black" stroked="f" strokeweight="0">
                  <v:fill opacity="7967f"/>
                  <v:stroke miterlimit="83231f" joinstyle="miter"/>
                  <v:path arrowok="t" textboxrect="0,0,2230586,9144"/>
                </v:shape>
                <v:shape id="Shape 37047" o:spid="_x0000_s1458" style="position:absolute;left:22359;top:44948;width:41808;height:91;visibility:visible;mso-wrap-style:square;v-text-anchor:top" coordsize="41807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" path="m,l4180781,r,9144l,9144,,e" fillcolor="black" stroked="f" strokeweight="0">
                  <v:fill opacity="7967f"/>
                  <v:stroke miterlimit="83231f" joinstyle="miter"/>
                  <v:path arrowok="t" textboxrect="0,0,4180781,9144"/>
                </v:shape>
                <v:shape id="Shape 37048" o:spid="_x0000_s1459" style="position:absolute;left:54;top:50274;width:22305;height:91;visibility:visible;mso-wrap-style:square;v-text-anchor:top" coordsize="2230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" path="m,l2230586,r,9144l,9144,,e" fillcolor="black" stroked="f" strokeweight="0">
                  <v:fill opacity="7967f"/>
                  <v:stroke miterlimit="83231f" joinstyle="miter"/>
                  <v:path arrowok="t" textboxrect="0,0,2230586,9144"/>
                </v:shape>
                <v:shape id="Shape 37049" o:spid="_x0000_s1460" style="position:absolute;left:22359;top:50274;width:41808;height:91;visibility:visible;mso-wrap-style:square;v-text-anchor:top" coordsize="41807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" path="m,l4180781,r,9144l,9144,,e" fillcolor="black" stroked="f" strokeweight="0">
                  <v:fill opacity="7967f"/>
                  <v:stroke miterlimit="83231f" joinstyle="miter"/>
                  <v:path arrowok="t" textboxrect="0,0,4180781,9144"/>
                </v:shape>
                <v:shape id="Shape 37050" o:spid="_x0000_s1461" style="position:absolute;left:54;top:53937;width:22305;height:92;visibility:visible;mso-wrap-style:square;v-text-anchor:top" coordsize="2230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" path="m,l2230586,r,9144l,9144,,e" fillcolor="black" stroked="f" strokeweight="0">
                  <v:fill opacity="7967f"/>
                  <v:stroke miterlimit="83231f" joinstyle="miter"/>
                  <v:path arrowok="t" textboxrect="0,0,2230586,9144"/>
                </v:shape>
                <v:shape id="Shape 37051" o:spid="_x0000_s1462" style="position:absolute;left:22359;top:53937;width:41808;height:92;visibility:visible;mso-wrap-style:square;v-text-anchor:top" coordsize="41807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" path="m,l4180781,r,9144l,9144,,e" fillcolor="black" stroked="f" strokeweight="0">
                  <v:fill opacity="7967f"/>
                  <v:stroke miterlimit="83231f" joinstyle="miter"/>
                  <v:path arrowok="t" textboxrect="0,0,4180781,9144"/>
                </v:shape>
                <v:shape id="Shape 2939" o:spid="_x0000_s1463" style="position:absolute;width:32110;height:59317;visibility:visible;mso-wrap-style:square;v-text-anchor:top" coordsize="3211091,5931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" path="m16222,l3211091,r,5406l16222,5406v-5953,,-10815,4814,-10815,10815l5407,5915570v,5953,4862,10815,10815,10815l3211091,5926385r,5407l16222,5931792c7293,5931792,,5924500,,5915570l,16221c,7242,7293,,16222,xe" fillcolor="#35454e" stroked="f" strokeweight="0">
                  <v:stroke miterlimit="83231f" joinstyle="miter"/>
                  <v:path arrowok="t" textboxrect="0,0,3211091,5931792"/>
                </v:shape>
                <v:shape id="Shape 2940" o:spid="_x0000_s1464" style="position:absolute;left:32110;width:32111;height:59317;visibility:visible;mso-wrap-style:square;v-text-anchor:top" coordsize="3211090,5931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" path="m,l3194868,v8979,,16222,7242,16222,16221l3211090,5915570v,8930,-7243,16222,-16222,16222l,5931792r,-5407l3194868,5926385v6004,,10816,-4862,10816,-10815l3205684,16221v,-6001,-4812,-10815,-10816,-10815l,5406,,xe" fillcolor="#35454e" stroked="f" strokeweight="0">
                  <v:stroke miterlimit="83231f" joinstyle="miter"/>
                  <v:path arrowok="t" textboxrect="0,0,3211090,5931792"/>
                </v:shape>
                <v:rect id="Rectangle 2957" o:spid="_x0000_s1465" style="position:absolute;left:1352;top:1146;width:242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DZfxgAAAN0AAAAPAAAAZHJzL2Rvd25yZXYueG1sRI9Ba8JA&#10;FITvgv9heQVvuqlg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DGQ2X8YAAADdAAAA&#10;DwAAAAAAAAAAAAAAAAAHAgAAZHJzL2Rvd25yZXYueG1sUEsFBgAAAAADAAMAtwAAAPoCAAAAAA==&#10;" filled="f" stroked="f">
                  <v:textbox inset="0,0,0,0">
                    <w:txbxContent>
                      <w:p w14:paraId="5E1175FB" w14:textId="77777777" w:rsidR="00294FC8" w:rsidRDefault="00106299">
                        <w:pPr>
                          <w:spacing w:after="160" w:line="259" w:lineRule="auto"/>
                          <w:ind w:left="0" w:firstLine="0"/>
                        </w:pPr>
                        <w:r>
                          <w:rPr>
                            <w:b/>
                            <w:w w:val="125"/>
                            <w:sz w:val="16"/>
                          </w:rPr>
                          <w:t>File</w:t>
                        </w:r>
                      </w:p>
                    </w:txbxContent>
                  </v:textbox>
                </v:rect>
                <v:rect id="Rectangle 2958" o:spid="_x0000_s1466" style="position:absolute;left:23658;top:1146;width:582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ItwgAAAN0AAAAPAAAAZHJzL2Rvd25yZXYueG1sRE9Ni8Iw&#10;EL0L/ocwwt40VVB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B9+6ItwgAAAN0AAAAPAAAA&#10;AAAAAAAAAAAAAAcCAABkcnMvZG93bnJldi54bWxQSwUGAAAAAAMAAwC3AAAA9gIAAAAA&#10;" filled="f" stroked="f">
                  <v:textbox inset="0,0,0,0">
                    <w:txbxContent>
                      <w:p w14:paraId="05A11EA8" w14:textId="77777777" w:rsidR="00294FC8" w:rsidRDefault="00106299">
                        <w:pPr>
                          <w:spacing w:after="160" w:line="259" w:lineRule="auto"/>
                          <w:ind w:left="0" w:firstLine="0"/>
                        </w:pPr>
                        <w:r>
                          <w:rPr>
                            <w:b/>
                            <w:w w:val="127"/>
                            <w:sz w:val="16"/>
                          </w:rPr>
                          <w:t>Purpose</w:t>
                        </w:r>
                      </w:p>
                    </w:txbxContent>
                  </v:textbox>
                </v:rect>
                <v:rect id="Rectangle 2959" o:spid="_x0000_s1467" style="position:absolute;left:1352;top:4809;width:1868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e2xgAAAN0AAAAPAAAAZHJzL2Rvd25yZXYueG1sRI9Ba8JA&#10;FITvQv/D8gredNNAi4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ErcHtsYAAADdAAAA&#10;DwAAAAAAAAAAAAAAAAAHAgAAZHJzL2Rvd25yZXYueG1sUEsFBgAAAAADAAMAtwAAAPoCAAAAAA==&#10;" filled="f" stroked="f">
                  <v:textbox inset="0,0,0,0">
                    <w:txbxContent>
                      <w:p w14:paraId="56116EAF" w14:textId="77777777" w:rsidR="00294FC8" w:rsidRDefault="00106299">
                        <w:pPr>
                          <w:spacing w:after="160" w:line="259" w:lineRule="auto"/>
                          <w:ind w:left="0" w:firstLine="0"/>
                        </w:pPr>
                        <w:r>
                          <w:rPr>
                            <w:w w:val="125"/>
                            <w:sz w:val="16"/>
                          </w:rPr>
                          <w:t>./einvoice/delivery/app.log</w:t>
                        </w:r>
                      </w:p>
                    </w:txbxContent>
                  </v:textbox>
                </v:rect>
                <v:rect id="Rectangle 2960" o:spid="_x0000_s1468" style="position:absolute;left:23658;top:4809;width:4779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" filled="f" stroked="f">
                  <v:textbox inset="0,0,0,0">
                    <w:txbxContent>
                      <w:p w14:paraId="4B75BD1E" w14:textId="6B3D8197" w:rsidR="00294FC8" w:rsidRDefault="00106299">
                        <w:pPr>
                          <w:spacing w:after="160" w:line="259" w:lineRule="auto"/>
                          <w:ind w:left="0" w:firstLine="0"/>
                        </w:pPr>
                        <w:del w:id="209" w:author="Ellingworth, Chris" w:date="2022-02-23T16:50:00Z">
                          <w:r w:rsidDel="002E04D7">
                            <w:rPr>
                              <w:w w:val="128"/>
                              <w:sz w:val="16"/>
                            </w:rPr>
                            <w:delText>a</w:delText>
                          </w:r>
                        </w:del>
                        <w:ins w:id="210" w:author="Ellingworth, Chris" w:date="2022-02-23T16:50:00Z">
                          <w:r w:rsidR="002E04D7">
                            <w:rPr>
                              <w:w w:val="128"/>
                              <w:sz w:val="16"/>
                            </w:rPr>
                            <w:t>A</w:t>
                          </w:r>
                        </w:ins>
                        <w:r>
                          <w:rPr>
                            <w:w w:val="128"/>
                            <w:sz w:val="16"/>
                          </w:rPr>
                          <w:t>pplication</w:t>
                        </w:r>
                        <w:r>
                          <w:rPr>
                            <w:spacing w:val="7"/>
                            <w:w w:val="128"/>
                            <w:sz w:val="16"/>
                          </w:rPr>
                          <w:t xml:space="preserve"> </w:t>
                        </w:r>
                        <w:r>
                          <w:rPr>
                            <w:w w:val="128"/>
                            <w:sz w:val="16"/>
                          </w:rPr>
                          <w:t>log</w:t>
                        </w:r>
                        <w:r>
                          <w:rPr>
                            <w:spacing w:val="7"/>
                            <w:w w:val="128"/>
                            <w:sz w:val="16"/>
                          </w:rPr>
                          <w:t xml:space="preserve"> </w:t>
                        </w:r>
                        <w:r>
                          <w:rPr>
                            <w:w w:val="128"/>
                            <w:sz w:val="16"/>
                          </w:rPr>
                          <w:t>created</w:t>
                        </w:r>
                        <w:r>
                          <w:rPr>
                            <w:spacing w:val="7"/>
                            <w:w w:val="128"/>
                            <w:sz w:val="16"/>
                          </w:rPr>
                          <w:t xml:space="preserve"> </w:t>
                        </w:r>
                        <w:r>
                          <w:rPr>
                            <w:w w:val="128"/>
                            <w:sz w:val="16"/>
                          </w:rPr>
                          <w:t>by</w:t>
                        </w:r>
                        <w:r>
                          <w:rPr>
                            <w:spacing w:val="7"/>
                            <w:w w:val="128"/>
                            <w:sz w:val="16"/>
                          </w:rPr>
                          <w:t xml:space="preserve"> </w:t>
                        </w:r>
                        <w:r>
                          <w:rPr>
                            <w:w w:val="128"/>
                            <w:sz w:val="16"/>
                          </w:rPr>
                          <w:t>app_logging.py</w:t>
                        </w:r>
                        <w:r>
                          <w:rPr>
                            <w:spacing w:val="7"/>
                            <w:w w:val="128"/>
                            <w:sz w:val="16"/>
                          </w:rPr>
                          <w:t xml:space="preserve"> </w:t>
                        </w:r>
                        <w:r>
                          <w:rPr>
                            <w:w w:val="128"/>
                            <w:sz w:val="16"/>
                          </w:rPr>
                          <w:t>for</w:t>
                        </w:r>
                        <w:r>
                          <w:rPr>
                            <w:spacing w:val="7"/>
                            <w:w w:val="128"/>
                            <w:sz w:val="16"/>
                          </w:rPr>
                          <w:t xml:space="preserve"> </w:t>
                        </w:r>
                        <w:r>
                          <w:rPr>
                            <w:w w:val="128"/>
                            <w:sz w:val="16"/>
                          </w:rPr>
                          <w:t>delivery</w:t>
                        </w:r>
                        <w:r>
                          <w:rPr>
                            <w:spacing w:val="7"/>
                            <w:w w:val="128"/>
                            <w:sz w:val="16"/>
                          </w:rPr>
                          <w:t xml:space="preserve"> </w:t>
                        </w:r>
                        <w:r>
                          <w:rPr>
                            <w:w w:val="128"/>
                            <w:sz w:val="16"/>
                          </w:rPr>
                          <w:t>sub-package.</w:t>
                        </w:r>
                      </w:p>
                    </w:txbxContent>
                  </v:textbox>
                </v:rect>
                <v:rect id="Rectangle 2961" o:spid="_x0000_s1469" style="position:absolute;left:1352;top:8473;width:2619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cEN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TeAa/b8ITkMsfAAAA//8DAFBLAQItABQABgAIAAAAIQDb4fbL7gAAAIUBAAATAAAAAAAA&#10;AAAAAAAAAAAAAABbQ29udGVudF9UeXBlc10ueG1sUEsBAi0AFAAGAAgAAAAhAFr0LFu/AAAAFQEA&#10;AAsAAAAAAAAAAAAAAAAAHwEAAF9yZWxzLy5yZWxzUEsBAi0AFAAGAAgAAAAhACKtwQ3HAAAA3QAA&#10;AA8AAAAAAAAAAAAAAAAABwIAAGRycy9kb3ducmV2LnhtbFBLBQYAAAAAAwADALcAAAD7AgAAAAA=&#10;" filled="f" stroked="f">
                  <v:textbox inset="0,0,0,0">
                    <w:txbxContent>
                      <w:p w14:paraId="30A9168B" w14:textId="77777777" w:rsidR="00294FC8" w:rsidRDefault="00106299">
                        <w:pPr>
                          <w:spacing w:after="160" w:line="259" w:lineRule="auto"/>
                          <w:ind w:left="0" w:firstLine="0"/>
                        </w:pPr>
                        <w:r>
                          <w:rPr>
                            <w:w w:val="124"/>
                            <w:sz w:val="16"/>
                          </w:rPr>
                          <w:t>./einvoice/delivery/web_response.log</w:t>
                        </w:r>
                      </w:p>
                    </w:txbxContent>
                  </v:textbox>
                </v:rect>
                <v:rect id="Rectangle 2962" o:spid="_x0000_s1470" style="position:absolute;left:23658;top:8473;width:4812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" filled="f" stroked="f">
                  <v:textbox inset="0,0,0,0">
                    <w:txbxContent>
                      <w:p w14:paraId="67EB4AC7" w14:textId="77777777" w:rsidR="00294FC8" w:rsidRDefault="00106299">
                        <w:pPr>
                          <w:spacing w:after="160" w:line="259" w:lineRule="auto"/>
                          <w:ind w:left="0" w:firstLine="0"/>
                        </w:pPr>
                        <w:r>
                          <w:rPr>
                            <w:w w:val="126"/>
                            <w:sz w:val="16"/>
                          </w:rPr>
                          <w:t>Response</w:t>
                        </w:r>
                        <w:r>
                          <w:rPr>
                            <w:spacing w:val="7"/>
                            <w:w w:val="126"/>
                            <w:sz w:val="16"/>
                          </w:rPr>
                          <w:t xml:space="preserve"> </w:t>
                        </w:r>
                        <w:r>
                          <w:rPr>
                            <w:w w:val="126"/>
                            <w:sz w:val="16"/>
                          </w:rPr>
                          <w:t>logging</w:t>
                        </w:r>
                        <w:r>
                          <w:rPr>
                            <w:spacing w:val="7"/>
                            <w:w w:val="126"/>
                            <w:sz w:val="16"/>
                          </w:rPr>
                          <w:t xml:space="preserve"> </w:t>
                        </w:r>
                        <w:r>
                          <w:rPr>
                            <w:w w:val="126"/>
                            <w:sz w:val="16"/>
                          </w:rPr>
                          <w:t>to</w:t>
                        </w:r>
                        <w:r>
                          <w:rPr>
                            <w:spacing w:val="7"/>
                            <w:w w:val="126"/>
                            <w:sz w:val="16"/>
                          </w:rPr>
                          <w:t xml:space="preserve"> </w:t>
                        </w:r>
                        <w:r>
                          <w:rPr>
                            <w:w w:val="126"/>
                            <w:sz w:val="16"/>
                          </w:rPr>
                          <w:t>feed</w:t>
                        </w:r>
                        <w:r>
                          <w:rPr>
                            <w:spacing w:val="7"/>
                            <w:w w:val="126"/>
                            <w:sz w:val="16"/>
                          </w:rPr>
                          <w:t xml:space="preserve"> </w:t>
                        </w:r>
                        <w:r>
                          <w:rPr>
                            <w:w w:val="126"/>
                            <w:sz w:val="16"/>
                          </w:rPr>
                          <w:t>into</w:t>
                        </w:r>
                        <w:r>
                          <w:rPr>
                            <w:spacing w:val="7"/>
                            <w:w w:val="126"/>
                            <w:sz w:val="16"/>
                          </w:rPr>
                          <w:t xml:space="preserve"> </w:t>
                        </w:r>
                        <w:r>
                          <w:rPr>
                            <w:w w:val="126"/>
                            <w:sz w:val="16"/>
                          </w:rPr>
                          <w:t>a</w:t>
                        </w:r>
                        <w:r>
                          <w:rPr>
                            <w:spacing w:val="7"/>
                            <w:w w:val="126"/>
                            <w:sz w:val="16"/>
                          </w:rPr>
                          <w:t xml:space="preserve"> </w:t>
                        </w:r>
                        <w:r>
                          <w:rPr>
                            <w:w w:val="126"/>
                            <w:sz w:val="16"/>
                          </w:rPr>
                          <w:t>webservice</w:t>
                        </w:r>
                        <w:r>
                          <w:rPr>
                            <w:spacing w:val="7"/>
                            <w:w w:val="126"/>
                            <w:sz w:val="16"/>
                          </w:rPr>
                          <w:t xml:space="preserve"> </w:t>
                        </w:r>
                        <w:r>
                          <w:rPr>
                            <w:w w:val="126"/>
                            <w:sz w:val="16"/>
                          </w:rPr>
                          <w:t>for</w:t>
                        </w:r>
                        <w:r>
                          <w:rPr>
                            <w:spacing w:val="7"/>
                            <w:w w:val="126"/>
                            <w:sz w:val="16"/>
                          </w:rPr>
                          <w:t xml:space="preserve"> </w:t>
                        </w:r>
                        <w:r>
                          <w:rPr>
                            <w:w w:val="126"/>
                            <w:sz w:val="16"/>
                          </w:rPr>
                          <w:t>delivery</w:t>
                        </w:r>
                        <w:r>
                          <w:rPr>
                            <w:spacing w:val="7"/>
                            <w:w w:val="126"/>
                            <w:sz w:val="16"/>
                          </w:rPr>
                          <w:t xml:space="preserve"> </w:t>
                        </w:r>
                        <w:r>
                          <w:rPr>
                            <w:w w:val="126"/>
                            <w:sz w:val="16"/>
                          </w:rPr>
                          <w:t>sub-package.</w:t>
                        </w:r>
                      </w:p>
                    </w:txbxContent>
                  </v:textbox>
                </v:rect>
                <v:rect id="Rectangle 2963" o:spid="_x0000_s1471" style="position:absolute;left:1352;top:12137;width:1993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rh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C9M/rhxQAAAN0AAAAP&#10;AAAAAAAAAAAAAAAAAAcCAABkcnMvZG93bnJldi54bWxQSwUGAAAAAAMAAwC3AAAA+QIAAAAA&#10;" filled="f" stroked="f">
                  <v:textbox inset="0,0,0,0">
                    <w:txbxContent>
                      <w:p w14:paraId="553120BA" w14:textId="77777777" w:rsidR="00294FC8" w:rsidRDefault="00106299">
                        <w:pPr>
                          <w:spacing w:after="160" w:line="259" w:lineRule="auto"/>
                          <w:ind w:left="0" w:firstLine="0"/>
                        </w:pPr>
                        <w:r>
                          <w:rPr>
                            <w:w w:val="126"/>
                            <w:sz w:val="16"/>
                          </w:rPr>
                          <w:t>./einvoice/discovery/app.log</w:t>
                        </w:r>
                      </w:p>
                    </w:txbxContent>
                  </v:textbox>
                </v:rect>
                <v:rect id="Rectangle 2964" o:spid="_x0000_s1472" style="position:absolute;left:23658;top:12137;width:49030;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mKV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Ay2mKVxQAAAN0AAAAP&#10;AAAAAAAAAAAAAAAAAAcCAABkcnMvZG93bnJldi54bWxQSwUGAAAAAAMAAwC3AAAA+QIAAAAA&#10;" filled="f" stroked="f">
                  <v:textbox inset="0,0,0,0">
                    <w:txbxContent>
                      <w:p w14:paraId="0C846356" w14:textId="77777777" w:rsidR="00294FC8" w:rsidRDefault="00106299">
                        <w:pPr>
                          <w:spacing w:after="160" w:line="259" w:lineRule="auto"/>
                          <w:ind w:left="0" w:firstLine="0"/>
                        </w:pPr>
                        <w:r>
                          <w:rPr>
                            <w:w w:val="128"/>
                            <w:sz w:val="16"/>
                          </w:rPr>
                          <w:t>Application</w:t>
                        </w:r>
                        <w:r>
                          <w:rPr>
                            <w:spacing w:val="7"/>
                            <w:w w:val="128"/>
                            <w:sz w:val="16"/>
                          </w:rPr>
                          <w:t xml:space="preserve"> </w:t>
                        </w:r>
                        <w:r>
                          <w:rPr>
                            <w:w w:val="128"/>
                            <w:sz w:val="16"/>
                          </w:rPr>
                          <w:t>log</w:t>
                        </w:r>
                        <w:r>
                          <w:rPr>
                            <w:spacing w:val="7"/>
                            <w:w w:val="128"/>
                            <w:sz w:val="16"/>
                          </w:rPr>
                          <w:t xml:space="preserve"> </w:t>
                        </w:r>
                        <w:r>
                          <w:rPr>
                            <w:w w:val="128"/>
                            <w:sz w:val="16"/>
                          </w:rPr>
                          <w:t>created</w:t>
                        </w:r>
                        <w:r>
                          <w:rPr>
                            <w:spacing w:val="7"/>
                            <w:w w:val="128"/>
                            <w:sz w:val="16"/>
                          </w:rPr>
                          <w:t xml:space="preserve"> </w:t>
                        </w:r>
                        <w:r>
                          <w:rPr>
                            <w:w w:val="128"/>
                            <w:sz w:val="16"/>
                          </w:rPr>
                          <w:t>by</w:t>
                        </w:r>
                        <w:r>
                          <w:rPr>
                            <w:spacing w:val="7"/>
                            <w:w w:val="128"/>
                            <w:sz w:val="16"/>
                          </w:rPr>
                          <w:t xml:space="preserve"> </w:t>
                        </w:r>
                        <w:r>
                          <w:rPr>
                            <w:w w:val="128"/>
                            <w:sz w:val="16"/>
                          </w:rPr>
                          <w:t>app_logging.py</w:t>
                        </w:r>
                        <w:r>
                          <w:rPr>
                            <w:spacing w:val="7"/>
                            <w:w w:val="128"/>
                            <w:sz w:val="16"/>
                          </w:rPr>
                          <w:t xml:space="preserve"> </w:t>
                        </w:r>
                        <w:r>
                          <w:rPr>
                            <w:w w:val="128"/>
                            <w:sz w:val="16"/>
                          </w:rPr>
                          <w:t>for</w:t>
                        </w:r>
                        <w:r>
                          <w:rPr>
                            <w:spacing w:val="7"/>
                            <w:w w:val="128"/>
                            <w:sz w:val="16"/>
                          </w:rPr>
                          <w:t xml:space="preserve"> </w:t>
                        </w:r>
                        <w:r>
                          <w:rPr>
                            <w:w w:val="128"/>
                            <w:sz w:val="16"/>
                          </w:rPr>
                          <w:t>discovery</w:t>
                        </w:r>
                        <w:r>
                          <w:rPr>
                            <w:spacing w:val="7"/>
                            <w:w w:val="128"/>
                            <w:sz w:val="16"/>
                          </w:rPr>
                          <w:t xml:space="preserve"> </w:t>
                        </w:r>
                        <w:r>
                          <w:rPr>
                            <w:w w:val="128"/>
                            <w:sz w:val="16"/>
                          </w:rPr>
                          <w:t>sub-package.</w:t>
                        </w:r>
                      </w:p>
                    </w:txbxContent>
                  </v:textbox>
                </v:rect>
                <v:rect id="Rectangle 2965" o:spid="_x0000_s1473" style="position:absolute;left:1352;top:15801;width:1402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scO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BdlscOxQAAAN0AAAAP&#10;AAAAAAAAAAAAAAAAAAcCAABkcnMvZG93bnJldi54bWxQSwUGAAAAAAMAAwC3AAAA+QIAAAAA&#10;" filled="f" stroked="f">
                  <v:textbox inset="0,0,0,0">
                    <w:txbxContent>
                      <w:p w14:paraId="3027C1D7" w14:textId="77777777" w:rsidR="00294FC8" w:rsidRDefault="00106299">
                        <w:pPr>
                          <w:spacing w:after="160" w:line="259" w:lineRule="auto"/>
                          <w:ind w:left="0" w:firstLine="0"/>
                        </w:pPr>
                        <w:r>
                          <w:rPr>
                            <w:w w:val="125"/>
                            <w:sz w:val="16"/>
                          </w:rPr>
                          <w:t>./einvoice/discovery</w:t>
                        </w:r>
                      </w:p>
                    </w:txbxContent>
                  </v:textbox>
                </v:rect>
                <v:rect id="Rectangle 2966" o:spid="_x0000_s1474" style="position:absolute;left:1352;top:17463;width:13412;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" filled="f" stroked="f">
                  <v:textbox inset="0,0,0,0">
                    <w:txbxContent>
                      <w:p w14:paraId="52C9CB96" w14:textId="77777777" w:rsidR="00294FC8" w:rsidRDefault="00106299">
                        <w:pPr>
                          <w:spacing w:after="160" w:line="259" w:lineRule="auto"/>
                          <w:ind w:left="0" w:firstLine="0"/>
                        </w:pPr>
                        <w:r>
                          <w:rPr>
                            <w:w w:val="126"/>
                            <w:sz w:val="16"/>
                          </w:rPr>
                          <w:t>/web_response.log</w:t>
                        </w:r>
                      </w:p>
                    </w:txbxContent>
                  </v:textbox>
                </v:rect>
                <v:rect id="Rectangle 2967" o:spid="_x0000_s1475" style="position:absolute;left:23658;top:15801;width:4937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" filled="f" stroked="f">
                  <v:textbox inset="0,0,0,0">
                    <w:txbxContent>
                      <w:p w14:paraId="25A544B7" w14:textId="77777777" w:rsidR="00294FC8" w:rsidRDefault="00106299">
                        <w:pPr>
                          <w:spacing w:after="160" w:line="259" w:lineRule="auto"/>
                          <w:ind w:left="0" w:firstLine="0"/>
                        </w:pPr>
                        <w:r>
                          <w:rPr>
                            <w:w w:val="127"/>
                            <w:sz w:val="16"/>
                          </w:rPr>
                          <w:t>Response</w:t>
                        </w:r>
                        <w:r>
                          <w:rPr>
                            <w:spacing w:val="7"/>
                            <w:w w:val="127"/>
                            <w:sz w:val="16"/>
                          </w:rPr>
                          <w:t xml:space="preserve"> </w:t>
                        </w:r>
                        <w:r>
                          <w:rPr>
                            <w:w w:val="127"/>
                            <w:sz w:val="16"/>
                          </w:rPr>
                          <w:t>logging</w:t>
                        </w:r>
                        <w:r>
                          <w:rPr>
                            <w:spacing w:val="7"/>
                            <w:w w:val="127"/>
                            <w:sz w:val="16"/>
                          </w:rPr>
                          <w:t xml:space="preserve"> </w:t>
                        </w:r>
                        <w:r>
                          <w:rPr>
                            <w:w w:val="127"/>
                            <w:sz w:val="16"/>
                          </w:rPr>
                          <w:t>to</w:t>
                        </w:r>
                        <w:r>
                          <w:rPr>
                            <w:spacing w:val="7"/>
                            <w:w w:val="127"/>
                            <w:sz w:val="16"/>
                          </w:rPr>
                          <w:t xml:space="preserve"> </w:t>
                        </w:r>
                        <w:r>
                          <w:rPr>
                            <w:w w:val="127"/>
                            <w:sz w:val="16"/>
                          </w:rPr>
                          <w:t>feed</w:t>
                        </w:r>
                        <w:r>
                          <w:rPr>
                            <w:spacing w:val="7"/>
                            <w:w w:val="127"/>
                            <w:sz w:val="16"/>
                          </w:rPr>
                          <w:t xml:space="preserve"> </w:t>
                        </w:r>
                        <w:r>
                          <w:rPr>
                            <w:w w:val="127"/>
                            <w:sz w:val="16"/>
                          </w:rPr>
                          <w:t>into</w:t>
                        </w:r>
                        <w:r>
                          <w:rPr>
                            <w:spacing w:val="7"/>
                            <w:w w:val="127"/>
                            <w:sz w:val="16"/>
                          </w:rPr>
                          <w:t xml:space="preserve"> </w:t>
                        </w:r>
                        <w:r>
                          <w:rPr>
                            <w:w w:val="127"/>
                            <w:sz w:val="16"/>
                          </w:rPr>
                          <w:t>a</w:t>
                        </w:r>
                        <w:r>
                          <w:rPr>
                            <w:spacing w:val="7"/>
                            <w:w w:val="127"/>
                            <w:sz w:val="16"/>
                          </w:rPr>
                          <w:t xml:space="preserve"> </w:t>
                        </w:r>
                        <w:r>
                          <w:rPr>
                            <w:w w:val="127"/>
                            <w:sz w:val="16"/>
                          </w:rPr>
                          <w:t>webservice</w:t>
                        </w:r>
                        <w:r>
                          <w:rPr>
                            <w:spacing w:val="7"/>
                            <w:w w:val="127"/>
                            <w:sz w:val="16"/>
                          </w:rPr>
                          <w:t xml:space="preserve"> </w:t>
                        </w:r>
                        <w:r>
                          <w:rPr>
                            <w:w w:val="127"/>
                            <w:sz w:val="16"/>
                          </w:rPr>
                          <w:t>for</w:t>
                        </w:r>
                        <w:r>
                          <w:rPr>
                            <w:spacing w:val="7"/>
                            <w:w w:val="127"/>
                            <w:sz w:val="16"/>
                          </w:rPr>
                          <w:t xml:space="preserve"> </w:t>
                        </w:r>
                        <w:r>
                          <w:rPr>
                            <w:w w:val="127"/>
                            <w:sz w:val="16"/>
                          </w:rPr>
                          <w:t>discovery</w:t>
                        </w:r>
                        <w:r>
                          <w:rPr>
                            <w:spacing w:val="7"/>
                            <w:w w:val="127"/>
                            <w:sz w:val="16"/>
                          </w:rPr>
                          <w:t xml:space="preserve"> </w:t>
                        </w:r>
                        <w:r>
                          <w:rPr>
                            <w:w w:val="127"/>
                            <w:sz w:val="16"/>
                          </w:rPr>
                          <w:t>sub-package.</w:t>
                        </w:r>
                      </w:p>
                    </w:txbxContent>
                  </v:textbox>
                </v:rect>
                <v:rect id="Rectangle 2968" o:spid="_x0000_s1476" style="position:absolute;left:1352;top:21127;width:10761;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" filled="f" stroked="f">
                  <v:textbox inset="0,0,0,0">
                    <w:txbxContent>
                      <w:p w14:paraId="3E408E0D" w14:textId="77777777" w:rsidR="00294FC8" w:rsidRDefault="00106299">
                        <w:pPr>
                          <w:spacing w:after="160" w:line="259" w:lineRule="auto"/>
                          <w:ind w:left="0" w:firstLine="0"/>
                        </w:pPr>
                        <w:r>
                          <w:rPr>
                            <w:w w:val="126"/>
                            <w:sz w:val="16"/>
                          </w:rPr>
                          <w:t>./einvoice/docs</w:t>
                        </w:r>
                      </w:p>
                    </w:txbxContent>
                  </v:textbox>
                </v:rect>
                <v:rect id="Rectangle 2969" o:spid="_x0000_s1477" style="position:absolute;left:23658;top:21127;width:3943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" filled="f" stroked="f">
                  <v:textbox inset="0,0,0,0">
                    <w:txbxContent>
                      <w:p w14:paraId="1DA63C1B" w14:textId="77777777" w:rsidR="00294FC8" w:rsidRDefault="00106299">
                        <w:pPr>
                          <w:spacing w:after="160" w:line="259" w:lineRule="auto"/>
                          <w:ind w:left="0" w:firstLine="0"/>
                        </w:pPr>
                        <w:r>
                          <w:rPr>
                            <w:w w:val="122"/>
                            <w:sz w:val="16"/>
                          </w:rPr>
                          <w:t>Markdown</w:t>
                        </w:r>
                        <w:r>
                          <w:rPr>
                            <w:spacing w:val="7"/>
                            <w:w w:val="122"/>
                            <w:sz w:val="16"/>
                          </w:rPr>
                          <w:t xml:space="preserve"> </w:t>
                        </w:r>
                        <w:r>
                          <w:rPr>
                            <w:w w:val="122"/>
                            <w:sz w:val="16"/>
                          </w:rPr>
                          <w:t>files</w:t>
                        </w:r>
                        <w:r>
                          <w:rPr>
                            <w:spacing w:val="7"/>
                            <w:w w:val="122"/>
                            <w:sz w:val="16"/>
                          </w:rPr>
                          <w:t xml:space="preserve"> </w:t>
                        </w:r>
                        <w:r>
                          <w:rPr>
                            <w:w w:val="122"/>
                            <w:sz w:val="16"/>
                          </w:rPr>
                          <w:t>compiled</w:t>
                        </w:r>
                        <w:r>
                          <w:rPr>
                            <w:spacing w:val="7"/>
                            <w:w w:val="122"/>
                            <w:sz w:val="16"/>
                          </w:rPr>
                          <w:t xml:space="preserve"> </w:t>
                        </w:r>
                        <w:r>
                          <w:rPr>
                            <w:w w:val="122"/>
                            <w:sz w:val="16"/>
                          </w:rPr>
                          <w:t>into</w:t>
                        </w:r>
                        <w:r>
                          <w:rPr>
                            <w:spacing w:val="7"/>
                            <w:w w:val="122"/>
                            <w:sz w:val="16"/>
                          </w:rPr>
                          <w:t xml:space="preserve"> </w:t>
                        </w:r>
                        <w:r>
                          <w:rPr>
                            <w:w w:val="122"/>
                            <w:sz w:val="16"/>
                          </w:rPr>
                          <w:t>the</w:t>
                        </w:r>
                        <w:r>
                          <w:rPr>
                            <w:spacing w:val="7"/>
                            <w:w w:val="122"/>
                            <w:sz w:val="16"/>
                          </w:rPr>
                          <w:t xml:space="preserve"> </w:t>
                        </w:r>
                        <w:r>
                          <w:rPr>
                            <w:w w:val="122"/>
                            <w:sz w:val="16"/>
                          </w:rPr>
                          <w:t>project</w:t>
                        </w:r>
                        <w:r>
                          <w:rPr>
                            <w:spacing w:val="7"/>
                            <w:w w:val="122"/>
                            <w:sz w:val="16"/>
                          </w:rPr>
                          <w:t xml:space="preserve"> </w:t>
                        </w:r>
                        <w:r>
                          <w:rPr>
                            <w:w w:val="122"/>
                            <w:sz w:val="16"/>
                          </w:rPr>
                          <w:t>documentation.</w:t>
                        </w:r>
                      </w:p>
                    </w:txbxContent>
                  </v:textbox>
                </v:rect>
                <v:rect id="Rectangle 2970" o:spid="_x0000_s1478" style="position:absolute;left:1352;top:24790;width:1843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" filled="f" stroked="f">
                  <v:textbox inset="0,0,0,0">
                    <w:txbxContent>
                      <w:p w14:paraId="36BF0E7F" w14:textId="77777777" w:rsidR="00294FC8" w:rsidRDefault="00106299">
                        <w:pPr>
                          <w:spacing w:after="160" w:line="259" w:lineRule="auto"/>
                          <w:ind w:left="0" w:firstLine="0"/>
                        </w:pPr>
                        <w:r>
                          <w:rPr>
                            <w:w w:val="125"/>
                            <w:sz w:val="16"/>
                          </w:rPr>
                          <w:t>./einvoice/docs/jupyterlab</w:t>
                        </w:r>
                      </w:p>
                    </w:txbxContent>
                  </v:textbox>
                </v:rect>
                <v:rect id="Rectangle 2971" o:spid="_x0000_s1479" style="position:absolute;left:23658;top:24790;width:4982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" filled="f" stroked="f">
                  <v:textbox inset="0,0,0,0">
                    <w:txbxContent>
                      <w:p w14:paraId="2BD2CB83" w14:textId="77777777" w:rsidR="00294FC8" w:rsidRDefault="00106299">
                        <w:pPr>
                          <w:spacing w:after="160" w:line="259" w:lineRule="auto"/>
                          <w:ind w:left="0" w:firstLine="0"/>
                        </w:pPr>
                        <w:r>
                          <w:rPr>
                            <w:w w:val="127"/>
                            <w:sz w:val="16"/>
                          </w:rPr>
                          <w:t>Stored</w:t>
                        </w:r>
                        <w:r>
                          <w:rPr>
                            <w:spacing w:val="7"/>
                            <w:w w:val="127"/>
                            <w:sz w:val="16"/>
                          </w:rPr>
                          <w:t xml:space="preserve"> </w:t>
                        </w:r>
                        <w:r>
                          <w:rPr>
                            <w:w w:val="127"/>
                            <w:sz w:val="16"/>
                          </w:rPr>
                          <w:t>JupyterLab</w:t>
                        </w:r>
                        <w:r>
                          <w:rPr>
                            <w:spacing w:val="7"/>
                            <w:w w:val="127"/>
                            <w:sz w:val="16"/>
                          </w:rPr>
                          <w:t xml:space="preserve"> </w:t>
                        </w:r>
                        <w:r>
                          <w:rPr>
                            <w:w w:val="127"/>
                            <w:sz w:val="16"/>
                          </w:rPr>
                          <w:t>sandboxes</w:t>
                        </w:r>
                        <w:r>
                          <w:rPr>
                            <w:spacing w:val="7"/>
                            <w:w w:val="127"/>
                            <w:sz w:val="16"/>
                          </w:rPr>
                          <w:t xml:space="preserve"> </w:t>
                        </w:r>
                        <w:r>
                          <w:rPr>
                            <w:w w:val="127"/>
                            <w:sz w:val="16"/>
                          </w:rPr>
                          <w:t>which</w:t>
                        </w:r>
                        <w:r>
                          <w:rPr>
                            <w:spacing w:val="7"/>
                            <w:w w:val="127"/>
                            <w:sz w:val="16"/>
                          </w:rPr>
                          <w:t xml:space="preserve"> </w:t>
                        </w:r>
                        <w:r>
                          <w:rPr>
                            <w:w w:val="127"/>
                            <w:sz w:val="16"/>
                          </w:rPr>
                          <w:t>may</w:t>
                        </w:r>
                        <w:r>
                          <w:rPr>
                            <w:spacing w:val="7"/>
                            <w:w w:val="127"/>
                            <w:sz w:val="16"/>
                          </w:rPr>
                          <w:t xml:space="preserve"> </w:t>
                        </w:r>
                        <w:r>
                          <w:rPr>
                            <w:w w:val="127"/>
                            <w:sz w:val="16"/>
                          </w:rPr>
                          <w:t>be</w:t>
                        </w:r>
                        <w:r>
                          <w:rPr>
                            <w:spacing w:val="7"/>
                            <w:w w:val="127"/>
                            <w:sz w:val="16"/>
                          </w:rPr>
                          <w:t xml:space="preserve"> </w:t>
                        </w:r>
                        <w:r>
                          <w:rPr>
                            <w:w w:val="127"/>
                            <w:sz w:val="16"/>
                          </w:rPr>
                          <w:t>shared</w:t>
                        </w:r>
                        <w:r>
                          <w:rPr>
                            <w:spacing w:val="7"/>
                            <w:w w:val="127"/>
                            <w:sz w:val="16"/>
                          </w:rPr>
                          <w:t xml:space="preserve"> </w:t>
                        </w:r>
                        <w:r>
                          <w:rPr>
                            <w:w w:val="127"/>
                            <w:sz w:val="16"/>
                          </w:rPr>
                          <w:t>via</w:t>
                        </w:r>
                        <w:r>
                          <w:rPr>
                            <w:spacing w:val="7"/>
                            <w:w w:val="127"/>
                            <w:sz w:val="16"/>
                          </w:rPr>
                          <w:t xml:space="preserve"> </w:t>
                        </w:r>
                        <w:r>
                          <w:rPr>
                            <w:w w:val="127"/>
                            <w:sz w:val="16"/>
                          </w:rPr>
                          <w:t>Google</w:t>
                        </w:r>
                        <w:r>
                          <w:rPr>
                            <w:spacing w:val="7"/>
                            <w:w w:val="127"/>
                            <w:sz w:val="16"/>
                          </w:rPr>
                          <w:t xml:space="preserve"> </w:t>
                        </w:r>
                        <w:r>
                          <w:rPr>
                            <w:w w:val="127"/>
                            <w:sz w:val="16"/>
                          </w:rPr>
                          <w:t>Colab</w:t>
                        </w:r>
                        <w:r>
                          <w:rPr>
                            <w:spacing w:val="7"/>
                            <w:w w:val="127"/>
                            <w:sz w:val="16"/>
                          </w:rPr>
                          <w:t xml:space="preserve"> </w:t>
                        </w:r>
                        <w:r>
                          <w:rPr>
                            <w:w w:val="127"/>
                            <w:sz w:val="16"/>
                          </w:rPr>
                          <w:t>or</w:t>
                        </w:r>
                      </w:p>
                    </w:txbxContent>
                  </v:textbox>
                </v:rect>
                <v:rect id="Rectangle 2972" o:spid="_x0000_s1480" style="position:absolute;left:23658;top:26453;width:3539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" filled="f" stroked="f">
                  <v:textbox inset="0,0,0,0">
                    <w:txbxContent>
                      <w:p w14:paraId="4386F6E9" w14:textId="77777777" w:rsidR="00294FC8" w:rsidRDefault="00106299">
                        <w:pPr>
                          <w:spacing w:after="160" w:line="259" w:lineRule="auto"/>
                          <w:ind w:left="0" w:firstLine="0"/>
                        </w:pPr>
                        <w:r>
                          <w:rPr>
                            <w:w w:val="126"/>
                            <w:sz w:val="16"/>
                          </w:rPr>
                          <w:t>downloaded</w:t>
                        </w:r>
                        <w:r>
                          <w:rPr>
                            <w:spacing w:val="7"/>
                            <w:w w:val="126"/>
                            <w:sz w:val="16"/>
                          </w:rPr>
                          <w:t xml:space="preserve"> </w:t>
                        </w:r>
                        <w:r>
                          <w:rPr>
                            <w:w w:val="126"/>
                            <w:sz w:val="16"/>
                          </w:rPr>
                          <w:t>and</w:t>
                        </w:r>
                        <w:r>
                          <w:rPr>
                            <w:spacing w:val="7"/>
                            <w:w w:val="126"/>
                            <w:sz w:val="16"/>
                          </w:rPr>
                          <w:t xml:space="preserve"> </w:t>
                        </w:r>
                        <w:r>
                          <w:rPr>
                            <w:w w:val="126"/>
                            <w:sz w:val="16"/>
                          </w:rPr>
                          <w:t>run</w:t>
                        </w:r>
                        <w:r>
                          <w:rPr>
                            <w:spacing w:val="7"/>
                            <w:w w:val="126"/>
                            <w:sz w:val="16"/>
                          </w:rPr>
                          <w:t xml:space="preserve"> </w:t>
                        </w:r>
                        <w:r>
                          <w:rPr>
                            <w:w w:val="126"/>
                            <w:sz w:val="16"/>
                          </w:rPr>
                          <w:t>on</w:t>
                        </w:r>
                        <w:r>
                          <w:rPr>
                            <w:spacing w:val="7"/>
                            <w:w w:val="126"/>
                            <w:sz w:val="16"/>
                          </w:rPr>
                          <w:t xml:space="preserve"> </w:t>
                        </w:r>
                        <w:r>
                          <w:rPr>
                            <w:w w:val="126"/>
                            <w:sz w:val="16"/>
                          </w:rPr>
                          <w:t>a</w:t>
                        </w:r>
                        <w:r>
                          <w:rPr>
                            <w:spacing w:val="7"/>
                            <w:w w:val="126"/>
                            <w:sz w:val="16"/>
                          </w:rPr>
                          <w:t xml:space="preserve"> </w:t>
                        </w:r>
                        <w:r>
                          <w:rPr>
                            <w:w w:val="126"/>
                            <w:sz w:val="16"/>
                          </w:rPr>
                          <w:t>Jupyter</w:t>
                        </w:r>
                        <w:r>
                          <w:rPr>
                            <w:spacing w:val="7"/>
                            <w:w w:val="126"/>
                            <w:sz w:val="16"/>
                          </w:rPr>
                          <w:t xml:space="preserve"> </w:t>
                        </w:r>
                        <w:r>
                          <w:rPr>
                            <w:w w:val="126"/>
                            <w:sz w:val="16"/>
                          </w:rPr>
                          <w:t>service</w:t>
                        </w:r>
                        <w:r>
                          <w:rPr>
                            <w:spacing w:val="7"/>
                            <w:w w:val="126"/>
                            <w:sz w:val="16"/>
                          </w:rPr>
                          <w:t xml:space="preserve"> </w:t>
                        </w:r>
                        <w:r>
                          <w:rPr>
                            <w:w w:val="126"/>
                            <w:sz w:val="16"/>
                          </w:rPr>
                          <w:t>instance.</w:t>
                        </w:r>
                      </w:p>
                    </w:txbxContent>
                  </v:textbox>
                </v:rect>
                <v:rect id="Rectangle 2973" o:spid="_x0000_s1481" style="position:absolute;left:1352;top:30116;width:13741;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mw8xgAAAN0AAAAPAAAAZHJzL2Rvd25yZXYueG1sRI9Ba8JA&#10;FITvgv9heQVvuqlC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OOpsPMYAAADdAAAA&#10;DwAAAAAAAAAAAAAAAAAHAgAAZHJzL2Rvd25yZXYueG1sUEsFBgAAAAADAAMAtwAAAPoCAAAAAA==&#10;" filled="f" stroked="f">
                  <v:textbox inset="0,0,0,0">
                    <w:txbxContent>
                      <w:p w14:paraId="4703EB40" w14:textId="77777777" w:rsidR="00294FC8" w:rsidRDefault="00106299">
                        <w:pPr>
                          <w:spacing w:after="160" w:line="259" w:lineRule="auto"/>
                          <w:ind w:left="0" w:firstLine="0"/>
                        </w:pPr>
                        <w:r>
                          <w:rPr>
                            <w:w w:val="126"/>
                            <w:sz w:val="16"/>
                          </w:rPr>
                          <w:t>./einvoice/docs/pdf</w:t>
                        </w:r>
                      </w:p>
                    </w:txbxContent>
                  </v:textbox>
                </v:rect>
                <v:rect id="Rectangle 2974" o:spid="_x0000_s1482" style="position:absolute;left:23658;top:30116;width:4371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RIxgAAAN0AAAAPAAAAZHJzL2Rvd25yZXYueG1sRI9Ba8JA&#10;FITvgv9heQVvuqlI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twP0SMYAAADdAAAA&#10;DwAAAAAAAAAAAAAAAAAHAgAAZHJzL2Rvd25yZXYueG1sUEsFBgAAAAADAAMAtwAAAPoCAAAAAA==&#10;" filled="f" stroked="f">
                  <v:textbox inset="0,0,0,0">
                    <w:txbxContent>
                      <w:p w14:paraId="4375C9AE" w14:textId="77777777" w:rsidR="00294FC8" w:rsidRDefault="00106299">
                        <w:pPr>
                          <w:spacing w:after="160" w:line="259" w:lineRule="auto"/>
                          <w:ind w:left="0" w:firstLine="0"/>
                        </w:pPr>
                        <w:r>
                          <w:rPr>
                            <w:w w:val="125"/>
                            <w:sz w:val="16"/>
                          </w:rPr>
                          <w:t>Stored</w:t>
                        </w:r>
                        <w:r>
                          <w:rPr>
                            <w:spacing w:val="7"/>
                            <w:w w:val="125"/>
                            <w:sz w:val="16"/>
                          </w:rPr>
                          <w:t xml:space="preserve"> </w:t>
                        </w:r>
                        <w:r>
                          <w:rPr>
                            <w:w w:val="125"/>
                            <w:sz w:val="16"/>
                          </w:rPr>
                          <w:t>PDF</w:t>
                        </w:r>
                        <w:r>
                          <w:rPr>
                            <w:spacing w:val="7"/>
                            <w:w w:val="125"/>
                            <w:sz w:val="16"/>
                          </w:rPr>
                          <w:t xml:space="preserve"> </w:t>
                        </w:r>
                        <w:r>
                          <w:rPr>
                            <w:w w:val="125"/>
                            <w:sz w:val="16"/>
                          </w:rPr>
                          <w:t>files</w:t>
                        </w:r>
                        <w:r>
                          <w:rPr>
                            <w:spacing w:val="7"/>
                            <w:w w:val="125"/>
                            <w:sz w:val="16"/>
                          </w:rPr>
                          <w:t xml:space="preserve"> </w:t>
                        </w:r>
                        <w:r>
                          <w:rPr>
                            <w:w w:val="125"/>
                            <w:sz w:val="16"/>
                          </w:rPr>
                          <w:t>(entity</w:t>
                        </w:r>
                        <w:r>
                          <w:rPr>
                            <w:spacing w:val="7"/>
                            <w:w w:val="125"/>
                            <w:sz w:val="16"/>
                          </w:rPr>
                          <w:t xml:space="preserve"> </w:t>
                        </w:r>
                        <w:r>
                          <w:rPr>
                            <w:w w:val="125"/>
                            <w:sz w:val="16"/>
                          </w:rPr>
                          <w:t>diagrams)</w:t>
                        </w:r>
                        <w:r>
                          <w:rPr>
                            <w:spacing w:val="7"/>
                            <w:w w:val="125"/>
                            <w:sz w:val="16"/>
                          </w:rPr>
                          <w:t xml:space="preserve"> </w:t>
                        </w:r>
                        <w:r>
                          <w:rPr>
                            <w:w w:val="125"/>
                            <w:sz w:val="16"/>
                          </w:rPr>
                          <w:t>which</w:t>
                        </w:r>
                        <w:r>
                          <w:rPr>
                            <w:spacing w:val="7"/>
                            <w:w w:val="125"/>
                            <w:sz w:val="16"/>
                          </w:rPr>
                          <w:t xml:space="preserve"> </w:t>
                        </w:r>
                        <w:r>
                          <w:rPr>
                            <w:w w:val="125"/>
                            <w:sz w:val="16"/>
                          </w:rPr>
                          <w:t>may</w:t>
                        </w:r>
                        <w:r>
                          <w:rPr>
                            <w:spacing w:val="7"/>
                            <w:w w:val="125"/>
                            <w:sz w:val="16"/>
                          </w:rPr>
                          <w:t xml:space="preserve"> </w:t>
                        </w:r>
                        <w:r>
                          <w:rPr>
                            <w:w w:val="125"/>
                            <w:sz w:val="16"/>
                          </w:rPr>
                          <w:t>be</w:t>
                        </w:r>
                        <w:r>
                          <w:rPr>
                            <w:spacing w:val="7"/>
                            <w:w w:val="125"/>
                            <w:sz w:val="16"/>
                          </w:rPr>
                          <w:t xml:space="preserve"> </w:t>
                        </w:r>
                        <w:r>
                          <w:rPr>
                            <w:w w:val="125"/>
                            <w:sz w:val="16"/>
                          </w:rPr>
                          <w:t>included</w:t>
                        </w:r>
                        <w:r>
                          <w:rPr>
                            <w:spacing w:val="7"/>
                            <w:w w:val="125"/>
                            <w:sz w:val="16"/>
                          </w:rPr>
                          <w:t xml:space="preserve"> </w:t>
                        </w:r>
                        <w:r>
                          <w:rPr>
                            <w:w w:val="125"/>
                            <w:sz w:val="16"/>
                          </w:rPr>
                          <w:t>in</w:t>
                        </w:r>
                        <w:r>
                          <w:rPr>
                            <w:spacing w:val="7"/>
                            <w:w w:val="125"/>
                            <w:sz w:val="16"/>
                          </w:rPr>
                          <w:t xml:space="preserve"> </w:t>
                        </w:r>
                        <w:r>
                          <w:rPr>
                            <w:w w:val="125"/>
                            <w:sz w:val="16"/>
                          </w:rPr>
                          <w:t>the</w:t>
                        </w:r>
                      </w:p>
                    </w:txbxContent>
                  </v:textbox>
                </v:rect>
                <v:rect id="Rectangle 2975" o:spid="_x0000_s1483" style="position:absolute;left:23658;top:31778;width:1104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1HTxgAAAN0AAAAPAAAAZHJzL2Rvd25yZXYueG1sRI9Ba8JA&#10;FITvgv9heQVvuqlg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2E9R08YAAADdAAAA&#10;DwAAAAAAAAAAAAAAAAAHAgAAZHJzL2Rvd25yZXYueG1sUEsFBgAAAAADAAMAtwAAAPoCAAAAAA==&#10;" filled="f" stroked="f">
                  <v:textbox inset="0,0,0,0">
                    <w:txbxContent>
                      <w:p w14:paraId="258B1404" w14:textId="77777777" w:rsidR="00294FC8" w:rsidRDefault="00106299">
                        <w:pPr>
                          <w:spacing w:after="160" w:line="259" w:lineRule="auto"/>
                          <w:ind w:left="0" w:firstLine="0"/>
                        </w:pPr>
                        <w:r>
                          <w:rPr>
                            <w:w w:val="124"/>
                            <w:sz w:val="16"/>
                          </w:rPr>
                          <w:t>documentation.</w:t>
                        </w:r>
                      </w:p>
                    </w:txbxContent>
                  </v:textbox>
                </v:rect>
                <v:rect id="Rectangle 2976" o:spid="_x0000_s1484" style="position:absolute;left:1352;top:35442;width:1615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" filled="f" stroked="f">
                  <v:textbox inset="0,0,0,0">
                    <w:txbxContent>
                      <w:p w14:paraId="7CB10737" w14:textId="77777777" w:rsidR="00294FC8" w:rsidRDefault="00106299">
                        <w:pPr>
                          <w:spacing w:after="160" w:line="259" w:lineRule="auto"/>
                          <w:ind w:left="0" w:firstLine="0"/>
                        </w:pPr>
                        <w:r>
                          <w:rPr>
                            <w:w w:val="125"/>
                            <w:sz w:val="16"/>
                          </w:rPr>
                          <w:t>./einvoice/docs/drawio</w:t>
                        </w:r>
                      </w:p>
                    </w:txbxContent>
                  </v:textbox>
                </v:rect>
                <v:rect id="Rectangle 2977" o:spid="_x0000_s1485" style="position:absolute;left:23658;top:35442;width:49970;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Wo/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" filled="f" stroked="f">
                  <v:textbox inset="0,0,0,0">
                    <w:txbxContent>
                      <w:p w14:paraId="6A9EE807" w14:textId="77777777" w:rsidR="00294FC8" w:rsidRDefault="00106299">
                        <w:pPr>
                          <w:spacing w:after="160" w:line="259" w:lineRule="auto"/>
                          <w:ind w:left="0" w:firstLine="0"/>
                        </w:pPr>
                        <w:r>
                          <w:rPr>
                            <w:w w:val="126"/>
                            <w:sz w:val="16"/>
                          </w:rPr>
                          <w:t>Stored</w:t>
                        </w:r>
                        <w:r>
                          <w:rPr>
                            <w:spacing w:val="7"/>
                            <w:w w:val="126"/>
                            <w:sz w:val="16"/>
                          </w:rPr>
                          <w:t xml:space="preserve"> </w:t>
                        </w:r>
                        <w:r>
                          <w:rPr>
                            <w:w w:val="126"/>
                            <w:sz w:val="16"/>
                          </w:rPr>
                          <w:t>PDF</w:t>
                        </w:r>
                        <w:r>
                          <w:rPr>
                            <w:spacing w:val="7"/>
                            <w:w w:val="126"/>
                            <w:sz w:val="16"/>
                          </w:rPr>
                          <w:t xml:space="preserve"> </w:t>
                        </w:r>
                        <w:r>
                          <w:rPr>
                            <w:w w:val="126"/>
                            <w:sz w:val="16"/>
                          </w:rPr>
                          <w:t>files</w:t>
                        </w:r>
                        <w:r>
                          <w:rPr>
                            <w:spacing w:val="7"/>
                            <w:w w:val="126"/>
                            <w:sz w:val="16"/>
                          </w:rPr>
                          <w:t xml:space="preserve"> </w:t>
                        </w:r>
                        <w:r>
                          <w:rPr>
                            <w:w w:val="126"/>
                            <w:sz w:val="16"/>
                          </w:rPr>
                          <w:t>(vector</w:t>
                        </w:r>
                        <w:r>
                          <w:rPr>
                            <w:spacing w:val="7"/>
                            <w:w w:val="126"/>
                            <w:sz w:val="16"/>
                          </w:rPr>
                          <w:t xml:space="preserve"> </w:t>
                        </w:r>
                        <w:r>
                          <w:rPr>
                            <w:w w:val="126"/>
                            <w:sz w:val="16"/>
                          </w:rPr>
                          <w:t>graphic</w:t>
                        </w:r>
                        <w:r>
                          <w:rPr>
                            <w:spacing w:val="7"/>
                            <w:w w:val="126"/>
                            <w:sz w:val="16"/>
                          </w:rPr>
                          <w:t xml:space="preserve"> </w:t>
                        </w:r>
                        <w:r>
                          <w:rPr>
                            <w:w w:val="126"/>
                            <w:sz w:val="16"/>
                          </w:rPr>
                          <w:t>diagrams)</w:t>
                        </w:r>
                        <w:r>
                          <w:rPr>
                            <w:spacing w:val="7"/>
                            <w:w w:val="126"/>
                            <w:sz w:val="16"/>
                          </w:rPr>
                          <w:t xml:space="preserve"> </w:t>
                        </w:r>
                        <w:r>
                          <w:rPr>
                            <w:w w:val="126"/>
                            <w:sz w:val="16"/>
                          </w:rPr>
                          <w:t>which</w:t>
                        </w:r>
                        <w:r>
                          <w:rPr>
                            <w:spacing w:val="7"/>
                            <w:w w:val="126"/>
                            <w:sz w:val="16"/>
                          </w:rPr>
                          <w:t xml:space="preserve"> </w:t>
                        </w:r>
                        <w:r>
                          <w:rPr>
                            <w:w w:val="126"/>
                            <w:sz w:val="16"/>
                          </w:rPr>
                          <w:t>may</w:t>
                        </w:r>
                        <w:r>
                          <w:rPr>
                            <w:spacing w:val="7"/>
                            <w:w w:val="126"/>
                            <w:sz w:val="16"/>
                          </w:rPr>
                          <w:t xml:space="preserve"> </w:t>
                        </w:r>
                        <w:r>
                          <w:rPr>
                            <w:w w:val="126"/>
                            <w:sz w:val="16"/>
                          </w:rPr>
                          <w:t>be</w:t>
                        </w:r>
                        <w:r>
                          <w:rPr>
                            <w:spacing w:val="7"/>
                            <w:w w:val="126"/>
                            <w:sz w:val="16"/>
                          </w:rPr>
                          <w:t xml:space="preserve"> </w:t>
                        </w:r>
                        <w:r>
                          <w:rPr>
                            <w:w w:val="126"/>
                            <w:sz w:val="16"/>
                          </w:rPr>
                          <w:t>included</w:t>
                        </w:r>
                        <w:r>
                          <w:rPr>
                            <w:spacing w:val="7"/>
                            <w:w w:val="126"/>
                            <w:sz w:val="16"/>
                          </w:rPr>
                          <w:t xml:space="preserve"> </w:t>
                        </w:r>
                        <w:r>
                          <w:rPr>
                            <w:w w:val="126"/>
                            <w:sz w:val="16"/>
                          </w:rPr>
                          <w:t>in</w:t>
                        </w:r>
                        <w:r>
                          <w:rPr>
                            <w:spacing w:val="7"/>
                            <w:w w:val="126"/>
                            <w:sz w:val="16"/>
                          </w:rPr>
                          <w:t xml:space="preserve"> </w:t>
                        </w:r>
                        <w:r>
                          <w:rPr>
                            <w:w w:val="126"/>
                            <w:sz w:val="16"/>
                          </w:rPr>
                          <w:t>the</w:t>
                        </w:r>
                      </w:p>
                    </w:txbxContent>
                  </v:textbox>
                </v:rect>
                <v:rect id="Rectangle 2978" o:spid="_x0000_s1486" style="position:absolute;left:23658;top:37104;width:1104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" filled="f" stroked="f">
                  <v:textbox inset="0,0,0,0">
                    <w:txbxContent>
                      <w:p w14:paraId="213841AE" w14:textId="77777777" w:rsidR="00294FC8" w:rsidRDefault="00106299">
                        <w:pPr>
                          <w:spacing w:after="160" w:line="259" w:lineRule="auto"/>
                          <w:ind w:left="0" w:firstLine="0"/>
                        </w:pPr>
                        <w:r>
                          <w:rPr>
                            <w:w w:val="124"/>
                            <w:sz w:val="16"/>
                          </w:rPr>
                          <w:t>documentation.</w:t>
                        </w:r>
                      </w:p>
                    </w:txbxContent>
                  </v:textbox>
                </v:rect>
                <v:rect id="Rectangle 2979" o:spid="_x0000_s1487" style="position:absolute;left:1352;top:40768;width:2158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" filled="f" stroked="f">
                  <v:textbox inset="0,0,0,0">
                    <w:txbxContent>
                      <w:p w14:paraId="5613E53F" w14:textId="77777777" w:rsidR="00294FC8" w:rsidRDefault="00106299">
                        <w:pPr>
                          <w:spacing w:after="160" w:line="259" w:lineRule="auto"/>
                          <w:ind w:left="0" w:firstLine="0"/>
                        </w:pPr>
                        <w:r>
                          <w:rPr>
                            <w:w w:val="123"/>
                            <w:sz w:val="16"/>
                          </w:rPr>
                          <w:t>./einvoice/discovery/tests/</w:t>
                        </w:r>
                        <w:r>
                          <w:rPr>
                            <w:spacing w:val="7"/>
                            <w:w w:val="123"/>
                            <w:sz w:val="16"/>
                          </w:rPr>
                          <w:t xml:space="preserve"> </w:t>
                        </w:r>
                        <w:r>
                          <w:rPr>
                            <w:w w:val="123"/>
                            <w:sz w:val="16"/>
                          </w:rPr>
                          <w:t>*.sh</w:t>
                        </w:r>
                      </w:p>
                    </w:txbxContent>
                  </v:textbox>
                </v:rect>
                <v:rect id="Rectangle 2980" o:spid="_x0000_s1488" style="position:absolute;left:23658;top:40768;width:4610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" filled="f" stroked="f">
                  <v:textbox inset="0,0,0,0">
                    <w:txbxContent>
                      <w:p w14:paraId="630CD34F" w14:textId="77777777" w:rsidR="00294FC8" w:rsidRDefault="00106299">
                        <w:pPr>
                          <w:spacing w:after="160" w:line="259" w:lineRule="auto"/>
                          <w:ind w:left="0" w:firstLine="0"/>
                        </w:pPr>
                        <w:r>
                          <w:rPr>
                            <w:w w:val="123"/>
                            <w:sz w:val="16"/>
                          </w:rPr>
                          <w:t>An</w:t>
                        </w:r>
                        <w:r>
                          <w:rPr>
                            <w:spacing w:val="7"/>
                            <w:w w:val="123"/>
                            <w:sz w:val="16"/>
                          </w:rPr>
                          <w:t xml:space="preserve"> </w:t>
                        </w:r>
                        <w:r>
                          <w:rPr>
                            <w:w w:val="123"/>
                            <w:sz w:val="16"/>
                          </w:rPr>
                          <w:t>assortment</w:t>
                        </w:r>
                        <w:r>
                          <w:rPr>
                            <w:spacing w:val="7"/>
                            <w:w w:val="123"/>
                            <w:sz w:val="16"/>
                          </w:rPr>
                          <w:t xml:space="preserve"> </w:t>
                        </w:r>
                        <w:r>
                          <w:rPr>
                            <w:w w:val="123"/>
                            <w:sz w:val="16"/>
                          </w:rPr>
                          <w:t>of</w:t>
                        </w:r>
                        <w:r>
                          <w:rPr>
                            <w:spacing w:val="7"/>
                            <w:w w:val="123"/>
                            <w:sz w:val="16"/>
                          </w:rPr>
                          <w:t xml:space="preserve"> </w:t>
                        </w:r>
                        <w:r>
                          <w:rPr>
                            <w:w w:val="123"/>
                            <w:sz w:val="16"/>
                          </w:rPr>
                          <w:t>shell</w:t>
                        </w:r>
                        <w:r>
                          <w:rPr>
                            <w:spacing w:val="7"/>
                            <w:w w:val="123"/>
                            <w:sz w:val="16"/>
                          </w:rPr>
                          <w:t xml:space="preserve"> </w:t>
                        </w:r>
                        <w:r>
                          <w:rPr>
                            <w:w w:val="123"/>
                            <w:sz w:val="16"/>
                          </w:rPr>
                          <w:t>scripts</w:t>
                        </w:r>
                        <w:r>
                          <w:rPr>
                            <w:spacing w:val="7"/>
                            <w:w w:val="123"/>
                            <w:sz w:val="16"/>
                          </w:rPr>
                          <w:t xml:space="preserve"> </w:t>
                        </w:r>
                        <w:r>
                          <w:rPr>
                            <w:w w:val="123"/>
                            <w:sz w:val="16"/>
                          </w:rPr>
                          <w:t>to</w:t>
                        </w:r>
                        <w:r>
                          <w:rPr>
                            <w:spacing w:val="7"/>
                            <w:w w:val="123"/>
                            <w:sz w:val="16"/>
                          </w:rPr>
                          <w:t xml:space="preserve"> </w:t>
                        </w:r>
                        <w:r>
                          <w:rPr>
                            <w:w w:val="123"/>
                            <w:sz w:val="16"/>
                          </w:rPr>
                          <w:t>run</w:t>
                        </w:r>
                        <w:r>
                          <w:rPr>
                            <w:spacing w:val="7"/>
                            <w:w w:val="123"/>
                            <w:sz w:val="16"/>
                          </w:rPr>
                          <w:t xml:space="preserve"> </w:t>
                        </w:r>
                        <w:r>
                          <w:rPr>
                            <w:w w:val="123"/>
                            <w:sz w:val="16"/>
                          </w:rPr>
                          <w:t>various</w:t>
                        </w:r>
                        <w:r>
                          <w:rPr>
                            <w:spacing w:val="7"/>
                            <w:w w:val="123"/>
                            <w:sz w:val="16"/>
                          </w:rPr>
                          <w:t xml:space="preserve"> </w:t>
                        </w:r>
                        <w:r>
                          <w:rPr>
                            <w:w w:val="123"/>
                            <w:sz w:val="16"/>
                          </w:rPr>
                          <w:t>linters</w:t>
                        </w:r>
                        <w:r>
                          <w:rPr>
                            <w:spacing w:val="7"/>
                            <w:w w:val="123"/>
                            <w:sz w:val="16"/>
                          </w:rPr>
                          <w:t xml:space="preserve"> </w:t>
                        </w:r>
                        <w:r>
                          <w:rPr>
                            <w:w w:val="123"/>
                            <w:sz w:val="16"/>
                          </w:rPr>
                          <w:t>on</w:t>
                        </w:r>
                        <w:r>
                          <w:rPr>
                            <w:spacing w:val="7"/>
                            <w:w w:val="123"/>
                            <w:sz w:val="16"/>
                          </w:rPr>
                          <w:t xml:space="preserve"> </w:t>
                        </w:r>
                        <w:r>
                          <w:rPr>
                            <w:w w:val="123"/>
                            <w:sz w:val="16"/>
                          </w:rPr>
                          <w:t>the</w:t>
                        </w:r>
                        <w:r>
                          <w:rPr>
                            <w:spacing w:val="7"/>
                            <w:w w:val="123"/>
                            <w:sz w:val="16"/>
                          </w:rPr>
                          <w:t xml:space="preserve"> </w:t>
                        </w:r>
                        <w:r>
                          <w:rPr>
                            <w:w w:val="123"/>
                            <w:sz w:val="16"/>
                          </w:rPr>
                          <w:t>modules.</w:t>
                        </w:r>
                      </w:p>
                    </w:txbxContent>
                  </v:textbox>
                </v:rect>
                <v:rect id="Rectangle 2981" o:spid="_x0000_s1489" style="position:absolute;left:23658;top:42430;width:5022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f3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s0WcLfm/AE5OYXAAD//wMAUEsBAi0AFAAGAAgAAAAhANvh9svuAAAAhQEAABMAAAAAAAAA&#10;AAAAAAAAAAAAAFtDb250ZW50X1R5cGVzXS54bWxQSwECLQAUAAYACAAAACEAWvQsW78AAAAVAQAA&#10;CwAAAAAAAAAAAAAAAAAfAQAAX3JlbHMvLnJlbHNQSwECLQAUAAYACAAAACEAkqEn98YAAADdAAAA&#10;DwAAAAAAAAAAAAAAAAAHAgAAZHJzL2Rvd25yZXYueG1sUEsFBgAAAAADAAMAtwAAAPoCAAAAAA==&#10;" filled="f" stroked="f">
                  <v:textbox inset="0,0,0,0">
                    <w:txbxContent>
                      <w:p w14:paraId="487C4A82" w14:textId="77777777" w:rsidR="00294FC8" w:rsidRDefault="00106299">
                        <w:pPr>
                          <w:spacing w:after="160" w:line="259" w:lineRule="auto"/>
                          <w:ind w:left="0" w:firstLine="0"/>
                        </w:pPr>
                        <w:r>
                          <w:rPr>
                            <w:w w:val="124"/>
                            <w:sz w:val="16"/>
                          </w:rPr>
                          <w:t>Includes</w:t>
                        </w:r>
                        <w:r>
                          <w:rPr>
                            <w:spacing w:val="7"/>
                            <w:w w:val="124"/>
                            <w:sz w:val="16"/>
                          </w:rPr>
                          <w:t xml:space="preserve"> </w:t>
                        </w:r>
                        <w:r>
                          <w:rPr>
                            <w:w w:val="124"/>
                            <w:sz w:val="16"/>
                          </w:rPr>
                          <w:t>pylint,</w:t>
                        </w:r>
                        <w:r>
                          <w:rPr>
                            <w:spacing w:val="7"/>
                            <w:w w:val="124"/>
                            <w:sz w:val="16"/>
                          </w:rPr>
                          <w:t xml:space="preserve"> </w:t>
                        </w:r>
                        <w:r>
                          <w:rPr>
                            <w:w w:val="124"/>
                            <w:sz w:val="16"/>
                          </w:rPr>
                          <w:t>mypy,</w:t>
                        </w:r>
                        <w:r>
                          <w:rPr>
                            <w:spacing w:val="7"/>
                            <w:w w:val="124"/>
                            <w:sz w:val="16"/>
                          </w:rPr>
                          <w:t xml:space="preserve"> </w:t>
                        </w:r>
                        <w:r>
                          <w:rPr>
                            <w:w w:val="124"/>
                            <w:sz w:val="16"/>
                          </w:rPr>
                          <w:t>flake8,</w:t>
                        </w:r>
                        <w:r>
                          <w:rPr>
                            <w:spacing w:val="7"/>
                            <w:w w:val="124"/>
                            <w:sz w:val="16"/>
                          </w:rPr>
                          <w:t xml:space="preserve"> </w:t>
                        </w:r>
                        <w:r>
                          <w:rPr>
                            <w:w w:val="124"/>
                            <w:sz w:val="16"/>
                          </w:rPr>
                          <w:t>pycodestyle,</w:t>
                        </w:r>
                        <w:r>
                          <w:rPr>
                            <w:spacing w:val="7"/>
                            <w:w w:val="124"/>
                            <w:sz w:val="16"/>
                          </w:rPr>
                          <w:t xml:space="preserve"> </w:t>
                        </w:r>
                        <w:r>
                          <w:rPr>
                            <w:w w:val="124"/>
                            <w:sz w:val="16"/>
                          </w:rPr>
                          <w:t>pydocstyle,</w:t>
                        </w:r>
                        <w:r>
                          <w:rPr>
                            <w:spacing w:val="7"/>
                            <w:w w:val="124"/>
                            <w:sz w:val="16"/>
                          </w:rPr>
                          <w:t xml:space="preserve"> </w:t>
                        </w:r>
                        <w:r>
                          <w:rPr>
                            <w:w w:val="124"/>
                            <w:sz w:val="16"/>
                          </w:rPr>
                          <w:t>and</w:t>
                        </w:r>
                        <w:r>
                          <w:rPr>
                            <w:spacing w:val="7"/>
                            <w:w w:val="124"/>
                            <w:sz w:val="16"/>
                          </w:rPr>
                          <w:t xml:space="preserve"> </w:t>
                        </w:r>
                        <w:r>
                          <w:rPr>
                            <w:w w:val="124"/>
                            <w:sz w:val="16"/>
                          </w:rPr>
                          <w:t>combinations.</w:t>
                        </w:r>
                      </w:p>
                    </w:txbxContent>
                  </v:textbox>
                </v:rect>
                <v:rect id="Rectangle 2982" o:spid="_x0000_s1490" style="position:absolute;left:1352;top:46094;width:1402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" filled="f" stroked="f">
                  <v:textbox inset="0,0,0,0">
                    <w:txbxContent>
                      <w:p w14:paraId="273F3AD9" w14:textId="77777777" w:rsidR="00294FC8" w:rsidRDefault="00106299">
                        <w:pPr>
                          <w:spacing w:after="160" w:line="259" w:lineRule="auto"/>
                          <w:ind w:left="0" w:firstLine="0"/>
                        </w:pPr>
                        <w:r>
                          <w:rPr>
                            <w:w w:val="125"/>
                            <w:sz w:val="16"/>
                          </w:rPr>
                          <w:t>./einvoice/discovery</w:t>
                        </w:r>
                      </w:p>
                    </w:txbxContent>
                  </v:textbox>
                </v:rect>
                <v:rect id="Rectangle 2983" o:spid="_x0000_s1491" style="position:absolute;left:1352;top:47756;width:2589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xwbxgAAAN0AAAAPAAAAZHJzL2Rvd25yZXYueG1sRI9Pa8JA&#10;FMTvgt9heUJvulGh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DT8cG8YAAADdAAAA&#10;DwAAAAAAAAAAAAAAAAAHAgAAZHJzL2Rvd25yZXYueG1sUEsFBgAAAAADAAMAtwAAAPoCAAAAAA==&#10;" filled="f" stroked="f">
                  <v:textbox inset="0,0,0,0">
                    <w:txbxContent>
                      <w:p w14:paraId="75AE45F9" w14:textId="77777777" w:rsidR="00294FC8" w:rsidRDefault="00106299">
                        <w:pPr>
                          <w:spacing w:after="160" w:line="259" w:lineRule="auto"/>
                          <w:ind w:left="0" w:firstLine="0"/>
                        </w:pPr>
                        <w:r>
                          <w:rPr>
                            <w:w w:val="126"/>
                            <w:sz w:val="16"/>
                          </w:rPr>
                          <w:t>/data/item_list.csv,</w:t>
                        </w:r>
                        <w:r>
                          <w:rPr>
                            <w:spacing w:val="7"/>
                            <w:w w:val="126"/>
                            <w:sz w:val="16"/>
                          </w:rPr>
                          <w:t xml:space="preserve"> </w:t>
                        </w:r>
                        <w:r>
                          <w:rPr>
                            <w:w w:val="126"/>
                            <w:sz w:val="16"/>
                          </w:rPr>
                          <w:t>per_item_list.csv</w:t>
                        </w:r>
                      </w:p>
                    </w:txbxContent>
                  </v:textbox>
                </v:rect>
                <v:rect id="Rectangle 2984" o:spid="_x0000_s1492" style="position:absolute;left:23658;top:46094;width:4587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oRvxgAAAN0AAAAPAAAAZHJzL2Rvd25yZXYueG1sRI9Pa8JA&#10;FMTvgt9heUJvulGk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gtaEb8YAAADdAAAA&#10;DwAAAAAAAAAAAAAAAAAHAgAAZHJzL2Rvd25yZXYueG1sUEsFBgAAAAADAAMAtwAAAPoCAAAAAA==&#10;" filled="f" stroked="f">
                  <v:textbox inset="0,0,0,0">
                    <w:txbxContent>
                      <w:p w14:paraId="7A410E1C" w14:textId="77777777" w:rsidR="00294FC8" w:rsidRDefault="00106299">
                        <w:pPr>
                          <w:spacing w:after="160" w:line="259" w:lineRule="auto"/>
                          <w:ind w:left="0" w:firstLine="0"/>
                        </w:pPr>
                        <w:r>
                          <w:rPr>
                            <w:w w:val="126"/>
                            <w:sz w:val="16"/>
                          </w:rPr>
                          <w:t>CSV</w:t>
                        </w:r>
                        <w:r>
                          <w:rPr>
                            <w:spacing w:val="7"/>
                            <w:w w:val="126"/>
                            <w:sz w:val="16"/>
                          </w:rPr>
                          <w:t xml:space="preserve"> </w:t>
                        </w:r>
                        <w:r>
                          <w:rPr>
                            <w:w w:val="126"/>
                            <w:sz w:val="16"/>
                          </w:rPr>
                          <w:t>files</w:t>
                        </w:r>
                        <w:r>
                          <w:rPr>
                            <w:spacing w:val="7"/>
                            <w:w w:val="126"/>
                            <w:sz w:val="16"/>
                          </w:rPr>
                          <w:t xml:space="preserve"> </w:t>
                        </w:r>
                        <w:r>
                          <w:rPr>
                            <w:w w:val="126"/>
                            <w:sz w:val="16"/>
                          </w:rPr>
                          <w:t>which</w:t>
                        </w:r>
                        <w:r>
                          <w:rPr>
                            <w:spacing w:val="7"/>
                            <w:w w:val="126"/>
                            <w:sz w:val="16"/>
                          </w:rPr>
                          <w:t xml:space="preserve"> </w:t>
                        </w:r>
                        <w:r>
                          <w:rPr>
                            <w:w w:val="126"/>
                            <w:sz w:val="16"/>
                          </w:rPr>
                          <w:t>contain</w:t>
                        </w:r>
                        <w:r>
                          <w:rPr>
                            <w:spacing w:val="7"/>
                            <w:w w:val="126"/>
                            <w:sz w:val="16"/>
                          </w:rPr>
                          <w:t xml:space="preserve"> </w:t>
                        </w:r>
                        <w:r>
                          <w:rPr>
                            <w:w w:val="126"/>
                            <w:sz w:val="16"/>
                          </w:rPr>
                          <w:t>same</w:t>
                        </w:r>
                        <w:r>
                          <w:rPr>
                            <w:spacing w:val="7"/>
                            <w:w w:val="126"/>
                            <w:sz w:val="16"/>
                          </w:rPr>
                          <w:t xml:space="preserve"> </w:t>
                        </w:r>
                        <w:r>
                          <w:rPr>
                            <w:w w:val="126"/>
                            <w:sz w:val="16"/>
                          </w:rPr>
                          <w:t>data</w:t>
                        </w:r>
                        <w:r>
                          <w:rPr>
                            <w:spacing w:val="7"/>
                            <w:w w:val="126"/>
                            <w:sz w:val="16"/>
                          </w:rPr>
                          <w:t xml:space="preserve"> </w:t>
                        </w:r>
                        <w:r>
                          <w:rPr>
                            <w:w w:val="126"/>
                            <w:sz w:val="16"/>
                          </w:rPr>
                          <w:t>values</w:t>
                        </w:r>
                        <w:r>
                          <w:rPr>
                            <w:spacing w:val="7"/>
                            <w:w w:val="126"/>
                            <w:sz w:val="16"/>
                          </w:rPr>
                          <w:t xml:space="preserve"> </w:t>
                        </w:r>
                        <w:r>
                          <w:rPr>
                            <w:w w:val="126"/>
                            <w:sz w:val="16"/>
                          </w:rPr>
                          <w:t>to</w:t>
                        </w:r>
                        <w:r>
                          <w:rPr>
                            <w:spacing w:val="7"/>
                            <w:w w:val="126"/>
                            <w:sz w:val="16"/>
                          </w:rPr>
                          <w:t xml:space="preserve"> </w:t>
                        </w:r>
                        <w:r>
                          <w:rPr>
                            <w:w w:val="126"/>
                            <w:sz w:val="16"/>
                          </w:rPr>
                          <w:t>populate</w:t>
                        </w:r>
                        <w:r>
                          <w:rPr>
                            <w:spacing w:val="7"/>
                            <w:w w:val="126"/>
                            <w:sz w:val="16"/>
                          </w:rPr>
                          <w:t xml:space="preserve"> </w:t>
                        </w:r>
                        <w:r>
                          <w:rPr>
                            <w:w w:val="126"/>
                            <w:sz w:val="16"/>
                          </w:rPr>
                          <w:t>an</w:t>
                        </w:r>
                        <w:r>
                          <w:rPr>
                            <w:spacing w:val="7"/>
                            <w:w w:val="126"/>
                            <w:sz w:val="16"/>
                          </w:rPr>
                          <w:t xml:space="preserve"> </w:t>
                        </w:r>
                        <w:r>
                          <w:rPr>
                            <w:w w:val="126"/>
                            <w:sz w:val="16"/>
                          </w:rPr>
                          <w:t>einvoice.</w:t>
                        </w:r>
                      </w:p>
                    </w:txbxContent>
                  </v:textbox>
                </v:rect>
                <v:rect id="Rectangle 2985" o:spid="_x0000_s1493" style="position:absolute;left:1352;top:51420;width:2185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iH0xgAAAN0AAAAPAAAAZHJzL2Rvd25yZXYueG1sRI9Pa8JA&#10;FMTvgt9heUJvulGw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7Zoh9MYAAADdAAAA&#10;DwAAAAAAAAAAAAAAAAAHAgAAZHJzL2Rvd25yZXYueG1sUEsFBgAAAAADAAMAtwAAAPoCAAAAAA==&#10;" filled="f" stroked="f">
                  <v:textbox inset="0,0,0,0">
                    <w:txbxContent>
                      <w:p w14:paraId="726D1100" w14:textId="77777777" w:rsidR="00294FC8" w:rsidRDefault="00106299">
                        <w:pPr>
                          <w:spacing w:after="160" w:line="259" w:lineRule="auto"/>
                          <w:ind w:left="0" w:firstLine="0"/>
                        </w:pPr>
                        <w:r>
                          <w:rPr>
                            <w:w w:val="122"/>
                            <w:sz w:val="16"/>
                          </w:rPr>
                          <w:t>.einvoice/.env</w:t>
                        </w:r>
                        <w:r>
                          <w:rPr>
                            <w:spacing w:val="7"/>
                            <w:w w:val="122"/>
                            <w:sz w:val="16"/>
                          </w:rPr>
                          <w:t xml:space="preserve"> </w:t>
                        </w:r>
                        <w:r>
                          <w:rPr>
                            <w:w w:val="122"/>
                            <w:sz w:val="16"/>
                          </w:rPr>
                          <w:t>.env.example.dev</w:t>
                        </w:r>
                      </w:p>
                    </w:txbxContent>
                  </v:textbox>
                </v:rect>
                <v:rect id="Rectangle 2986" o:spid="_x0000_s1494" style="position:absolute;left:23658;top:51420;width:4839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" filled="f" stroked="f">
                  <v:textbox inset="0,0,0,0">
                    <w:txbxContent>
                      <w:p w14:paraId="647C4992" w14:textId="77777777" w:rsidR="00294FC8" w:rsidRDefault="00106299">
                        <w:pPr>
                          <w:spacing w:after="160" w:line="259" w:lineRule="auto"/>
                          <w:ind w:left="0" w:firstLine="0"/>
                        </w:pPr>
                        <w:r>
                          <w:rPr>
                            <w:w w:val="125"/>
                            <w:sz w:val="16"/>
                          </w:rPr>
                          <w:t>Configuration</w:t>
                        </w:r>
                        <w:r>
                          <w:rPr>
                            <w:spacing w:val="7"/>
                            <w:w w:val="125"/>
                            <w:sz w:val="16"/>
                          </w:rPr>
                          <w:t xml:space="preserve"> </w:t>
                        </w:r>
                        <w:r>
                          <w:rPr>
                            <w:w w:val="125"/>
                            <w:sz w:val="16"/>
                          </w:rPr>
                          <w:t>files</w:t>
                        </w:r>
                        <w:r>
                          <w:rPr>
                            <w:spacing w:val="7"/>
                            <w:w w:val="125"/>
                            <w:sz w:val="16"/>
                          </w:rPr>
                          <w:t xml:space="preserve"> </w:t>
                        </w:r>
                        <w:r>
                          <w:rPr>
                            <w:w w:val="125"/>
                            <w:sz w:val="16"/>
                          </w:rPr>
                          <w:t>which</w:t>
                        </w:r>
                        <w:r>
                          <w:rPr>
                            <w:spacing w:val="7"/>
                            <w:w w:val="125"/>
                            <w:sz w:val="16"/>
                          </w:rPr>
                          <w:t xml:space="preserve"> </w:t>
                        </w:r>
                        <w:r>
                          <w:rPr>
                            <w:w w:val="125"/>
                            <w:sz w:val="16"/>
                          </w:rPr>
                          <w:t>contain</w:t>
                        </w:r>
                        <w:r>
                          <w:rPr>
                            <w:spacing w:val="7"/>
                            <w:w w:val="125"/>
                            <w:sz w:val="16"/>
                          </w:rPr>
                          <w:t xml:space="preserve"> </w:t>
                        </w:r>
                        <w:r>
                          <w:rPr>
                            <w:w w:val="125"/>
                            <w:sz w:val="16"/>
                          </w:rPr>
                          <w:t>example</w:t>
                        </w:r>
                        <w:r>
                          <w:rPr>
                            <w:spacing w:val="7"/>
                            <w:w w:val="125"/>
                            <w:sz w:val="16"/>
                          </w:rPr>
                          <w:t xml:space="preserve"> </w:t>
                        </w:r>
                        <w:r>
                          <w:rPr>
                            <w:w w:val="125"/>
                            <w:sz w:val="16"/>
                          </w:rPr>
                          <w:t>values</w:t>
                        </w:r>
                        <w:r>
                          <w:rPr>
                            <w:spacing w:val="7"/>
                            <w:w w:val="125"/>
                            <w:sz w:val="16"/>
                          </w:rPr>
                          <w:t xml:space="preserve"> </w:t>
                        </w:r>
                        <w:r>
                          <w:rPr>
                            <w:w w:val="125"/>
                            <w:sz w:val="16"/>
                          </w:rPr>
                          <w:t>for</w:t>
                        </w:r>
                        <w:r>
                          <w:rPr>
                            <w:spacing w:val="7"/>
                            <w:w w:val="125"/>
                            <w:sz w:val="16"/>
                          </w:rPr>
                          <w:t xml:space="preserve"> </w:t>
                        </w:r>
                        <w:r>
                          <w:rPr>
                            <w:w w:val="125"/>
                            <w:sz w:val="16"/>
                          </w:rPr>
                          <w:t>testing</w:t>
                        </w:r>
                        <w:r>
                          <w:rPr>
                            <w:spacing w:val="7"/>
                            <w:w w:val="125"/>
                            <w:sz w:val="16"/>
                          </w:rPr>
                          <w:t xml:space="preserve"> </w:t>
                        </w:r>
                        <w:r>
                          <w:rPr>
                            <w:w w:val="125"/>
                            <w:sz w:val="16"/>
                          </w:rPr>
                          <w:t>purposes.</w:t>
                        </w:r>
                      </w:p>
                    </w:txbxContent>
                  </v:textbox>
                </v:rect>
                <v:rect id="Rectangle 2987" o:spid="_x0000_s1495" style="position:absolute;left:1352;top:55084;width:2101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BoY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Enid/h/E56AnD8AAAD//wMAUEsBAi0AFAAGAAgAAAAhANvh9svuAAAAhQEAABMAAAAAAAAA&#10;AAAAAAAAAAAAAFtDb250ZW50X1R5cGVzXS54bWxQSwECLQAUAAYACAAAACEAWvQsW78AAAAVAQAA&#10;CwAAAAAAAAAAAAAAAAAfAQAAX3JlbHMvLnJlbHNQSwECLQAUAAYACAAAACEAcgQaGMYAAADdAAAA&#10;DwAAAAAAAAAAAAAAAAAHAgAAZHJzL2Rvd25yZXYueG1sUEsFBgAAAAADAAMAtwAAAPoCAAAAAA==&#10;" filled="f" stroked="f">
                  <v:textbox inset="0,0,0,0">
                    <w:txbxContent>
                      <w:p w14:paraId="3F57F017" w14:textId="77777777" w:rsidR="00294FC8" w:rsidRDefault="00106299">
                        <w:pPr>
                          <w:spacing w:after="160" w:line="259" w:lineRule="auto"/>
                          <w:ind w:left="0" w:firstLine="0"/>
                        </w:pPr>
                        <w:r>
                          <w:rPr>
                            <w:w w:val="121"/>
                            <w:sz w:val="16"/>
                          </w:rPr>
                          <w:t>ebms-header-3_20220119.xsd,</w:t>
                        </w:r>
                      </w:p>
                    </w:txbxContent>
                  </v:textbox>
                </v:rect>
                <v:rect id="Rectangle 2988" o:spid="_x0000_s1496" style="position:absolute;left:1352;top:56746;width:1201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" filled="f" stroked="f">
                  <v:textbox inset="0,0,0,0">
                    <w:txbxContent>
                      <w:p w14:paraId="106CDF67" w14:textId="77777777" w:rsidR="00294FC8" w:rsidRDefault="00106299">
                        <w:pPr>
                          <w:spacing w:after="160" w:line="259" w:lineRule="auto"/>
                          <w:ind w:left="0" w:firstLine="0"/>
                        </w:pPr>
                        <w:r>
                          <w:rPr>
                            <w:w w:val="129"/>
                            <w:sz w:val="16"/>
                          </w:rPr>
                          <w:t>sample_msg.xml</w:t>
                        </w:r>
                      </w:p>
                    </w:txbxContent>
                  </v:textbox>
                </v:rect>
                <v:rect id="Rectangle 2989" o:spid="_x0000_s1497" style="position:absolute;left:23658;top:55084;width:4721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" filled="f" stroked="f">
                  <v:textbox inset="0,0,0,0">
                    <w:txbxContent>
                      <w:p w14:paraId="4B9C90D1" w14:textId="137BF7D9" w:rsidR="00294FC8" w:rsidRDefault="00106299">
                        <w:pPr>
                          <w:spacing w:after="160" w:line="259" w:lineRule="auto"/>
                          <w:ind w:left="0" w:firstLine="0"/>
                        </w:pPr>
                        <w:r>
                          <w:rPr>
                            <w:w w:val="125"/>
                            <w:sz w:val="16"/>
                          </w:rPr>
                          <w:t>XSD</w:t>
                        </w:r>
                        <w:r>
                          <w:rPr>
                            <w:spacing w:val="7"/>
                            <w:w w:val="125"/>
                            <w:sz w:val="16"/>
                          </w:rPr>
                          <w:t xml:space="preserve"> </w:t>
                        </w:r>
                        <w:r>
                          <w:rPr>
                            <w:w w:val="125"/>
                            <w:sz w:val="16"/>
                          </w:rPr>
                          <w:t>containing</w:t>
                        </w:r>
                        <w:r>
                          <w:rPr>
                            <w:spacing w:val="7"/>
                            <w:w w:val="125"/>
                            <w:sz w:val="16"/>
                          </w:rPr>
                          <w:t xml:space="preserve"> </w:t>
                        </w:r>
                        <w:r>
                          <w:rPr>
                            <w:w w:val="125"/>
                            <w:sz w:val="16"/>
                          </w:rPr>
                          <w:t>schema</w:t>
                        </w:r>
                        <w:r>
                          <w:rPr>
                            <w:spacing w:val="7"/>
                            <w:w w:val="125"/>
                            <w:sz w:val="16"/>
                          </w:rPr>
                          <w:t xml:space="preserve"> </w:t>
                        </w:r>
                        <w:r>
                          <w:rPr>
                            <w:w w:val="125"/>
                            <w:sz w:val="16"/>
                          </w:rPr>
                          <w:t>definition</w:t>
                        </w:r>
                        <w:r>
                          <w:rPr>
                            <w:spacing w:val="7"/>
                            <w:w w:val="125"/>
                            <w:sz w:val="16"/>
                          </w:rPr>
                          <w:t xml:space="preserve"> </w:t>
                        </w:r>
                        <w:r>
                          <w:rPr>
                            <w:w w:val="125"/>
                            <w:sz w:val="16"/>
                          </w:rPr>
                          <w:t>for</w:t>
                        </w:r>
                        <w:r>
                          <w:rPr>
                            <w:spacing w:val="7"/>
                            <w:w w:val="125"/>
                            <w:sz w:val="16"/>
                          </w:rPr>
                          <w:t xml:space="preserve"> </w:t>
                        </w:r>
                        <w:del w:id="211" w:author="Ellingworth, Chris" w:date="2022-02-23T16:50:00Z">
                          <w:r w:rsidDel="00752151">
                            <w:rPr>
                              <w:w w:val="125"/>
                              <w:sz w:val="16"/>
                            </w:rPr>
                            <w:delText>f</w:delText>
                          </w:r>
                        </w:del>
                        <w:del w:id="212" w:author="Ellingworth, Chris" w:date="2022-02-23T16:51:00Z">
                          <w:r w:rsidDel="00752151">
                            <w:rPr>
                              <w:w w:val="125"/>
                              <w:sz w:val="16"/>
                            </w:rPr>
                            <w:delText>or</w:delText>
                          </w:r>
                          <w:r w:rsidDel="00752151">
                            <w:rPr>
                              <w:spacing w:val="7"/>
                              <w:w w:val="125"/>
                              <w:sz w:val="16"/>
                            </w:rPr>
                            <w:delText xml:space="preserve"> </w:delText>
                          </w:r>
                        </w:del>
                        <w:r>
                          <w:rPr>
                            <w:w w:val="125"/>
                            <w:sz w:val="16"/>
                          </w:rPr>
                          <w:t>ebMS</w:t>
                        </w:r>
                        <w:r>
                          <w:rPr>
                            <w:spacing w:val="7"/>
                            <w:w w:val="125"/>
                            <w:sz w:val="16"/>
                          </w:rPr>
                          <w:t xml:space="preserve"> </w:t>
                        </w:r>
                        <w:r>
                          <w:rPr>
                            <w:w w:val="125"/>
                            <w:sz w:val="16"/>
                          </w:rPr>
                          <w:t>header</w:t>
                        </w:r>
                        <w:r>
                          <w:rPr>
                            <w:spacing w:val="7"/>
                            <w:w w:val="125"/>
                            <w:sz w:val="16"/>
                          </w:rPr>
                          <w:t xml:space="preserve"> </w:t>
                        </w:r>
                        <w:r>
                          <w:rPr>
                            <w:w w:val="125"/>
                            <w:sz w:val="16"/>
                          </w:rPr>
                          <w:t>and</w:t>
                        </w:r>
                        <w:r>
                          <w:rPr>
                            <w:spacing w:val="7"/>
                            <w:w w:val="125"/>
                            <w:sz w:val="16"/>
                          </w:rPr>
                          <w:t xml:space="preserve"> </w:t>
                        </w:r>
                        <w:r>
                          <w:rPr>
                            <w:w w:val="125"/>
                            <w:sz w:val="16"/>
                          </w:rPr>
                          <w:t>a</w:t>
                        </w:r>
                        <w:r>
                          <w:rPr>
                            <w:spacing w:val="7"/>
                            <w:w w:val="125"/>
                            <w:sz w:val="16"/>
                          </w:rPr>
                          <w:t xml:space="preserve"> </w:t>
                        </w:r>
                        <w:r>
                          <w:rPr>
                            <w:w w:val="125"/>
                            <w:sz w:val="16"/>
                          </w:rPr>
                          <w:t>sample</w:t>
                        </w:r>
                      </w:p>
                    </w:txbxContent>
                  </v:textbox>
                </v:rect>
                <v:rect id="Rectangle 2990" o:spid="_x0000_s1498" style="position:absolute;left:23658;top:56746;width:18280;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" filled="f" stroked="f">
                  <v:textbox inset="0,0,0,0">
                    <w:txbxContent>
                      <w:p w14:paraId="6C1FC805" w14:textId="5151DC55" w:rsidR="00294FC8" w:rsidRDefault="00106299">
                        <w:pPr>
                          <w:spacing w:after="160" w:line="259" w:lineRule="auto"/>
                          <w:ind w:left="0" w:firstLine="0"/>
                        </w:pPr>
                        <w:r>
                          <w:rPr>
                            <w:w w:val="127"/>
                            <w:sz w:val="16"/>
                          </w:rPr>
                          <w:t>message</w:t>
                        </w:r>
                        <w:r>
                          <w:rPr>
                            <w:spacing w:val="7"/>
                            <w:w w:val="127"/>
                            <w:sz w:val="16"/>
                          </w:rPr>
                          <w:t xml:space="preserve"> </w:t>
                        </w:r>
                        <w:r>
                          <w:rPr>
                            <w:w w:val="127"/>
                            <w:sz w:val="16"/>
                          </w:rPr>
                          <w:t>to</w:t>
                        </w:r>
                        <w:r>
                          <w:rPr>
                            <w:spacing w:val="7"/>
                            <w:w w:val="127"/>
                            <w:sz w:val="16"/>
                          </w:rPr>
                          <w:t xml:space="preserve"> </w:t>
                        </w:r>
                        <w:r>
                          <w:rPr>
                            <w:w w:val="127"/>
                            <w:sz w:val="16"/>
                          </w:rPr>
                          <w:t>test</w:t>
                        </w:r>
                        <w:r>
                          <w:rPr>
                            <w:spacing w:val="7"/>
                            <w:w w:val="127"/>
                            <w:sz w:val="16"/>
                          </w:rPr>
                          <w:t xml:space="preserve"> </w:t>
                        </w:r>
                        <w:r>
                          <w:rPr>
                            <w:w w:val="127"/>
                            <w:sz w:val="16"/>
                          </w:rPr>
                          <w:t>against</w:t>
                        </w:r>
                        <w:del w:id="213" w:author="Ellingworth, Chris" w:date="2022-02-23T16:51:00Z">
                          <w:r w:rsidDel="0039075A">
                            <w:rPr>
                              <w:spacing w:val="7"/>
                              <w:w w:val="127"/>
                              <w:sz w:val="16"/>
                            </w:rPr>
                            <w:delText xml:space="preserve"> </w:delText>
                          </w:r>
                          <w:r w:rsidDel="0039075A">
                            <w:rPr>
                              <w:w w:val="127"/>
                              <w:sz w:val="16"/>
                            </w:rPr>
                            <w:delText>it</w:delText>
                          </w:r>
                        </w:del>
                        <w:r>
                          <w:rPr>
                            <w:w w:val="127"/>
                            <w:sz w:val="16"/>
                          </w:rPr>
                          <w:t>.</w:t>
                        </w:r>
                      </w:p>
                    </w:txbxContent>
                  </v:textbox>
                </v:rect>
                <w10:anchorlock/>
              </v:group>
            </w:pict>
          </mc:Fallback>
        </mc:AlternateContent>
      </w:r>
    </w:p>
    <w:p w14:paraId="4E48997A" w14:textId="77777777" w:rsidR="00294FC8" w:rsidRDefault="00106299">
      <w:pPr>
        <w:spacing w:after="286" w:line="259" w:lineRule="auto"/>
        <w:ind w:left="-5"/>
      </w:pPr>
      <w:r>
        <w:rPr>
          <w:sz w:val="27"/>
        </w:rPr>
        <w:lastRenderedPageBreak/>
        <w:t>9.3 Note on classes with modules.</w:t>
      </w:r>
    </w:p>
    <w:p w14:paraId="5234CF10" w14:textId="77777777" w:rsidR="00294FC8" w:rsidRDefault="00106299">
      <w:pPr>
        <w:spacing w:after="308"/>
        <w:ind w:left="557"/>
      </w:pPr>
      <w:r>
        <w:rPr>
          <w:b/>
          <w:sz w:val="16"/>
        </w:rPr>
        <w:t>All module code is in classes and methods.</w:t>
      </w:r>
    </w:p>
    <w:p w14:paraId="4EF86850" w14:textId="431E456E" w:rsidR="00294FC8" w:rsidRDefault="00106299">
      <w:pPr>
        <w:spacing w:after="164" w:line="315" w:lineRule="auto"/>
        <w:ind w:left="208" w:right="166"/>
      </w:pPr>
      <w:r>
        <w:rPr>
          <w:noProof/>
          <w:sz w:val="22"/>
        </w:rPr>
        <mc:AlternateContent>
          <mc:Choice Requires="wpg">
            <w:drawing>
              <wp:anchor distT="0" distB="0" distL="114300" distR="114300" simplePos="0" relativeHeight="251658259" behindDoc="1" locked="0" layoutInCell="1" allowOverlap="1" wp14:anchorId="3C035B72" wp14:editId="67D7F7A8">
                <wp:simplePos x="0" y="0"/>
                <wp:positionH relativeFrom="column">
                  <wp:posOffset>-3</wp:posOffset>
                </wp:positionH>
                <wp:positionV relativeFrom="paragraph">
                  <wp:posOffset>-411788</wp:posOffset>
                </wp:positionV>
                <wp:extent cx="6422181" cy="1806229"/>
                <wp:effectExtent l="0" t="0" r="0" b="0"/>
                <wp:wrapNone/>
                <wp:docPr id="29338" name="Group 29338"/>
                <wp:cNvGraphicFramePr/>
                <a:graphic xmlns:a="http://schemas.openxmlformats.org/drawingml/2006/main">
                  <a:graphicData uri="http://schemas.microsoft.com/office/word/2010/wordprocessingGroup">
                    <wpg:wgp>
                      <wpg:cNvGrpSpPr/>
                      <wpg:grpSpPr>
                        <a:xfrm>
                          <a:off x="0" y="0"/>
                          <a:ext cx="6422181" cy="1806229"/>
                          <a:chOff x="0" y="0"/>
                          <a:chExt cx="6422181" cy="1806229"/>
                        </a:xfrm>
                      </wpg:grpSpPr>
                      <wps:wsp>
                        <wps:cNvPr id="2996" name="Shape 2996"/>
                        <wps:cNvSpPr/>
                        <wps:spPr>
                          <a:xfrm>
                            <a:off x="32445" y="0"/>
                            <a:ext cx="6389737" cy="1806229"/>
                          </a:xfrm>
                          <a:custGeom>
                            <a:avLst/>
                            <a:gdLst/>
                            <a:ahLst/>
                            <a:cxnLst/>
                            <a:rect l="0" t="0" r="0" b="0"/>
                            <a:pathLst>
                              <a:path w="6389737" h="1806229">
                                <a:moveTo>
                                  <a:pt x="0" y="0"/>
                                </a:moveTo>
                                <a:lnTo>
                                  <a:pt x="6373515" y="0"/>
                                </a:lnTo>
                                <a:cubicBezTo>
                                  <a:pt x="6378005" y="0"/>
                                  <a:pt x="6382060" y="1823"/>
                                  <a:pt x="6384993" y="4769"/>
                                </a:cubicBezTo>
                                <a:cubicBezTo>
                                  <a:pt x="6387926" y="7714"/>
                                  <a:pt x="6389737" y="11783"/>
                                  <a:pt x="6389737" y="16273"/>
                                </a:cubicBezTo>
                                <a:lnTo>
                                  <a:pt x="6389737" y="1789956"/>
                                </a:lnTo>
                                <a:cubicBezTo>
                                  <a:pt x="6389737" y="1798934"/>
                                  <a:pt x="6382494" y="1806229"/>
                                  <a:pt x="6373515" y="1806229"/>
                                </a:cubicBezTo>
                                <a:lnTo>
                                  <a:pt x="0" y="1806229"/>
                                </a:lnTo>
                                <a:close/>
                              </a:path>
                            </a:pathLst>
                          </a:custGeom>
                          <a:ln w="0" cap="flat">
                            <a:miter lim="127000"/>
                          </a:ln>
                        </wps:spPr>
                        <wps:style>
                          <a:lnRef idx="0">
                            <a:srgbClr val="000000">
                              <a:alpha val="0"/>
                            </a:srgbClr>
                          </a:lnRef>
                          <a:fillRef idx="1">
                            <a:srgbClr val="00B7D4"/>
                          </a:fillRef>
                          <a:effectRef idx="0">
                            <a:scrgbClr r="0" g="0" b="0"/>
                          </a:effectRef>
                          <a:fontRef idx="none"/>
                        </wps:style>
                        <wps:bodyPr/>
                      </wps:wsp>
                      <wps:wsp>
                        <wps:cNvPr id="2997" name="Shape 2997"/>
                        <wps:cNvSpPr/>
                        <wps:spPr>
                          <a:xfrm>
                            <a:off x="0" y="0"/>
                            <a:ext cx="32445" cy="1806229"/>
                          </a:xfrm>
                          <a:custGeom>
                            <a:avLst/>
                            <a:gdLst/>
                            <a:ahLst/>
                            <a:cxnLst/>
                            <a:rect l="0" t="0" r="0" b="0"/>
                            <a:pathLst>
                              <a:path w="32445" h="1806229">
                                <a:moveTo>
                                  <a:pt x="16222" y="0"/>
                                </a:moveTo>
                                <a:lnTo>
                                  <a:pt x="32445" y="0"/>
                                </a:lnTo>
                                <a:lnTo>
                                  <a:pt x="32445" y="1806229"/>
                                </a:lnTo>
                                <a:lnTo>
                                  <a:pt x="16222" y="1806229"/>
                                </a:lnTo>
                                <a:cubicBezTo>
                                  <a:pt x="7293" y="1806229"/>
                                  <a:pt x="0" y="1798934"/>
                                  <a:pt x="0" y="1789956"/>
                                </a:cubicBezTo>
                                <a:lnTo>
                                  <a:pt x="0" y="16273"/>
                                </a:lnTo>
                                <a:cubicBezTo>
                                  <a:pt x="0" y="7293"/>
                                  <a:pt x="7293" y="0"/>
                                  <a:pt x="16222" y="0"/>
                                </a:cubicBezTo>
                                <a:close/>
                              </a:path>
                            </a:pathLst>
                          </a:custGeom>
                          <a:ln w="0" cap="flat">
                            <a:miter lim="127000"/>
                          </a:ln>
                        </wps:spPr>
                        <wps:style>
                          <a:lnRef idx="0">
                            <a:srgbClr val="000000">
                              <a:alpha val="0"/>
                            </a:srgbClr>
                          </a:lnRef>
                          <a:fillRef idx="1">
                            <a:srgbClr val="00B7D4"/>
                          </a:fillRef>
                          <a:effectRef idx="0">
                            <a:scrgbClr r="0" g="0" b="0"/>
                          </a:effectRef>
                          <a:fontRef idx="none"/>
                        </wps:style>
                        <wps:bodyPr/>
                      </wps:wsp>
                      <wps:wsp>
                        <wps:cNvPr id="3060" name="Shape 3060"/>
                        <wps:cNvSpPr/>
                        <wps:spPr>
                          <a:xfrm>
                            <a:off x="27037" y="0"/>
                            <a:ext cx="6395144" cy="296069"/>
                          </a:xfrm>
                          <a:custGeom>
                            <a:avLst/>
                            <a:gdLst/>
                            <a:ahLst/>
                            <a:cxnLst/>
                            <a:rect l="0" t="0" r="0" b="0"/>
                            <a:pathLst>
                              <a:path w="6395144" h="296069">
                                <a:moveTo>
                                  <a:pt x="0" y="0"/>
                                </a:moveTo>
                                <a:lnTo>
                                  <a:pt x="6378923" y="0"/>
                                </a:lnTo>
                                <a:cubicBezTo>
                                  <a:pt x="6387901" y="0"/>
                                  <a:pt x="6395144" y="7293"/>
                                  <a:pt x="6395144" y="16273"/>
                                </a:cubicBezTo>
                                <a:lnTo>
                                  <a:pt x="6395144" y="296069"/>
                                </a:lnTo>
                                <a:lnTo>
                                  <a:pt x="0" y="296069"/>
                                </a:lnTo>
                                <a:lnTo>
                                  <a:pt x="0" y="0"/>
                                </a:lnTo>
                                <a:close/>
                              </a:path>
                            </a:pathLst>
                          </a:custGeom>
                          <a:ln w="0" cap="flat">
                            <a:miter lim="127000"/>
                          </a:ln>
                        </wps:spPr>
                        <wps:style>
                          <a:lnRef idx="0">
                            <a:srgbClr val="000000">
                              <a:alpha val="0"/>
                            </a:srgbClr>
                          </a:lnRef>
                          <a:fillRef idx="1">
                            <a:srgbClr val="00B7D4">
                              <a:alpha val="10196"/>
                            </a:srgbClr>
                          </a:fillRef>
                          <a:effectRef idx="0">
                            <a:scrgbClr r="0" g="0" b="0"/>
                          </a:effectRef>
                          <a:fontRef idx="none"/>
                        </wps:style>
                        <wps:bodyPr/>
                      </wps:wsp>
                      <wps:wsp>
                        <wps:cNvPr id="3061" name="Shape 3061"/>
                        <wps:cNvSpPr/>
                        <wps:spPr>
                          <a:xfrm>
                            <a:off x="32445" y="0"/>
                            <a:ext cx="6389737" cy="296069"/>
                          </a:xfrm>
                          <a:custGeom>
                            <a:avLst/>
                            <a:gdLst/>
                            <a:ahLst/>
                            <a:cxnLst/>
                            <a:rect l="0" t="0" r="0" b="0"/>
                            <a:pathLst>
                              <a:path w="6389737" h="296069">
                                <a:moveTo>
                                  <a:pt x="0" y="0"/>
                                </a:moveTo>
                                <a:lnTo>
                                  <a:pt x="6373515" y="0"/>
                                </a:lnTo>
                                <a:cubicBezTo>
                                  <a:pt x="6378005" y="0"/>
                                  <a:pt x="6382060" y="1823"/>
                                  <a:pt x="6384993" y="4769"/>
                                </a:cubicBezTo>
                                <a:cubicBezTo>
                                  <a:pt x="6387926" y="7714"/>
                                  <a:pt x="6389737" y="11783"/>
                                  <a:pt x="6389737" y="16273"/>
                                </a:cubicBezTo>
                                <a:lnTo>
                                  <a:pt x="6389737" y="296069"/>
                                </a:lnTo>
                                <a:lnTo>
                                  <a:pt x="0" y="296069"/>
                                </a:lnTo>
                                <a:close/>
                              </a:path>
                            </a:pathLst>
                          </a:custGeom>
                          <a:ln w="0" cap="flat">
                            <a:miter lim="127000"/>
                          </a:ln>
                        </wps:spPr>
                        <wps:style>
                          <a:lnRef idx="0">
                            <a:srgbClr val="000000">
                              <a:alpha val="0"/>
                            </a:srgbClr>
                          </a:lnRef>
                          <a:fillRef idx="1">
                            <a:srgbClr val="00B7D4"/>
                          </a:fillRef>
                          <a:effectRef idx="0">
                            <a:scrgbClr r="0" g="0" b="0"/>
                          </a:effectRef>
                          <a:fontRef idx="none"/>
                        </wps:style>
                        <wps:bodyPr/>
                      </wps:wsp>
                      <wps:wsp>
                        <wps:cNvPr id="3062" name="Shape 3062"/>
                        <wps:cNvSpPr/>
                        <wps:spPr>
                          <a:xfrm>
                            <a:off x="0" y="0"/>
                            <a:ext cx="32445" cy="296069"/>
                          </a:xfrm>
                          <a:custGeom>
                            <a:avLst/>
                            <a:gdLst/>
                            <a:ahLst/>
                            <a:cxnLst/>
                            <a:rect l="0" t="0" r="0" b="0"/>
                            <a:pathLst>
                              <a:path w="32445" h="296069">
                                <a:moveTo>
                                  <a:pt x="16222" y="0"/>
                                </a:moveTo>
                                <a:lnTo>
                                  <a:pt x="32445" y="0"/>
                                </a:lnTo>
                                <a:lnTo>
                                  <a:pt x="32445" y="296069"/>
                                </a:lnTo>
                                <a:lnTo>
                                  <a:pt x="0" y="296069"/>
                                </a:lnTo>
                                <a:lnTo>
                                  <a:pt x="0" y="16273"/>
                                </a:lnTo>
                                <a:cubicBezTo>
                                  <a:pt x="0" y="7293"/>
                                  <a:pt x="7293" y="0"/>
                                  <a:pt x="16222" y="0"/>
                                </a:cubicBezTo>
                                <a:close/>
                              </a:path>
                            </a:pathLst>
                          </a:custGeom>
                          <a:ln w="0" cap="flat">
                            <a:miter lim="127000"/>
                          </a:ln>
                        </wps:spPr>
                        <wps:style>
                          <a:lnRef idx="0">
                            <a:srgbClr val="000000">
                              <a:alpha val="0"/>
                            </a:srgbClr>
                          </a:lnRef>
                          <a:fillRef idx="1">
                            <a:srgbClr val="00B7D4"/>
                          </a:fillRef>
                          <a:effectRef idx="0">
                            <a:scrgbClr r="0" g="0" b="0"/>
                          </a:effectRef>
                          <a:fontRef idx="none"/>
                        </wps:style>
                        <wps:bodyPr/>
                      </wps:wsp>
                      <pic:pic xmlns:pic="http://schemas.openxmlformats.org/drawingml/2006/picture">
                        <pic:nvPicPr>
                          <pic:cNvPr id="33923" name="Picture 33923"/>
                          <pic:cNvPicPr/>
                        </pic:nvPicPr>
                        <pic:blipFill>
                          <a:blip r:embed="rId294"/>
                          <a:stretch>
                            <a:fillRect/>
                          </a:stretch>
                        </pic:blipFill>
                        <pic:spPr>
                          <a:xfrm>
                            <a:off x="127556" y="60180"/>
                            <a:ext cx="164592" cy="167640"/>
                          </a:xfrm>
                          <a:prstGeom prst="rect">
                            <a:avLst/>
                          </a:prstGeom>
                        </pic:spPr>
                      </pic:pic>
                      <pic:pic xmlns:pic="http://schemas.openxmlformats.org/drawingml/2006/picture">
                        <pic:nvPicPr>
                          <pic:cNvPr id="33924" name="Picture 33924"/>
                          <pic:cNvPicPr/>
                        </pic:nvPicPr>
                        <pic:blipFill>
                          <a:blip r:embed="rId295"/>
                          <a:stretch>
                            <a:fillRect/>
                          </a:stretch>
                        </pic:blipFill>
                        <pic:spPr>
                          <a:xfrm>
                            <a:off x="6191044" y="63228"/>
                            <a:ext cx="164592" cy="164592"/>
                          </a:xfrm>
                          <a:prstGeom prst="rect">
                            <a:avLst/>
                          </a:prstGeom>
                        </pic:spPr>
                      </pic:pic>
                    </wpg:wgp>
                  </a:graphicData>
                </a:graphic>
              </wp:anchor>
            </w:drawing>
          </mc:Choice>
          <mc:Fallback>
            <w:pict>
              <v:group w14:anchorId="1F78643C" id="Group 29338" o:spid="_x0000_s1026" style="position:absolute;margin-left:0;margin-top:-32.4pt;width:505.7pt;height:142.2pt;z-index:-251658221" coordsize="64221,18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">
                <v:shape id="Shape 2996" o:spid="_x0000_s1027" style="position:absolute;left:324;width:63897;height:18062;visibility:visible;mso-wrap-style:square;v-text-anchor:top" coordsize="6389737,1806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" path="m,l6373515,v4490,,8545,1823,11478,4769c6387926,7714,6389737,11783,6389737,16273r,1773683c6389737,1798934,6382494,1806229,6373515,1806229l,1806229,,xe" fillcolor="#00b7d4" stroked="f" strokeweight="0">
                  <v:stroke miterlimit="83231f" joinstyle="miter"/>
                  <v:path arrowok="t" textboxrect="0,0,6389737,1806229"/>
                </v:shape>
                <v:shape id="Shape 2997" o:spid="_x0000_s1028" style="position:absolute;width:324;height:18062;visibility:visible;mso-wrap-style:square;v-text-anchor:top" coordsize="32445,1806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" path="m16222,l32445,r,1806229l16222,1806229c7293,1806229,,1798934,,1789956l,16273c,7293,7293,,16222,xe" fillcolor="#00b7d4" stroked="f" strokeweight="0">
                  <v:stroke miterlimit="83231f" joinstyle="miter"/>
                  <v:path arrowok="t" textboxrect="0,0,32445,1806229"/>
                </v:shape>
                <v:shape id="Shape 3060" o:spid="_x0000_s1029" style="position:absolute;left:270;width:63951;height:2960;visibility:visible;mso-wrap-style:square;v-text-anchor:top" coordsize="6395144,29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" path="m,l6378923,v8978,,16221,7293,16221,16273l6395144,296069,,296069,,xe" fillcolor="#00b7d4" stroked="f" strokeweight="0">
                  <v:fill opacity="6682f"/>
                  <v:stroke miterlimit="83231f" joinstyle="miter"/>
                  <v:path arrowok="t" textboxrect="0,0,6395144,296069"/>
                </v:shape>
                <v:shape id="Shape 3061" o:spid="_x0000_s1030" style="position:absolute;left:324;width:63897;height:2960;visibility:visible;mso-wrap-style:square;v-text-anchor:top" coordsize="6389737,29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" path="m,l6373515,v4490,,8545,1823,11478,4769c6387926,7714,6389737,11783,6389737,16273r,279796l,296069,,xe" fillcolor="#00b7d4" stroked="f" strokeweight="0">
                  <v:stroke miterlimit="83231f" joinstyle="miter"/>
                  <v:path arrowok="t" textboxrect="0,0,6389737,296069"/>
                </v:shape>
                <v:shape id="Shape 3062" o:spid="_x0000_s1031" style="position:absolute;width:324;height:2960;visibility:visible;mso-wrap-style:square;v-text-anchor:top" coordsize="32445,29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" path="m16222,l32445,r,296069l,296069,,16273c,7293,7293,,16222,xe" fillcolor="#00b7d4" stroked="f" strokeweight="0">
                  <v:stroke miterlimit="83231f" joinstyle="miter"/>
                  <v:path arrowok="t" textboxrect="0,0,32445,296069"/>
                </v:shape>
                <v:shape id="Picture 33923" o:spid="_x0000_s1032" type="#_x0000_t75" style="position:absolute;left:1275;top:601;width:1646;height: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">
                  <v:imagedata r:id="rId296" o:title=""/>
                </v:shape>
                <v:shape id="Picture 33924" o:spid="_x0000_s1033" type="#_x0000_t75" style="position:absolute;left:61910;top:632;width:1646;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">
                  <v:imagedata r:id="rId297" o:title=""/>
                </v:shape>
              </v:group>
            </w:pict>
          </mc:Fallback>
        </mc:AlternateContent>
      </w:r>
      <w:r>
        <w:rPr>
          <w:sz w:val="16"/>
        </w:rPr>
        <w:t>All code in the discovery and delivery sub-packages is encapsulated in a class and a method within a class. There are no ex</w:t>
      </w:r>
      <w:ins w:id="207" w:author="Ellingworth, Chris" w:date="2022-02-23T16:52:00Z">
        <w:r w:rsidR="00F462EC">
          <w:rPr>
            <w:sz w:val="16"/>
          </w:rPr>
          <w:t>e</w:t>
        </w:r>
      </w:ins>
      <w:r>
        <w:rPr>
          <w:sz w:val="16"/>
        </w:rPr>
        <w:t>cutable functions outside of a class.</w:t>
      </w:r>
    </w:p>
    <w:p w14:paraId="2AC69430" w14:textId="2096B60B" w:rsidR="00294FC8" w:rsidRDefault="00106299">
      <w:pPr>
        <w:spacing w:after="210" w:line="259" w:lineRule="auto"/>
        <w:ind w:left="204" w:firstLine="0"/>
      </w:pPr>
      <w:r>
        <w:rPr>
          <w:i/>
          <w:sz w:val="16"/>
        </w:rPr>
        <w:t>There is no entry point to execute this code and instantiate any of the classes or methods at the command</w:t>
      </w:r>
      <w:ins w:id="208" w:author="Ellingworth, Chris" w:date="2022-02-23T16:52:00Z">
        <w:r w:rsidR="00962EC6">
          <w:rPr>
            <w:i/>
            <w:sz w:val="16"/>
          </w:rPr>
          <w:t xml:space="preserve"> </w:t>
        </w:r>
      </w:ins>
      <w:r>
        <w:rPr>
          <w:i/>
          <w:sz w:val="16"/>
        </w:rPr>
        <w:t>line.</w:t>
      </w:r>
    </w:p>
    <w:p w14:paraId="1F2FC816" w14:textId="77777777" w:rsidR="00294FC8" w:rsidRDefault="00106299">
      <w:pPr>
        <w:spacing w:after="164" w:line="315" w:lineRule="auto"/>
        <w:ind w:left="208" w:right="166"/>
      </w:pPr>
      <w:r>
        <w:rPr>
          <w:sz w:val="16"/>
        </w:rPr>
        <w:t xml:space="preserve">Examples of implementing and executing the code can be found in the </w:t>
      </w:r>
      <w:hyperlink r:id="rId298" w:anchor="test_cases">
        <w:r>
          <w:rPr>
            <w:color w:val="546D78"/>
            <w:sz w:val="16"/>
          </w:rPr>
          <w:t>test cases</w:t>
        </w:r>
      </w:hyperlink>
      <w:r>
        <w:rPr>
          <w:sz w:val="16"/>
        </w:rPr>
        <w:t xml:space="preserve">, </w:t>
      </w:r>
      <w:hyperlink r:id="rId299" w:anchor="start_to_finish">
        <w:r>
          <w:rPr>
            <w:color w:val="546D78"/>
            <w:sz w:val="16"/>
          </w:rPr>
          <w:t>start-to-finish example</w:t>
        </w:r>
      </w:hyperlink>
      <w:r>
        <w:rPr>
          <w:sz w:val="16"/>
        </w:rPr>
        <w:t xml:space="preserve">, or the </w:t>
      </w:r>
      <w:hyperlink r:id="rId300" w:anchor="google_colab_pages">
        <w:r>
          <w:rPr>
            <w:color w:val="546D78"/>
            <w:sz w:val="16"/>
          </w:rPr>
          <w:t>JupyterLab/Notebooks</w:t>
        </w:r>
      </w:hyperlink>
      <w:r>
        <w:rPr>
          <w:sz w:val="16"/>
        </w:rPr>
        <w:t>.</w:t>
      </w:r>
    </w:p>
    <w:p w14:paraId="071BB4E2" w14:textId="77777777" w:rsidR="00294FC8" w:rsidRDefault="00106299">
      <w:pPr>
        <w:spacing w:after="426" w:line="315" w:lineRule="auto"/>
        <w:ind w:left="208" w:right="166"/>
      </w:pPr>
      <w:r>
        <w:rPr>
          <w:sz w:val="16"/>
        </w:rPr>
        <w:t>Test cases are not encapsulated in classes or methods but are instead named functions.</w:t>
      </w:r>
    </w:p>
    <w:p w14:paraId="4CF7011E" w14:textId="77777777" w:rsidR="00294FC8" w:rsidRDefault="00106299">
      <w:pPr>
        <w:spacing w:after="298"/>
        <w:ind w:right="6"/>
      </w:pPr>
      <w:r>
        <w:t>The code is as Pythonic as possible in naming files for exactly what they do. The functionality can be broken down as:</w:t>
      </w:r>
    </w:p>
    <w:p w14:paraId="3AF2AC86" w14:textId="77777777" w:rsidR="00294FC8" w:rsidRDefault="00106299">
      <w:pPr>
        <w:spacing w:after="144"/>
        <w:ind w:right="6"/>
      </w:pPr>
      <w:r>
        <w:t>!"Dataclasses - modules which define some of the key entities at use in the project.</w:t>
      </w:r>
    </w:p>
    <w:p w14:paraId="0AD1553E" w14:textId="65427447" w:rsidR="00294FC8" w:rsidRDefault="00106299">
      <w:pPr>
        <w:spacing w:after="145"/>
        <w:ind w:left="278" w:right="6"/>
      </w:pPr>
      <w:r>
        <w:t xml:space="preserve">!"urn.py - Dataclass for a </w:t>
      </w:r>
      <w:del w:id="209" w:author="Ellingworth, Chris" w:date="2022-02-23T16:53:00Z">
        <w:r w:rsidDel="00397259">
          <w:delText>urn</w:delText>
        </w:r>
      </w:del>
      <w:ins w:id="210" w:author="Ellingworth, Chris" w:date="2022-02-23T16:53:00Z">
        <w:r w:rsidR="00397259">
          <w:t>URN</w:t>
        </w:r>
      </w:ins>
      <w:r>
        <w:t>.</w:t>
      </w:r>
    </w:p>
    <w:p w14:paraId="1BBFE6B8" w14:textId="77777777" w:rsidR="00294FC8" w:rsidRDefault="00106299">
      <w:pPr>
        <w:spacing w:after="142"/>
        <w:ind w:left="278" w:right="6"/>
      </w:pPr>
      <w:r>
        <w:t>!"semantic_model.py - Dataclass for the semantic model (the einvoice itself).</w:t>
      </w:r>
    </w:p>
    <w:p w14:paraId="2C02E75A" w14:textId="77777777" w:rsidR="00294FC8" w:rsidRDefault="00106299">
      <w:pPr>
        <w:spacing w:after="142"/>
        <w:ind w:left="278" w:right="6"/>
      </w:pPr>
      <w:r>
        <w:t>!"party_addresss.py - Dataclass for a party entity within the Four-Corner model.</w:t>
      </w:r>
    </w:p>
    <w:p w14:paraId="06723E9E" w14:textId="77777777" w:rsidR="00294FC8" w:rsidRDefault="00106299">
      <w:pPr>
        <w:spacing w:after="142"/>
        <w:ind w:left="278" w:right="6"/>
      </w:pPr>
      <w:r>
        <w:t>!"line_item.py - Dataclass for a line item on the semantic model (einvoice).</w:t>
      </w:r>
    </w:p>
    <w:p w14:paraId="67D8DB7C" w14:textId="77777777" w:rsidR="00294FC8" w:rsidRDefault="00106299">
      <w:pPr>
        <w:spacing w:after="123"/>
        <w:ind w:left="435" w:right="6" w:hanging="167"/>
      </w:pPr>
      <w:r>
        <w:t>!"einvoice_message_package.py - Dataclass to contain all the information to be transmitted, i.e., the payload, in the einvoice message.</w:t>
      </w:r>
    </w:p>
    <w:p w14:paraId="056904B5" w14:textId="77777777" w:rsidR="00294FC8" w:rsidRDefault="00106299">
      <w:pPr>
        <w:spacing w:after="142"/>
        <w:ind w:right="6"/>
      </w:pPr>
      <w:r>
        <w:t>!"Specific workflow actions - modules which execute specific tasks within the process workflow.</w:t>
      </w:r>
    </w:p>
    <w:p w14:paraId="28E6535F" w14:textId="77777777" w:rsidR="00294FC8" w:rsidRDefault="00106299">
      <w:pPr>
        <w:spacing w:after="132"/>
        <w:ind w:left="435" w:right="6" w:hanging="167"/>
      </w:pPr>
      <w:r>
        <w:t>!"urn_hasher.py - takes the inputs of the party_id, specification, and schema_id and creates the NAPTR look-up uri.</w:t>
      </w:r>
    </w:p>
    <w:p w14:paraId="27191F28" w14:textId="77777777" w:rsidR="00294FC8" w:rsidRDefault="00106299">
      <w:pPr>
        <w:spacing w:after="132"/>
        <w:ind w:left="435" w:right="6" w:hanging="167"/>
      </w:pPr>
      <w:r>
        <w:t>!"dns_query.py - take the NAPTR look-up uri and execute it against DNS. The output is the SMP uri and the existing urn is passed forward as well.</w:t>
      </w:r>
    </w:p>
    <w:p w14:paraId="09CD0B7D" w14:textId="77777777" w:rsidR="00294FC8" w:rsidRDefault="00106299">
      <w:pPr>
        <w:spacing w:after="132"/>
        <w:ind w:left="435" w:right="6" w:hanging="167"/>
      </w:pPr>
      <w:r>
        <w:t>!"smp_query.py - receives the SMP uri and urn and creates two REST API calls to the endpoint based on the inputs. Executes the webservice calls and receives a response. Parses the response and returns it as a string containing the URI of corner 3 in the model.</w:t>
      </w:r>
    </w:p>
    <w:p w14:paraId="1A3E789A" w14:textId="77777777" w:rsidR="00294FC8" w:rsidRDefault="00106299">
      <w:pPr>
        <w:spacing w:after="126"/>
        <w:ind w:left="435" w:right="6" w:hanging="167"/>
      </w:pPr>
      <w:r>
        <w:t>!"import_xsd.py - takes as an input an XML file and checks its validity against an XSD. In this case it is the XML of an ebMS message header checked against an AS4 conformance profile.</w:t>
      </w:r>
    </w:p>
    <w:p w14:paraId="69A57CA4" w14:textId="77777777" w:rsidR="00294FC8" w:rsidRDefault="00106299">
      <w:pPr>
        <w:spacing w:after="145"/>
        <w:ind w:right="6"/>
      </w:pPr>
      <w:r>
        <w:t>!"Other "helper" modules -</w:t>
      </w:r>
    </w:p>
    <w:p w14:paraId="0CAB9179" w14:textId="77777777" w:rsidR="00294FC8" w:rsidRDefault="00106299">
      <w:pPr>
        <w:spacing w:after="142"/>
        <w:ind w:left="278" w:right="6"/>
      </w:pPr>
      <w:r>
        <w:t>!"accessory.py - module to run the "Start-To-Finish" process, execute via test scripts.</w:t>
      </w:r>
    </w:p>
    <w:p w14:paraId="2CF88608" w14:textId="77777777" w:rsidR="00294FC8" w:rsidRDefault="00106299">
      <w:pPr>
        <w:spacing w:after="142"/>
        <w:ind w:left="278" w:right="6"/>
      </w:pPr>
      <w:r>
        <w:t>!"create_sample_data.py - construct sample data entities to use in testing the semantic model.</w:t>
      </w:r>
    </w:p>
    <w:p w14:paraId="553AA7CA" w14:textId="7562ECE1" w:rsidR="00294FC8" w:rsidRDefault="00106299">
      <w:pPr>
        <w:spacing w:after="132"/>
        <w:ind w:left="435" w:right="6" w:hanging="167"/>
      </w:pPr>
      <w:r>
        <w:t>!"create_tracking_id.py - create an arbitrary id with a given configura</w:t>
      </w:r>
      <w:ins w:id="211" w:author="Ellingworth, Chris" w:date="2022-02-23T16:54:00Z">
        <w:r w:rsidR="00080CFA">
          <w:t>t</w:t>
        </w:r>
      </w:ins>
      <w:r>
        <w:t>i</w:t>
      </w:r>
      <w:del w:id="212" w:author="Ellingworth, Chris" w:date="2022-02-23T16:54:00Z">
        <w:r w:rsidDel="00080CFA">
          <w:delText>t</w:delText>
        </w:r>
      </w:del>
      <w:r>
        <w:t>on to use to track the message through the process. Could be used in lieu of a UUID.</w:t>
      </w:r>
    </w:p>
    <w:p w14:paraId="4643C3C7" w14:textId="69086B79" w:rsidR="00294FC8" w:rsidRDefault="00106299">
      <w:pPr>
        <w:spacing w:after="132"/>
        <w:ind w:left="435" w:right="6" w:hanging="167"/>
      </w:pPr>
      <w:r>
        <w:t>!"app_handler.py - module closest to being an executable form the command line. A protot</w:t>
      </w:r>
      <w:del w:id="213" w:author="Ellingworth, Chris" w:date="2022-02-23T16:54:00Z">
        <w:r w:rsidDel="00C05800">
          <w:delText>p</w:delText>
        </w:r>
      </w:del>
      <w:r>
        <w:t>y</w:t>
      </w:r>
      <w:ins w:id="214" w:author="Ellingworth, Chris" w:date="2022-02-23T16:54:00Z">
        <w:r w:rsidR="00C05800">
          <w:t>p</w:t>
        </w:r>
      </w:ins>
      <w:r>
        <w:t>e module to run the "Start-to-Finish" directly, if all required configuration is complete.</w:t>
      </w:r>
    </w:p>
    <w:p w14:paraId="30BA8981" w14:textId="4C568914" w:rsidR="00294FC8" w:rsidRDefault="00106299">
      <w:pPr>
        <w:ind w:left="435" w:right="6" w:hanging="167"/>
      </w:pPr>
      <w:r>
        <w:t>!"app_logger.py - a custom logging implemen</w:t>
      </w:r>
      <w:ins w:id="215" w:author="Ellingworth, Chris" w:date="2022-02-23T16:54:00Z">
        <w:r w:rsidR="00C05800">
          <w:t>t</w:t>
        </w:r>
      </w:ins>
      <w:r>
        <w:t>ation to be used by all the other modules, including test modules, to standardize output and aggregate to single stream each for app</w:t>
      </w:r>
      <w:ins w:id="216" w:author="Ellingworth, Chris" w:date="2022-02-23T16:55:00Z">
        <w:r w:rsidR="00C05800">
          <w:t>lication</w:t>
        </w:r>
      </w:ins>
      <w:r>
        <w:t xml:space="preserve"> logging, to system out, and response to a webservice.</w:t>
      </w:r>
    </w:p>
    <w:p w14:paraId="7F39D607" w14:textId="77777777" w:rsidR="00294FC8" w:rsidRDefault="00106299">
      <w:pPr>
        <w:pStyle w:val="Heading3"/>
        <w:ind w:left="212"/>
      </w:pPr>
      <w:r>
        <w:t>9.3.0.1 No Representations or Warranties</w:t>
      </w:r>
    </w:p>
    <w:p w14:paraId="68D4C546" w14:textId="77777777" w:rsidR="00294FC8" w:rsidRDefault="00106299">
      <w:pPr>
        <w:spacing w:after="8" w:line="315" w:lineRule="auto"/>
        <w:ind w:left="212" w:right="72"/>
      </w:pPr>
      <w:r>
        <w:rPr>
          <w:sz w:val="15"/>
        </w:rPr>
        <w:t>THE SOFTWARE IS PROVIDED "AS IS", WITHOUT WARRANTY OF ANY KIND, EXPRESS OR IMPLIED, INCLUDING BUT NOT LIMITED TO THE</w:t>
      </w:r>
    </w:p>
    <w:p w14:paraId="45A0FCA6" w14:textId="77777777" w:rsidR="00294FC8" w:rsidRDefault="00106299">
      <w:pPr>
        <w:spacing w:after="8" w:line="315" w:lineRule="auto"/>
        <w:ind w:left="212" w:right="72"/>
      </w:pPr>
      <w:r>
        <w:rPr>
          <w:noProof/>
          <w:sz w:val="22"/>
        </w:rPr>
        <mc:AlternateContent>
          <mc:Choice Requires="wpg">
            <w:drawing>
              <wp:anchor distT="0" distB="0" distL="114300" distR="114300" simplePos="0" relativeHeight="251658260" behindDoc="1" locked="0" layoutInCell="1" allowOverlap="1" wp14:anchorId="6344E0AA" wp14:editId="646BC487">
                <wp:simplePos x="0" y="0"/>
                <wp:positionH relativeFrom="column">
                  <wp:posOffset>-3</wp:posOffset>
                </wp:positionH>
                <wp:positionV relativeFrom="paragraph">
                  <wp:posOffset>-483624</wp:posOffset>
                </wp:positionV>
                <wp:extent cx="6422181" cy="1080840"/>
                <wp:effectExtent l="0" t="0" r="0" b="0"/>
                <wp:wrapNone/>
                <wp:docPr id="29874" name="Group 29874"/>
                <wp:cNvGraphicFramePr/>
                <a:graphic xmlns:a="http://schemas.openxmlformats.org/drawingml/2006/main">
                  <a:graphicData uri="http://schemas.microsoft.com/office/word/2010/wordprocessingGroup">
                    <wpg:wgp>
                      <wpg:cNvGrpSpPr/>
                      <wpg:grpSpPr>
                        <a:xfrm>
                          <a:off x="0" y="0"/>
                          <a:ext cx="6422181" cy="1080840"/>
                          <a:chOff x="0" y="0"/>
                          <a:chExt cx="6422181" cy="1080840"/>
                        </a:xfrm>
                      </wpg:grpSpPr>
                      <wps:wsp>
                        <wps:cNvPr id="3123" name="Shape 3123"/>
                        <wps:cNvSpPr/>
                        <wps:spPr>
                          <a:xfrm>
                            <a:off x="0" y="0"/>
                            <a:ext cx="3211091" cy="1080840"/>
                          </a:xfrm>
                          <a:custGeom>
                            <a:avLst/>
                            <a:gdLst/>
                            <a:ahLst/>
                            <a:cxnLst/>
                            <a:rect l="0" t="0" r="0" b="0"/>
                            <a:pathLst>
                              <a:path w="3211091" h="1080840">
                                <a:moveTo>
                                  <a:pt x="81157" y="0"/>
                                </a:moveTo>
                                <a:lnTo>
                                  <a:pt x="3211091" y="0"/>
                                </a:lnTo>
                                <a:lnTo>
                                  <a:pt x="3211091" y="16222"/>
                                </a:lnTo>
                                <a:lnTo>
                                  <a:pt x="81161" y="16222"/>
                                </a:lnTo>
                                <a:cubicBezTo>
                                  <a:pt x="45343" y="16222"/>
                                  <a:pt x="16222" y="45294"/>
                                  <a:pt x="16222" y="81161"/>
                                </a:cubicBezTo>
                                <a:lnTo>
                                  <a:pt x="16222" y="999728"/>
                                </a:lnTo>
                                <a:cubicBezTo>
                                  <a:pt x="16222" y="1035546"/>
                                  <a:pt x="45343" y="1064617"/>
                                  <a:pt x="81161" y="1064617"/>
                                </a:cubicBezTo>
                                <a:lnTo>
                                  <a:pt x="3211091" y="1064617"/>
                                </a:lnTo>
                                <a:lnTo>
                                  <a:pt x="3211091" y="1080840"/>
                                </a:lnTo>
                                <a:lnTo>
                                  <a:pt x="81161" y="1080840"/>
                                </a:lnTo>
                                <a:cubicBezTo>
                                  <a:pt x="36364" y="1080840"/>
                                  <a:pt x="0" y="1044525"/>
                                  <a:pt x="0" y="999728"/>
                                </a:cubicBezTo>
                                <a:lnTo>
                                  <a:pt x="0" y="81161"/>
                                </a:lnTo>
                                <a:cubicBezTo>
                                  <a:pt x="0" y="47562"/>
                                  <a:pt x="20455" y="18708"/>
                                  <a:pt x="49581" y="6381"/>
                                </a:cubicBezTo>
                                <a:lnTo>
                                  <a:pt x="81157"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3124" name="Shape 3124"/>
                        <wps:cNvSpPr/>
                        <wps:spPr>
                          <a:xfrm>
                            <a:off x="3211091" y="0"/>
                            <a:ext cx="3211090" cy="1080840"/>
                          </a:xfrm>
                          <a:custGeom>
                            <a:avLst/>
                            <a:gdLst/>
                            <a:ahLst/>
                            <a:cxnLst/>
                            <a:rect l="0" t="0" r="0" b="0"/>
                            <a:pathLst>
                              <a:path w="3211090" h="1080840">
                                <a:moveTo>
                                  <a:pt x="0" y="0"/>
                                </a:moveTo>
                                <a:lnTo>
                                  <a:pt x="3129983" y="0"/>
                                </a:lnTo>
                                <a:lnTo>
                                  <a:pt x="3161531" y="6381"/>
                                </a:lnTo>
                                <a:cubicBezTo>
                                  <a:pt x="3190636" y="18708"/>
                                  <a:pt x="3211090" y="47562"/>
                                  <a:pt x="3211090" y="81161"/>
                                </a:cubicBezTo>
                                <a:lnTo>
                                  <a:pt x="3211090" y="999728"/>
                                </a:lnTo>
                                <a:cubicBezTo>
                                  <a:pt x="3211090" y="1044525"/>
                                  <a:pt x="3174728" y="1080840"/>
                                  <a:pt x="3129980" y="1080840"/>
                                </a:cubicBezTo>
                                <a:lnTo>
                                  <a:pt x="0" y="1080840"/>
                                </a:lnTo>
                                <a:lnTo>
                                  <a:pt x="0" y="1064617"/>
                                </a:lnTo>
                                <a:lnTo>
                                  <a:pt x="3129980" y="1064617"/>
                                </a:lnTo>
                                <a:cubicBezTo>
                                  <a:pt x="3165797" y="1064617"/>
                                  <a:pt x="3194869" y="1035546"/>
                                  <a:pt x="3194869" y="999728"/>
                                </a:cubicBezTo>
                                <a:lnTo>
                                  <a:pt x="3194869" y="81161"/>
                                </a:lnTo>
                                <a:cubicBezTo>
                                  <a:pt x="3194869" y="45294"/>
                                  <a:pt x="3165797" y="16222"/>
                                  <a:pt x="3129980" y="16222"/>
                                </a:cubicBezTo>
                                <a:lnTo>
                                  <a:pt x="0" y="16222"/>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3BA5D27B" id="Group 29874" o:spid="_x0000_s1026" style="position:absolute;margin-left:0;margin-top:-38.1pt;width:505.7pt;height:85.1pt;z-index:-251658220" coordsize="64221,1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">
                <v:shape id="Shape 3123" o:spid="_x0000_s1027" style="position:absolute;width:32110;height:10808;visibility:visible;mso-wrap-style:square;v-text-anchor:top" coordsize="3211091,10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" path="m81157,l3211091,r,16222l81161,16222v-35818,,-64939,29072,-64939,64939l16222,999728v,35818,29121,64889,64939,64889l3211091,1064617r,16223l81161,1080840c36364,1080840,,1044525,,999728l,81161c,47562,20455,18708,49581,6381l81157,xe" fillcolor="#d3d3d3" stroked="f" strokeweight="0">
                  <v:stroke miterlimit="83231f" joinstyle="miter"/>
                  <v:path arrowok="t" textboxrect="0,0,3211091,1080840"/>
                </v:shape>
                <v:shape id="Shape 3124" o:spid="_x0000_s1028" style="position:absolute;left:32110;width:32111;height:10808;visibility:visible;mso-wrap-style:square;v-text-anchor:top" coordsize="3211090,10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" path="m,l3129983,r31548,6381c3190636,18708,3211090,47562,3211090,81161r,918567c3211090,1044525,3174728,1080840,3129980,1080840l,1080840r,-16223l3129980,1064617v35817,,64889,-29071,64889,-64889l3194869,81161v,-35867,-29072,-64939,-64889,-64939l,16222,,xe" fillcolor="#d3d3d3" stroked="f" strokeweight="0">
                  <v:stroke miterlimit="83231f" joinstyle="miter"/>
                  <v:path arrowok="t" textboxrect="0,0,3211090,1080840"/>
                </v:shape>
              </v:group>
            </w:pict>
          </mc:Fallback>
        </mc:AlternateContent>
      </w:r>
      <w:r>
        <w:rPr>
          <w:sz w:val="15"/>
        </w:rPr>
        <w:t>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br w:type="page"/>
      </w:r>
    </w:p>
    <w:p w14:paraId="4C094D90" w14:textId="77777777" w:rsidR="00294FC8" w:rsidRDefault="00106299">
      <w:pPr>
        <w:pStyle w:val="Heading1"/>
        <w:spacing w:after="367"/>
        <w:ind w:left="-5"/>
      </w:pPr>
      <w:r>
        <w:lastRenderedPageBreak/>
        <w:t>10 e-Invoice Onboarding Tool-kit</w:t>
      </w:r>
    </w:p>
    <w:p w14:paraId="1BF15E50" w14:textId="77777777" w:rsidR="00294FC8" w:rsidRDefault="00106299">
      <w:pPr>
        <w:pStyle w:val="Heading2"/>
        <w:spacing w:after="152"/>
        <w:ind w:left="-5"/>
      </w:pPr>
      <w:r>
        <w:t>10.1 Working with the code</w:t>
      </w:r>
    </w:p>
    <w:p w14:paraId="15BBE41A" w14:textId="77777777" w:rsidR="00294FC8" w:rsidRDefault="00106299">
      <w:pPr>
        <w:pStyle w:val="Heading3"/>
        <w:spacing w:after="172"/>
        <w:ind w:left="-5"/>
      </w:pPr>
      <w:r>
        <w:rPr>
          <w:b w:val="0"/>
          <w:sz w:val="22"/>
        </w:rPr>
        <w:t>10.1.1 Test Cases</w:t>
      </w:r>
    </w:p>
    <w:p w14:paraId="642A8665" w14:textId="77777777" w:rsidR="00294FC8" w:rsidRDefault="00106299">
      <w:pPr>
        <w:spacing w:after="41"/>
        <w:ind w:right="6"/>
      </w:pPr>
      <w:r>
        <w:t>Every module includes a test module in the einvoice/test directory.</w:t>
      </w:r>
    </w:p>
    <w:p w14:paraId="4E72BF6F" w14:textId="77777777" w:rsidR="00294FC8" w:rsidRDefault="00106299">
      <w:pPr>
        <w:spacing w:after="272" w:line="259" w:lineRule="auto"/>
        <w:ind w:left="0" w:right="-7" w:firstLine="0"/>
      </w:pPr>
      <w:r>
        <w:rPr>
          <w:noProof/>
          <w:sz w:val="22"/>
        </w:rPr>
        <mc:AlternateContent>
          <mc:Choice Requires="wpg">
            <w:drawing>
              <wp:inline distT="0" distB="0" distL="0" distR="0" wp14:anchorId="155F6907" wp14:editId="16215543">
                <wp:extent cx="6422182" cy="1655563"/>
                <wp:effectExtent l="0" t="0" r="0" b="1905"/>
                <wp:docPr id="30101" name="Group 30101"/>
                <wp:cNvGraphicFramePr/>
                <a:graphic xmlns:a="http://schemas.openxmlformats.org/drawingml/2006/main">
                  <a:graphicData uri="http://schemas.microsoft.com/office/word/2010/wordprocessingGroup">
                    <wpg:wgp>
                      <wpg:cNvGrpSpPr/>
                      <wpg:grpSpPr>
                        <a:xfrm>
                          <a:off x="0" y="0"/>
                          <a:ext cx="6422182" cy="1655563"/>
                          <a:chOff x="0" y="0"/>
                          <a:chExt cx="6422182" cy="1655563"/>
                        </a:xfrm>
                      </wpg:grpSpPr>
                      <wps:wsp>
                        <wps:cNvPr id="3142" name="Shape 3142"/>
                        <wps:cNvSpPr/>
                        <wps:spPr>
                          <a:xfrm>
                            <a:off x="32445" y="0"/>
                            <a:ext cx="6389737" cy="663524"/>
                          </a:xfrm>
                          <a:custGeom>
                            <a:avLst/>
                            <a:gdLst/>
                            <a:ahLst/>
                            <a:cxnLst/>
                            <a:rect l="0" t="0" r="0" b="0"/>
                            <a:pathLst>
                              <a:path w="6389737" h="663524">
                                <a:moveTo>
                                  <a:pt x="0" y="0"/>
                                </a:moveTo>
                                <a:lnTo>
                                  <a:pt x="6373515" y="0"/>
                                </a:lnTo>
                                <a:cubicBezTo>
                                  <a:pt x="6378005" y="0"/>
                                  <a:pt x="6382060" y="1823"/>
                                  <a:pt x="6384993" y="4769"/>
                                </a:cubicBezTo>
                                <a:cubicBezTo>
                                  <a:pt x="6387926" y="7714"/>
                                  <a:pt x="6389737" y="11782"/>
                                  <a:pt x="6389737" y="16271"/>
                                </a:cubicBezTo>
                                <a:lnTo>
                                  <a:pt x="6389737" y="647302"/>
                                </a:lnTo>
                                <a:cubicBezTo>
                                  <a:pt x="6389737" y="656232"/>
                                  <a:pt x="6382494" y="663524"/>
                                  <a:pt x="6373515" y="663524"/>
                                </a:cubicBezTo>
                                <a:lnTo>
                                  <a:pt x="0" y="663524"/>
                                </a:lnTo>
                                <a:close/>
                              </a:path>
                            </a:pathLst>
                          </a:custGeom>
                          <a:ln w="0" cap="flat">
                            <a:miter lim="127000"/>
                          </a:ln>
                        </wps:spPr>
                        <wps:style>
                          <a:lnRef idx="0">
                            <a:srgbClr val="000000">
                              <a:alpha val="0"/>
                            </a:srgbClr>
                          </a:lnRef>
                          <a:fillRef idx="1">
                            <a:srgbClr val="448AFF"/>
                          </a:fillRef>
                          <a:effectRef idx="0">
                            <a:scrgbClr r="0" g="0" b="0"/>
                          </a:effectRef>
                          <a:fontRef idx="none"/>
                        </wps:style>
                        <wps:bodyPr/>
                      </wps:wsp>
                      <wps:wsp>
                        <wps:cNvPr id="3143" name="Shape 3143"/>
                        <wps:cNvSpPr/>
                        <wps:spPr>
                          <a:xfrm>
                            <a:off x="0" y="0"/>
                            <a:ext cx="32445" cy="663524"/>
                          </a:xfrm>
                          <a:custGeom>
                            <a:avLst/>
                            <a:gdLst/>
                            <a:ahLst/>
                            <a:cxnLst/>
                            <a:rect l="0" t="0" r="0" b="0"/>
                            <a:pathLst>
                              <a:path w="32445" h="663524">
                                <a:moveTo>
                                  <a:pt x="16222" y="0"/>
                                </a:moveTo>
                                <a:lnTo>
                                  <a:pt x="32445" y="0"/>
                                </a:lnTo>
                                <a:lnTo>
                                  <a:pt x="32445" y="663524"/>
                                </a:lnTo>
                                <a:lnTo>
                                  <a:pt x="16222" y="663524"/>
                                </a:lnTo>
                                <a:cubicBezTo>
                                  <a:pt x="7293" y="663524"/>
                                  <a:pt x="0" y="656232"/>
                                  <a:pt x="0" y="647302"/>
                                </a:cubicBezTo>
                                <a:lnTo>
                                  <a:pt x="0" y="16271"/>
                                </a:lnTo>
                                <a:cubicBezTo>
                                  <a:pt x="0" y="7293"/>
                                  <a:pt x="7293" y="0"/>
                                  <a:pt x="16222" y="0"/>
                                </a:cubicBezTo>
                                <a:close/>
                              </a:path>
                            </a:pathLst>
                          </a:custGeom>
                          <a:ln w="0" cap="flat">
                            <a:miter lim="127000"/>
                          </a:ln>
                        </wps:spPr>
                        <wps:style>
                          <a:lnRef idx="0">
                            <a:srgbClr val="000000">
                              <a:alpha val="0"/>
                            </a:srgbClr>
                          </a:lnRef>
                          <a:fillRef idx="1">
                            <a:srgbClr val="448AFF"/>
                          </a:fillRef>
                          <a:effectRef idx="0">
                            <a:scrgbClr r="0" g="0" b="0"/>
                          </a:effectRef>
                          <a:fontRef idx="none"/>
                        </wps:style>
                        <wps:bodyPr/>
                      </wps:wsp>
                      <wps:wsp>
                        <wps:cNvPr id="3146" name="Shape 3146"/>
                        <wps:cNvSpPr/>
                        <wps:spPr>
                          <a:xfrm>
                            <a:off x="32445" y="825797"/>
                            <a:ext cx="6389737" cy="829766"/>
                          </a:xfrm>
                          <a:custGeom>
                            <a:avLst/>
                            <a:gdLst/>
                            <a:ahLst/>
                            <a:cxnLst/>
                            <a:rect l="0" t="0" r="0" b="0"/>
                            <a:pathLst>
                              <a:path w="6389737" h="829766">
                                <a:moveTo>
                                  <a:pt x="0" y="0"/>
                                </a:moveTo>
                                <a:lnTo>
                                  <a:pt x="6373515" y="0"/>
                                </a:lnTo>
                                <a:cubicBezTo>
                                  <a:pt x="6378005" y="0"/>
                                  <a:pt x="6382060" y="1823"/>
                                  <a:pt x="6384993" y="4769"/>
                                </a:cubicBezTo>
                                <a:cubicBezTo>
                                  <a:pt x="6387926" y="7714"/>
                                  <a:pt x="6389737" y="11782"/>
                                  <a:pt x="6389737" y="16271"/>
                                </a:cubicBezTo>
                                <a:lnTo>
                                  <a:pt x="6389737" y="813495"/>
                                </a:lnTo>
                                <a:cubicBezTo>
                                  <a:pt x="6389737" y="822474"/>
                                  <a:pt x="6382494" y="829766"/>
                                  <a:pt x="6373515" y="829766"/>
                                </a:cubicBezTo>
                                <a:lnTo>
                                  <a:pt x="0" y="829766"/>
                                </a:ln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3147" name="Shape 3147"/>
                        <wps:cNvSpPr/>
                        <wps:spPr>
                          <a:xfrm>
                            <a:off x="0" y="825797"/>
                            <a:ext cx="32445" cy="829766"/>
                          </a:xfrm>
                          <a:custGeom>
                            <a:avLst/>
                            <a:gdLst/>
                            <a:ahLst/>
                            <a:cxnLst/>
                            <a:rect l="0" t="0" r="0" b="0"/>
                            <a:pathLst>
                              <a:path w="32445" h="829766">
                                <a:moveTo>
                                  <a:pt x="16222" y="0"/>
                                </a:moveTo>
                                <a:lnTo>
                                  <a:pt x="32445" y="0"/>
                                </a:lnTo>
                                <a:lnTo>
                                  <a:pt x="32445" y="829766"/>
                                </a:lnTo>
                                <a:lnTo>
                                  <a:pt x="16222" y="829766"/>
                                </a:lnTo>
                                <a:cubicBezTo>
                                  <a:pt x="7293" y="829766"/>
                                  <a:pt x="0" y="822474"/>
                                  <a:pt x="0" y="813495"/>
                                </a:cubicBezTo>
                                <a:lnTo>
                                  <a:pt x="0" y="16271"/>
                                </a:lnTo>
                                <a:cubicBezTo>
                                  <a:pt x="0" y="7293"/>
                                  <a:pt x="7293" y="0"/>
                                  <a:pt x="16222" y="0"/>
                                </a:cubicBez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3165" name="Rectangle 3165"/>
                        <wps:cNvSpPr/>
                        <wps:spPr>
                          <a:xfrm>
                            <a:off x="129838" y="411785"/>
                            <a:ext cx="2993601" cy="193401"/>
                          </a:xfrm>
                          <a:prstGeom prst="rect">
                            <a:avLst/>
                          </a:prstGeom>
                          <a:ln>
                            <a:noFill/>
                          </a:ln>
                        </wps:spPr>
                        <wps:txbx>
                          <w:txbxContent>
                            <w:p w14:paraId="0BC109CF" w14:textId="77777777" w:rsidR="00294FC8" w:rsidRDefault="00106299">
                              <w:pPr>
                                <w:spacing w:after="160" w:line="259" w:lineRule="auto"/>
                                <w:ind w:left="0" w:firstLine="0"/>
                              </w:pPr>
                              <w:r>
                                <w:rPr>
                                  <w:w w:val="125"/>
                                  <w:sz w:val="16"/>
                                </w:rPr>
                                <w:t>The</w:t>
                              </w:r>
                              <w:r>
                                <w:rPr>
                                  <w:spacing w:val="7"/>
                                  <w:w w:val="125"/>
                                  <w:sz w:val="16"/>
                                </w:rPr>
                                <w:t xml:space="preserve"> </w:t>
                              </w:r>
                              <w:r>
                                <w:rPr>
                                  <w:w w:val="125"/>
                                  <w:sz w:val="16"/>
                                </w:rPr>
                                <w:t>test</w:t>
                              </w:r>
                              <w:r>
                                <w:rPr>
                                  <w:spacing w:val="7"/>
                                  <w:w w:val="125"/>
                                  <w:sz w:val="16"/>
                                </w:rPr>
                                <w:t xml:space="preserve"> </w:t>
                              </w:r>
                              <w:r>
                                <w:rPr>
                                  <w:w w:val="125"/>
                                  <w:sz w:val="16"/>
                                </w:rPr>
                                <w:t>cases</w:t>
                              </w:r>
                              <w:r>
                                <w:rPr>
                                  <w:spacing w:val="7"/>
                                  <w:w w:val="125"/>
                                  <w:sz w:val="16"/>
                                </w:rPr>
                                <w:t xml:space="preserve"> </w:t>
                              </w:r>
                              <w:r>
                                <w:rPr>
                                  <w:w w:val="125"/>
                                  <w:sz w:val="16"/>
                                </w:rPr>
                                <w:t>are</w:t>
                              </w:r>
                              <w:r>
                                <w:rPr>
                                  <w:spacing w:val="7"/>
                                  <w:w w:val="125"/>
                                  <w:sz w:val="16"/>
                                </w:rPr>
                                <w:t xml:space="preserve"> </w:t>
                              </w:r>
                              <w:r>
                                <w:rPr>
                                  <w:w w:val="125"/>
                                  <w:sz w:val="16"/>
                                </w:rPr>
                                <w:t>written</w:t>
                              </w:r>
                              <w:r>
                                <w:rPr>
                                  <w:spacing w:val="7"/>
                                  <w:w w:val="125"/>
                                  <w:sz w:val="16"/>
                                </w:rPr>
                                <w:t xml:space="preserve"> </w:t>
                              </w:r>
                              <w:r>
                                <w:rPr>
                                  <w:w w:val="125"/>
                                  <w:sz w:val="16"/>
                                </w:rPr>
                                <w:t>as</w:t>
                              </w:r>
                              <w:r>
                                <w:rPr>
                                  <w:spacing w:val="7"/>
                                  <w:w w:val="125"/>
                                  <w:sz w:val="16"/>
                                </w:rPr>
                                <w:t xml:space="preserve"> </w:t>
                              </w:r>
                              <w:r>
                                <w:rPr>
                                  <w:w w:val="125"/>
                                  <w:sz w:val="16"/>
                                </w:rPr>
                                <w:t>functions</w:t>
                              </w:r>
                              <w:r>
                                <w:rPr>
                                  <w:spacing w:val="7"/>
                                  <w:w w:val="125"/>
                                  <w:sz w:val="16"/>
                                </w:rPr>
                                <w:t xml:space="preserve"> </w:t>
                              </w:r>
                              <w:r>
                                <w:rPr>
                                  <w:w w:val="125"/>
                                  <w:sz w:val="16"/>
                                </w:rPr>
                                <w:t>and</w:t>
                              </w:r>
                              <w:r>
                                <w:rPr>
                                  <w:spacing w:val="7"/>
                                  <w:w w:val="125"/>
                                  <w:sz w:val="16"/>
                                </w:rPr>
                                <w:t xml:space="preserve"> </w:t>
                              </w:r>
                            </w:p>
                          </w:txbxContent>
                        </wps:txbx>
                        <wps:bodyPr horzOverflow="overflow" vert="horz" lIns="0" tIns="0" rIns="0" bIns="0" rtlCol="0">
                          <a:noAutofit/>
                        </wps:bodyPr>
                      </wps:wsp>
                      <wps:wsp>
                        <wps:cNvPr id="3166" name="Rectangle 3166"/>
                        <wps:cNvSpPr/>
                        <wps:spPr>
                          <a:xfrm>
                            <a:off x="2380681" y="287866"/>
                            <a:ext cx="310920" cy="317277"/>
                          </a:xfrm>
                          <a:prstGeom prst="rect">
                            <a:avLst/>
                          </a:prstGeom>
                          <a:ln>
                            <a:noFill/>
                          </a:ln>
                        </wps:spPr>
                        <wps:txbx>
                          <w:txbxContent>
                            <w:p w14:paraId="6B48D622" w14:textId="3F72A4FF" w:rsidR="00294FC8" w:rsidRDefault="00106299">
                              <w:pPr>
                                <w:spacing w:after="160" w:line="259" w:lineRule="auto"/>
                                <w:ind w:left="0" w:firstLine="0"/>
                              </w:pPr>
                              <w:del w:id="217" w:author="Ellingworth, Chris" w:date="2022-02-23T16:55:00Z">
                                <w:r w:rsidDel="00B97C17">
                                  <w:rPr>
                                    <w:b/>
                                    <w:w w:val="129"/>
                                    <w:sz w:val="16"/>
                                  </w:rPr>
                                  <w:delText>CAN</w:delText>
                                </w:r>
                              </w:del>
                              <w:ins w:id="218" w:author="Ellingworth, Chris" w:date="2022-02-23T16:55:00Z">
                                <w:r w:rsidR="00B97C17">
                                  <w:rPr>
                                    <w:b/>
                                    <w:w w:val="129"/>
                                    <w:sz w:val="16"/>
                                  </w:rPr>
                                  <w:t>can</w:t>
                                </w:r>
                              </w:ins>
                            </w:p>
                          </w:txbxContent>
                        </wps:txbx>
                        <wps:bodyPr horzOverflow="overflow" vert="horz" lIns="0" tIns="0" rIns="0" bIns="0" rtlCol="0">
                          <a:noAutofit/>
                        </wps:bodyPr>
                      </wps:wsp>
                      <wps:wsp>
                        <wps:cNvPr id="3167" name="Rectangle 3167"/>
                        <wps:cNvSpPr/>
                        <wps:spPr>
                          <a:xfrm>
                            <a:off x="2614677" y="411785"/>
                            <a:ext cx="2927251" cy="193401"/>
                          </a:xfrm>
                          <a:prstGeom prst="rect">
                            <a:avLst/>
                          </a:prstGeom>
                          <a:ln>
                            <a:noFill/>
                          </a:ln>
                        </wps:spPr>
                        <wps:txbx>
                          <w:txbxContent>
                            <w:p w14:paraId="476DF111" w14:textId="77777777" w:rsidR="00294FC8" w:rsidRDefault="00106299">
                              <w:pPr>
                                <w:spacing w:after="160" w:line="259" w:lineRule="auto"/>
                                <w:ind w:left="0" w:firstLine="0"/>
                              </w:pPr>
                              <w:r>
                                <w:rPr>
                                  <w:spacing w:val="7"/>
                                  <w:w w:val="125"/>
                                  <w:sz w:val="16"/>
                                </w:rPr>
                                <w:t xml:space="preserve"> </w:t>
                              </w:r>
                              <w:r>
                                <w:rPr>
                                  <w:w w:val="125"/>
                                  <w:sz w:val="16"/>
                                </w:rPr>
                                <w:t>be</w:t>
                              </w:r>
                              <w:r>
                                <w:rPr>
                                  <w:spacing w:val="7"/>
                                  <w:w w:val="125"/>
                                  <w:sz w:val="16"/>
                                </w:rPr>
                                <w:t xml:space="preserve"> </w:t>
                              </w:r>
                              <w:r>
                                <w:rPr>
                                  <w:w w:val="125"/>
                                  <w:sz w:val="16"/>
                                </w:rPr>
                                <w:t>directly</w:t>
                              </w:r>
                              <w:r>
                                <w:rPr>
                                  <w:spacing w:val="7"/>
                                  <w:w w:val="125"/>
                                  <w:sz w:val="16"/>
                                </w:rPr>
                                <w:t xml:space="preserve"> </w:t>
                              </w:r>
                              <w:r>
                                <w:rPr>
                                  <w:w w:val="125"/>
                                  <w:sz w:val="16"/>
                                </w:rPr>
                                <w:t>called</w:t>
                              </w:r>
                              <w:r>
                                <w:rPr>
                                  <w:spacing w:val="7"/>
                                  <w:w w:val="125"/>
                                  <w:sz w:val="16"/>
                                </w:rPr>
                                <w:t xml:space="preserve"> </w:t>
                              </w:r>
                              <w:r>
                                <w:rPr>
                                  <w:w w:val="125"/>
                                  <w:sz w:val="16"/>
                                </w:rPr>
                                <w:t>from</w:t>
                              </w:r>
                              <w:r>
                                <w:rPr>
                                  <w:spacing w:val="7"/>
                                  <w:w w:val="125"/>
                                  <w:sz w:val="16"/>
                                </w:rPr>
                                <w:t xml:space="preserve"> </w:t>
                              </w:r>
                              <w:r>
                                <w:rPr>
                                  <w:w w:val="125"/>
                                  <w:sz w:val="16"/>
                                </w:rPr>
                                <w:t>the</w:t>
                              </w:r>
                              <w:r>
                                <w:rPr>
                                  <w:spacing w:val="7"/>
                                  <w:w w:val="125"/>
                                  <w:sz w:val="16"/>
                                </w:rPr>
                                <w:t xml:space="preserve"> </w:t>
                              </w:r>
                              <w:r>
                                <w:rPr>
                                  <w:w w:val="125"/>
                                  <w:sz w:val="16"/>
                                </w:rPr>
                                <w:t>command</w:t>
                              </w:r>
                              <w:r>
                                <w:rPr>
                                  <w:spacing w:val="7"/>
                                  <w:w w:val="125"/>
                                  <w:sz w:val="16"/>
                                </w:rPr>
                                <w:t xml:space="preserve"> </w:t>
                              </w:r>
                              <w:r>
                                <w:rPr>
                                  <w:w w:val="125"/>
                                  <w:sz w:val="16"/>
                                </w:rPr>
                                <w:t>line.</w:t>
                              </w:r>
                            </w:p>
                          </w:txbxContent>
                        </wps:txbx>
                        <wps:bodyPr horzOverflow="overflow" vert="horz" lIns="0" tIns="0" rIns="0" bIns="0" rtlCol="0">
                          <a:noAutofit/>
                        </wps:bodyPr>
                      </wps:wsp>
                      <wps:wsp>
                        <wps:cNvPr id="3168" name="Rectangle 3168"/>
                        <wps:cNvSpPr/>
                        <wps:spPr>
                          <a:xfrm>
                            <a:off x="129838" y="1237584"/>
                            <a:ext cx="3566566" cy="193401"/>
                          </a:xfrm>
                          <a:prstGeom prst="rect">
                            <a:avLst/>
                          </a:prstGeom>
                          <a:ln>
                            <a:noFill/>
                          </a:ln>
                        </wps:spPr>
                        <wps:txbx>
                          <w:txbxContent>
                            <w:p w14:paraId="481151BD" w14:textId="77777777" w:rsidR="00294FC8" w:rsidRDefault="00106299">
                              <w:pPr>
                                <w:spacing w:after="160" w:line="259" w:lineRule="auto"/>
                                <w:ind w:left="0" w:firstLine="0"/>
                              </w:pPr>
                              <w:r>
                                <w:rPr>
                                  <w:w w:val="125"/>
                                  <w:sz w:val="16"/>
                                </w:rPr>
                                <w:t>The</w:t>
                              </w:r>
                              <w:r>
                                <w:rPr>
                                  <w:spacing w:val="7"/>
                                  <w:w w:val="125"/>
                                  <w:sz w:val="16"/>
                                </w:rPr>
                                <w:t xml:space="preserve"> </w:t>
                              </w:r>
                              <w:r>
                                <w:rPr>
                                  <w:w w:val="125"/>
                                  <w:sz w:val="16"/>
                                </w:rPr>
                                <w:t>use</w:t>
                              </w:r>
                              <w:r>
                                <w:rPr>
                                  <w:spacing w:val="7"/>
                                  <w:w w:val="125"/>
                                  <w:sz w:val="16"/>
                                </w:rPr>
                                <w:t xml:space="preserve"> </w:t>
                              </w:r>
                              <w:r>
                                <w:rPr>
                                  <w:w w:val="125"/>
                                  <w:sz w:val="16"/>
                                </w:rPr>
                                <w:t>case</w:t>
                              </w:r>
                              <w:r>
                                <w:rPr>
                                  <w:spacing w:val="7"/>
                                  <w:w w:val="125"/>
                                  <w:sz w:val="16"/>
                                </w:rPr>
                                <w:t xml:space="preserve"> </w:t>
                              </w:r>
                              <w:r>
                                <w:rPr>
                                  <w:w w:val="125"/>
                                  <w:sz w:val="16"/>
                                </w:rPr>
                                <w:t>for</w:t>
                              </w:r>
                              <w:r>
                                <w:rPr>
                                  <w:spacing w:val="7"/>
                                  <w:w w:val="125"/>
                                  <w:sz w:val="16"/>
                                </w:rPr>
                                <w:t xml:space="preserve"> </w:t>
                              </w:r>
                              <w:r>
                                <w:rPr>
                                  <w:w w:val="125"/>
                                  <w:sz w:val="16"/>
                                </w:rPr>
                                <w:t>the</w:t>
                              </w:r>
                              <w:r>
                                <w:rPr>
                                  <w:spacing w:val="7"/>
                                  <w:w w:val="125"/>
                                  <w:sz w:val="16"/>
                                </w:rPr>
                                <w:t xml:space="preserve"> </w:t>
                              </w:r>
                              <w:r>
                                <w:rPr>
                                  <w:w w:val="125"/>
                                  <w:sz w:val="16"/>
                                </w:rPr>
                                <w:t>test</w:t>
                              </w:r>
                              <w:r>
                                <w:rPr>
                                  <w:spacing w:val="7"/>
                                  <w:w w:val="125"/>
                                  <w:sz w:val="16"/>
                                </w:rPr>
                                <w:t xml:space="preserve"> </w:t>
                              </w:r>
                              <w:r>
                                <w:rPr>
                                  <w:w w:val="125"/>
                                  <w:sz w:val="16"/>
                                </w:rPr>
                                <w:t>cases</w:t>
                              </w:r>
                              <w:r>
                                <w:rPr>
                                  <w:spacing w:val="7"/>
                                  <w:w w:val="125"/>
                                  <w:sz w:val="16"/>
                                </w:rPr>
                                <w:t xml:space="preserve"> </w:t>
                              </w:r>
                              <w:r>
                                <w:rPr>
                                  <w:w w:val="125"/>
                                  <w:sz w:val="16"/>
                                </w:rPr>
                                <w:t>include</w:t>
                              </w:r>
                              <w:r>
                                <w:rPr>
                                  <w:spacing w:val="7"/>
                                  <w:w w:val="125"/>
                                  <w:sz w:val="16"/>
                                </w:rPr>
                                <w:t xml:space="preserve"> </w:t>
                              </w:r>
                              <w:r>
                                <w:rPr>
                                  <w:w w:val="125"/>
                                  <w:sz w:val="16"/>
                                </w:rPr>
                                <w:t>using</w:t>
                              </w:r>
                              <w:r>
                                <w:rPr>
                                  <w:spacing w:val="7"/>
                                  <w:w w:val="125"/>
                                  <w:sz w:val="16"/>
                                </w:rPr>
                                <w:t xml:space="preserve"> </w:t>
                              </w:r>
                              <w:r>
                                <w:rPr>
                                  <w:w w:val="125"/>
                                  <w:sz w:val="16"/>
                                </w:rPr>
                                <w:t>Pytest.</w:t>
                              </w:r>
                            </w:p>
                          </w:txbxContent>
                        </wps:txbx>
                        <wps:bodyPr horzOverflow="overflow" vert="horz" lIns="0" tIns="0" rIns="0" bIns="0" rtlCol="0">
                          <a:noAutofit/>
                        </wps:bodyPr>
                      </wps:wsp>
                      <wps:wsp>
                        <wps:cNvPr id="3169" name="Rectangle 3169"/>
                        <wps:cNvSpPr/>
                        <wps:spPr>
                          <a:xfrm>
                            <a:off x="129838" y="1403799"/>
                            <a:ext cx="4610463" cy="193402"/>
                          </a:xfrm>
                          <a:prstGeom prst="rect">
                            <a:avLst/>
                          </a:prstGeom>
                          <a:ln>
                            <a:noFill/>
                          </a:ln>
                        </wps:spPr>
                        <wps:txbx>
                          <w:txbxContent>
                            <w:p w14:paraId="61170B49" w14:textId="77777777" w:rsidR="00294FC8" w:rsidRDefault="00106299">
                              <w:pPr>
                                <w:spacing w:after="160" w:line="259" w:lineRule="auto"/>
                                <w:ind w:left="0" w:firstLine="0"/>
                              </w:pPr>
                              <w:r>
                                <w:rPr>
                                  <w:b/>
                                  <w:w w:val="131"/>
                                  <w:sz w:val="16"/>
                                </w:rPr>
                                <w:t>The</w:t>
                              </w:r>
                              <w:r>
                                <w:rPr>
                                  <w:b/>
                                  <w:spacing w:val="-2"/>
                                  <w:w w:val="131"/>
                                  <w:sz w:val="16"/>
                                </w:rPr>
                                <w:t xml:space="preserve"> </w:t>
                              </w:r>
                              <w:r>
                                <w:rPr>
                                  <w:b/>
                                  <w:w w:val="131"/>
                                  <w:sz w:val="16"/>
                                </w:rPr>
                                <w:t>Pytest</w:t>
                              </w:r>
                              <w:r>
                                <w:rPr>
                                  <w:b/>
                                  <w:spacing w:val="-2"/>
                                  <w:w w:val="131"/>
                                  <w:sz w:val="16"/>
                                </w:rPr>
                                <w:t xml:space="preserve"> </w:t>
                              </w:r>
                              <w:r>
                                <w:rPr>
                                  <w:b/>
                                  <w:w w:val="131"/>
                                  <w:sz w:val="16"/>
                                </w:rPr>
                                <w:t>package</w:t>
                              </w:r>
                              <w:r>
                                <w:rPr>
                                  <w:b/>
                                  <w:spacing w:val="-2"/>
                                  <w:w w:val="131"/>
                                  <w:sz w:val="16"/>
                                </w:rPr>
                                <w:t xml:space="preserve"> </w:t>
                              </w:r>
                              <w:r>
                                <w:rPr>
                                  <w:b/>
                                  <w:w w:val="131"/>
                                  <w:sz w:val="16"/>
                                </w:rPr>
                                <w:t>must</w:t>
                              </w:r>
                              <w:r>
                                <w:rPr>
                                  <w:b/>
                                  <w:spacing w:val="-2"/>
                                  <w:w w:val="131"/>
                                  <w:sz w:val="16"/>
                                </w:rPr>
                                <w:t xml:space="preserve"> </w:t>
                              </w:r>
                              <w:r>
                                <w:rPr>
                                  <w:b/>
                                  <w:w w:val="131"/>
                                  <w:sz w:val="16"/>
                                </w:rPr>
                                <w:t>be</w:t>
                              </w:r>
                              <w:r>
                                <w:rPr>
                                  <w:b/>
                                  <w:spacing w:val="-2"/>
                                  <w:w w:val="131"/>
                                  <w:sz w:val="16"/>
                                </w:rPr>
                                <w:t xml:space="preserve"> </w:t>
                              </w:r>
                              <w:r>
                                <w:rPr>
                                  <w:b/>
                                  <w:w w:val="131"/>
                                  <w:sz w:val="16"/>
                                </w:rPr>
                                <w:t>installed</w:t>
                              </w:r>
                              <w:r>
                                <w:rPr>
                                  <w:b/>
                                  <w:spacing w:val="-2"/>
                                  <w:w w:val="131"/>
                                  <w:sz w:val="16"/>
                                </w:rPr>
                                <w:t xml:space="preserve"> </w:t>
                              </w:r>
                              <w:r>
                                <w:rPr>
                                  <w:b/>
                                  <w:w w:val="131"/>
                                  <w:sz w:val="16"/>
                                </w:rPr>
                                <w:t>in</w:t>
                              </w:r>
                              <w:r>
                                <w:rPr>
                                  <w:b/>
                                  <w:spacing w:val="-2"/>
                                  <w:w w:val="131"/>
                                  <w:sz w:val="16"/>
                                </w:rPr>
                                <w:t xml:space="preserve"> </w:t>
                              </w:r>
                              <w:r>
                                <w:rPr>
                                  <w:b/>
                                  <w:w w:val="131"/>
                                  <w:sz w:val="16"/>
                                </w:rPr>
                                <w:t>your</w:t>
                              </w:r>
                              <w:r>
                                <w:rPr>
                                  <w:b/>
                                  <w:spacing w:val="-2"/>
                                  <w:w w:val="131"/>
                                  <w:sz w:val="16"/>
                                </w:rPr>
                                <w:t xml:space="preserve"> </w:t>
                              </w:r>
                              <w:r>
                                <w:rPr>
                                  <w:b/>
                                  <w:w w:val="131"/>
                                  <w:sz w:val="16"/>
                                </w:rPr>
                                <w:t>Python</w:t>
                              </w:r>
                              <w:r>
                                <w:rPr>
                                  <w:b/>
                                  <w:spacing w:val="-2"/>
                                  <w:w w:val="131"/>
                                  <w:sz w:val="16"/>
                                </w:rPr>
                                <w:t xml:space="preserve"> </w:t>
                              </w:r>
                              <w:r>
                                <w:rPr>
                                  <w:b/>
                                  <w:w w:val="131"/>
                                  <w:sz w:val="16"/>
                                </w:rPr>
                                <w:t>distribution.</w:t>
                              </w:r>
                            </w:p>
                          </w:txbxContent>
                        </wps:txbx>
                        <wps:bodyPr horzOverflow="overflow" vert="horz" lIns="0" tIns="0" rIns="0" bIns="0" rtlCol="0">
                          <a:noAutofit/>
                        </wps:bodyPr>
                      </wps:wsp>
                      <wps:wsp>
                        <wps:cNvPr id="3187" name="Shape 3187"/>
                        <wps:cNvSpPr/>
                        <wps:spPr>
                          <a:xfrm>
                            <a:off x="27037" y="0"/>
                            <a:ext cx="6395144" cy="296067"/>
                          </a:xfrm>
                          <a:custGeom>
                            <a:avLst/>
                            <a:gdLst/>
                            <a:ahLst/>
                            <a:cxnLst/>
                            <a:rect l="0" t="0" r="0" b="0"/>
                            <a:pathLst>
                              <a:path w="6395144" h="296067">
                                <a:moveTo>
                                  <a:pt x="0" y="0"/>
                                </a:moveTo>
                                <a:lnTo>
                                  <a:pt x="6378923" y="0"/>
                                </a:lnTo>
                                <a:cubicBezTo>
                                  <a:pt x="6387901" y="0"/>
                                  <a:pt x="6395144" y="7293"/>
                                  <a:pt x="6395144" y="16271"/>
                                </a:cubicBezTo>
                                <a:lnTo>
                                  <a:pt x="6395144" y="296067"/>
                                </a:lnTo>
                                <a:lnTo>
                                  <a:pt x="0" y="296067"/>
                                </a:lnTo>
                                <a:lnTo>
                                  <a:pt x="0" y="0"/>
                                </a:lnTo>
                                <a:close/>
                              </a:path>
                            </a:pathLst>
                          </a:custGeom>
                          <a:ln w="0" cap="flat">
                            <a:miter lim="127000"/>
                          </a:ln>
                        </wps:spPr>
                        <wps:style>
                          <a:lnRef idx="0">
                            <a:srgbClr val="000000">
                              <a:alpha val="0"/>
                            </a:srgbClr>
                          </a:lnRef>
                          <a:fillRef idx="1">
                            <a:srgbClr val="448AFF">
                              <a:alpha val="10196"/>
                            </a:srgbClr>
                          </a:fillRef>
                          <a:effectRef idx="0">
                            <a:scrgbClr r="0" g="0" b="0"/>
                          </a:effectRef>
                          <a:fontRef idx="none"/>
                        </wps:style>
                        <wps:bodyPr/>
                      </wps:wsp>
                      <wps:wsp>
                        <wps:cNvPr id="3188" name="Shape 3188"/>
                        <wps:cNvSpPr/>
                        <wps:spPr>
                          <a:xfrm>
                            <a:off x="32445" y="0"/>
                            <a:ext cx="6389737" cy="296067"/>
                          </a:xfrm>
                          <a:custGeom>
                            <a:avLst/>
                            <a:gdLst/>
                            <a:ahLst/>
                            <a:cxnLst/>
                            <a:rect l="0" t="0" r="0" b="0"/>
                            <a:pathLst>
                              <a:path w="6389737" h="296067">
                                <a:moveTo>
                                  <a:pt x="0" y="0"/>
                                </a:moveTo>
                                <a:lnTo>
                                  <a:pt x="6373515" y="0"/>
                                </a:lnTo>
                                <a:cubicBezTo>
                                  <a:pt x="6378005" y="0"/>
                                  <a:pt x="6382060" y="1823"/>
                                  <a:pt x="6384993" y="4769"/>
                                </a:cubicBezTo>
                                <a:cubicBezTo>
                                  <a:pt x="6387926" y="7714"/>
                                  <a:pt x="6389737" y="11782"/>
                                  <a:pt x="6389737" y="16271"/>
                                </a:cubicBezTo>
                                <a:lnTo>
                                  <a:pt x="6389737" y="296067"/>
                                </a:lnTo>
                                <a:lnTo>
                                  <a:pt x="0" y="296067"/>
                                </a:lnTo>
                                <a:close/>
                              </a:path>
                            </a:pathLst>
                          </a:custGeom>
                          <a:ln w="0" cap="flat">
                            <a:miter lim="127000"/>
                          </a:ln>
                        </wps:spPr>
                        <wps:style>
                          <a:lnRef idx="0">
                            <a:srgbClr val="000000">
                              <a:alpha val="0"/>
                            </a:srgbClr>
                          </a:lnRef>
                          <a:fillRef idx="1">
                            <a:srgbClr val="448AFF"/>
                          </a:fillRef>
                          <a:effectRef idx="0">
                            <a:scrgbClr r="0" g="0" b="0"/>
                          </a:effectRef>
                          <a:fontRef idx="none"/>
                        </wps:style>
                        <wps:bodyPr/>
                      </wps:wsp>
                      <wps:wsp>
                        <wps:cNvPr id="3189" name="Shape 3189"/>
                        <wps:cNvSpPr/>
                        <wps:spPr>
                          <a:xfrm>
                            <a:off x="0" y="0"/>
                            <a:ext cx="32445" cy="296067"/>
                          </a:xfrm>
                          <a:custGeom>
                            <a:avLst/>
                            <a:gdLst/>
                            <a:ahLst/>
                            <a:cxnLst/>
                            <a:rect l="0" t="0" r="0" b="0"/>
                            <a:pathLst>
                              <a:path w="32445" h="296067">
                                <a:moveTo>
                                  <a:pt x="16222" y="0"/>
                                </a:moveTo>
                                <a:lnTo>
                                  <a:pt x="32445" y="0"/>
                                </a:lnTo>
                                <a:lnTo>
                                  <a:pt x="32445" y="296067"/>
                                </a:lnTo>
                                <a:lnTo>
                                  <a:pt x="0" y="296067"/>
                                </a:lnTo>
                                <a:lnTo>
                                  <a:pt x="0" y="16271"/>
                                </a:lnTo>
                                <a:cubicBezTo>
                                  <a:pt x="0" y="7293"/>
                                  <a:pt x="7293" y="0"/>
                                  <a:pt x="16222" y="0"/>
                                </a:cubicBezTo>
                                <a:close/>
                              </a:path>
                            </a:pathLst>
                          </a:custGeom>
                          <a:ln w="0" cap="flat">
                            <a:miter lim="127000"/>
                          </a:ln>
                        </wps:spPr>
                        <wps:style>
                          <a:lnRef idx="0">
                            <a:srgbClr val="000000">
                              <a:alpha val="0"/>
                            </a:srgbClr>
                          </a:lnRef>
                          <a:fillRef idx="1">
                            <a:srgbClr val="448AFF"/>
                          </a:fillRef>
                          <a:effectRef idx="0">
                            <a:scrgbClr r="0" g="0" b="0"/>
                          </a:effectRef>
                          <a:fontRef idx="none"/>
                        </wps:style>
                        <wps:bodyPr/>
                      </wps:wsp>
                      <wps:wsp>
                        <wps:cNvPr id="3190" name="Rectangle 3190"/>
                        <wps:cNvSpPr/>
                        <wps:spPr>
                          <a:xfrm>
                            <a:off x="357048" y="76785"/>
                            <a:ext cx="3310434" cy="193401"/>
                          </a:xfrm>
                          <a:prstGeom prst="rect">
                            <a:avLst/>
                          </a:prstGeom>
                          <a:ln>
                            <a:noFill/>
                          </a:ln>
                        </wps:spPr>
                        <wps:txbx>
                          <w:txbxContent>
                            <w:p w14:paraId="6FFFA86D" w14:textId="69496FBA" w:rsidR="00294FC8" w:rsidRDefault="00106299">
                              <w:pPr>
                                <w:spacing w:after="160" w:line="259" w:lineRule="auto"/>
                                <w:ind w:left="0" w:firstLine="0"/>
                              </w:pPr>
                              <w:r>
                                <w:rPr>
                                  <w:b/>
                                  <w:w w:val="132"/>
                                  <w:sz w:val="16"/>
                                </w:rPr>
                                <w:t>Test</w:t>
                              </w:r>
                              <w:r>
                                <w:rPr>
                                  <w:b/>
                                  <w:spacing w:val="-2"/>
                                  <w:w w:val="132"/>
                                  <w:sz w:val="16"/>
                                </w:rPr>
                                <w:t xml:space="preserve"> </w:t>
                              </w:r>
                              <w:r>
                                <w:rPr>
                                  <w:b/>
                                  <w:w w:val="132"/>
                                  <w:sz w:val="16"/>
                                </w:rPr>
                                <w:t>cases</w:t>
                              </w:r>
                              <w:r>
                                <w:rPr>
                                  <w:b/>
                                  <w:spacing w:val="-2"/>
                                  <w:w w:val="132"/>
                                  <w:sz w:val="16"/>
                                </w:rPr>
                                <w:t xml:space="preserve"> </w:t>
                              </w:r>
                              <w:r>
                                <w:rPr>
                                  <w:b/>
                                  <w:w w:val="132"/>
                                  <w:sz w:val="16"/>
                                </w:rPr>
                                <w:t>are</w:t>
                              </w:r>
                              <w:r>
                                <w:rPr>
                                  <w:b/>
                                  <w:spacing w:val="-2"/>
                                  <w:w w:val="132"/>
                                  <w:sz w:val="16"/>
                                </w:rPr>
                                <w:t xml:space="preserve"> </w:t>
                              </w:r>
                              <w:r>
                                <w:rPr>
                                  <w:b/>
                                  <w:w w:val="132"/>
                                  <w:sz w:val="16"/>
                                </w:rPr>
                                <w:t>writ</w:t>
                              </w:r>
                              <w:ins w:id="219" w:author="Ellingworth, Chris" w:date="2022-02-23T16:55:00Z">
                                <w:r w:rsidR="00B97C17">
                                  <w:rPr>
                                    <w:b/>
                                    <w:w w:val="132"/>
                                    <w:sz w:val="16"/>
                                  </w:rPr>
                                  <w:t>t</w:t>
                                </w:r>
                              </w:ins>
                              <w:r>
                                <w:rPr>
                                  <w:b/>
                                  <w:w w:val="132"/>
                                  <w:sz w:val="16"/>
                                </w:rPr>
                                <w:t>en</w:t>
                              </w:r>
                              <w:r>
                                <w:rPr>
                                  <w:b/>
                                  <w:spacing w:val="-2"/>
                                  <w:w w:val="132"/>
                                  <w:sz w:val="16"/>
                                </w:rPr>
                                <w:t xml:space="preserve"> </w:t>
                              </w:r>
                              <w:r>
                                <w:rPr>
                                  <w:b/>
                                  <w:w w:val="132"/>
                                  <w:sz w:val="16"/>
                                </w:rPr>
                                <w:t>as</w:t>
                              </w:r>
                              <w:r>
                                <w:rPr>
                                  <w:b/>
                                  <w:spacing w:val="-2"/>
                                  <w:w w:val="132"/>
                                  <w:sz w:val="16"/>
                                </w:rPr>
                                <w:t xml:space="preserve"> </w:t>
                              </w:r>
                              <w:r>
                                <w:rPr>
                                  <w:b/>
                                  <w:w w:val="132"/>
                                  <w:sz w:val="16"/>
                                </w:rPr>
                                <w:t>functions</w:t>
                              </w:r>
                              <w:del w:id="220" w:author="Ellingworth, Chris" w:date="2022-02-23T16:55:00Z">
                                <w:r w:rsidDel="00B97C17">
                                  <w:rPr>
                                    <w:b/>
                                    <w:w w:val="132"/>
                                    <w:sz w:val="16"/>
                                  </w:rPr>
                                  <w:delText>,</w:delText>
                                </w:r>
                                <w:r w:rsidDel="00B97C17">
                                  <w:rPr>
                                    <w:b/>
                                    <w:spacing w:val="-2"/>
                                    <w:w w:val="132"/>
                                    <w:sz w:val="16"/>
                                  </w:rPr>
                                  <w:delText xml:space="preserve"> </w:delText>
                                </w:r>
                                <w:r w:rsidDel="00B97C17">
                                  <w:rPr>
                                    <w:b/>
                                    <w:w w:val="132"/>
                                    <w:sz w:val="16"/>
                                  </w:rPr>
                                  <w:delText>not</w:delText>
                                </w:r>
                              </w:del>
                              <w:ins w:id="221" w:author="Ellingworth, Chris" w:date="2022-02-23T16:55:00Z">
                                <w:r w:rsidR="00B97C17">
                                  <w:rPr>
                                    <w:b/>
                                    <w:w w:val="132"/>
                                    <w:sz w:val="16"/>
                                  </w:rPr>
                                  <w:t>versus</w:t>
                                </w:r>
                              </w:ins>
                              <w:r>
                                <w:rPr>
                                  <w:b/>
                                  <w:spacing w:val="-2"/>
                                  <w:w w:val="132"/>
                                  <w:sz w:val="16"/>
                                </w:rPr>
                                <w:t xml:space="preserve"> </w:t>
                              </w:r>
                              <w:r>
                                <w:rPr>
                                  <w:b/>
                                  <w:w w:val="132"/>
                                  <w:sz w:val="16"/>
                                </w:rPr>
                                <w:t>classes.</w:t>
                              </w:r>
                            </w:p>
                          </w:txbxContent>
                        </wps:txbx>
                        <wps:bodyPr horzOverflow="overflow" vert="horz" lIns="0" tIns="0" rIns="0" bIns="0" rtlCol="0">
                          <a:noAutofit/>
                        </wps:bodyPr>
                      </wps:wsp>
                      <pic:pic xmlns:pic="http://schemas.openxmlformats.org/drawingml/2006/picture">
                        <pic:nvPicPr>
                          <pic:cNvPr id="33925" name="Picture 33925"/>
                          <pic:cNvPicPr/>
                        </pic:nvPicPr>
                        <pic:blipFill>
                          <a:blip r:embed="rId301"/>
                          <a:stretch>
                            <a:fillRect/>
                          </a:stretch>
                        </pic:blipFill>
                        <pic:spPr>
                          <a:xfrm>
                            <a:off x="127556" y="58372"/>
                            <a:ext cx="164592" cy="170688"/>
                          </a:xfrm>
                          <a:prstGeom prst="rect">
                            <a:avLst/>
                          </a:prstGeom>
                        </pic:spPr>
                      </pic:pic>
                      <pic:pic xmlns:pic="http://schemas.openxmlformats.org/drawingml/2006/picture">
                        <pic:nvPicPr>
                          <pic:cNvPr id="33926" name="Picture 33926"/>
                          <pic:cNvPicPr/>
                        </pic:nvPicPr>
                        <pic:blipFill>
                          <a:blip r:embed="rId302"/>
                          <a:stretch>
                            <a:fillRect/>
                          </a:stretch>
                        </pic:blipFill>
                        <pic:spPr>
                          <a:xfrm>
                            <a:off x="6191044" y="58372"/>
                            <a:ext cx="164592" cy="167640"/>
                          </a:xfrm>
                          <a:prstGeom prst="rect">
                            <a:avLst/>
                          </a:prstGeom>
                        </pic:spPr>
                      </pic:pic>
                      <wps:wsp>
                        <wps:cNvPr id="3196" name="Shape 3196"/>
                        <wps:cNvSpPr/>
                        <wps:spPr>
                          <a:xfrm>
                            <a:off x="27037" y="825797"/>
                            <a:ext cx="6395144" cy="296069"/>
                          </a:xfrm>
                          <a:custGeom>
                            <a:avLst/>
                            <a:gdLst/>
                            <a:ahLst/>
                            <a:cxnLst/>
                            <a:rect l="0" t="0" r="0" b="0"/>
                            <a:pathLst>
                              <a:path w="6395144" h="296069">
                                <a:moveTo>
                                  <a:pt x="0" y="0"/>
                                </a:moveTo>
                                <a:lnTo>
                                  <a:pt x="6378923" y="0"/>
                                </a:lnTo>
                                <a:cubicBezTo>
                                  <a:pt x="6387901" y="0"/>
                                  <a:pt x="6395144" y="7293"/>
                                  <a:pt x="6395144" y="16271"/>
                                </a:cubicBezTo>
                                <a:lnTo>
                                  <a:pt x="6395144" y="296069"/>
                                </a:lnTo>
                                <a:lnTo>
                                  <a:pt x="0" y="296069"/>
                                </a:lnTo>
                                <a:lnTo>
                                  <a:pt x="0" y="0"/>
                                </a:lnTo>
                                <a:close/>
                              </a:path>
                            </a:pathLst>
                          </a:custGeom>
                          <a:ln w="0" cap="flat">
                            <a:miter lim="127000"/>
                          </a:ln>
                        </wps:spPr>
                        <wps:style>
                          <a:lnRef idx="0">
                            <a:srgbClr val="000000">
                              <a:alpha val="0"/>
                            </a:srgbClr>
                          </a:lnRef>
                          <a:fillRef idx="1">
                            <a:srgbClr val="00BFA4">
                              <a:alpha val="10196"/>
                            </a:srgbClr>
                          </a:fillRef>
                          <a:effectRef idx="0">
                            <a:scrgbClr r="0" g="0" b="0"/>
                          </a:effectRef>
                          <a:fontRef idx="none"/>
                        </wps:style>
                        <wps:bodyPr/>
                      </wps:wsp>
                      <wps:wsp>
                        <wps:cNvPr id="3197" name="Shape 3197"/>
                        <wps:cNvSpPr/>
                        <wps:spPr>
                          <a:xfrm>
                            <a:off x="32445" y="825797"/>
                            <a:ext cx="6389737" cy="296069"/>
                          </a:xfrm>
                          <a:custGeom>
                            <a:avLst/>
                            <a:gdLst/>
                            <a:ahLst/>
                            <a:cxnLst/>
                            <a:rect l="0" t="0" r="0" b="0"/>
                            <a:pathLst>
                              <a:path w="6389737" h="296069">
                                <a:moveTo>
                                  <a:pt x="0" y="0"/>
                                </a:moveTo>
                                <a:lnTo>
                                  <a:pt x="6373515" y="0"/>
                                </a:lnTo>
                                <a:cubicBezTo>
                                  <a:pt x="6378005" y="0"/>
                                  <a:pt x="6382060" y="1823"/>
                                  <a:pt x="6384993" y="4769"/>
                                </a:cubicBezTo>
                                <a:cubicBezTo>
                                  <a:pt x="6387926" y="7714"/>
                                  <a:pt x="6389737" y="11782"/>
                                  <a:pt x="6389737" y="16271"/>
                                </a:cubicBezTo>
                                <a:lnTo>
                                  <a:pt x="6389737" y="296069"/>
                                </a:lnTo>
                                <a:lnTo>
                                  <a:pt x="0" y="296069"/>
                                </a:ln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3198" name="Shape 3198"/>
                        <wps:cNvSpPr/>
                        <wps:spPr>
                          <a:xfrm>
                            <a:off x="0" y="825797"/>
                            <a:ext cx="32445" cy="296069"/>
                          </a:xfrm>
                          <a:custGeom>
                            <a:avLst/>
                            <a:gdLst/>
                            <a:ahLst/>
                            <a:cxnLst/>
                            <a:rect l="0" t="0" r="0" b="0"/>
                            <a:pathLst>
                              <a:path w="32445" h="296069">
                                <a:moveTo>
                                  <a:pt x="16222" y="0"/>
                                </a:moveTo>
                                <a:lnTo>
                                  <a:pt x="32445" y="0"/>
                                </a:lnTo>
                                <a:lnTo>
                                  <a:pt x="32445" y="296069"/>
                                </a:lnTo>
                                <a:lnTo>
                                  <a:pt x="0" y="296069"/>
                                </a:lnTo>
                                <a:lnTo>
                                  <a:pt x="0" y="16271"/>
                                </a:lnTo>
                                <a:cubicBezTo>
                                  <a:pt x="0" y="7293"/>
                                  <a:pt x="7293" y="0"/>
                                  <a:pt x="16222" y="0"/>
                                </a:cubicBez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3199" name="Rectangle 3199"/>
                        <wps:cNvSpPr/>
                        <wps:spPr>
                          <a:xfrm>
                            <a:off x="357048" y="902584"/>
                            <a:ext cx="2237900" cy="193401"/>
                          </a:xfrm>
                          <a:prstGeom prst="rect">
                            <a:avLst/>
                          </a:prstGeom>
                          <a:ln>
                            <a:noFill/>
                          </a:ln>
                        </wps:spPr>
                        <wps:txbx>
                          <w:txbxContent>
                            <w:p w14:paraId="525A5F81" w14:textId="77777777" w:rsidR="00294FC8" w:rsidRDefault="00106299">
                              <w:pPr>
                                <w:spacing w:after="160" w:line="259" w:lineRule="auto"/>
                                <w:ind w:left="0" w:firstLine="0"/>
                              </w:pPr>
                              <w:r>
                                <w:rPr>
                                  <w:b/>
                                  <w:w w:val="129"/>
                                  <w:sz w:val="16"/>
                                </w:rPr>
                                <w:t>Use</w:t>
                              </w:r>
                              <w:r>
                                <w:rPr>
                                  <w:b/>
                                  <w:spacing w:val="-2"/>
                                  <w:w w:val="129"/>
                                  <w:sz w:val="16"/>
                                </w:rPr>
                                <w:t xml:space="preserve"> </w:t>
                              </w:r>
                              <w:r>
                                <w:rPr>
                                  <w:b/>
                                  <w:w w:val="129"/>
                                  <w:sz w:val="16"/>
                                </w:rPr>
                                <w:t>Pytest</w:t>
                              </w:r>
                              <w:r>
                                <w:rPr>
                                  <w:b/>
                                  <w:spacing w:val="-2"/>
                                  <w:w w:val="129"/>
                                  <w:sz w:val="16"/>
                                </w:rPr>
                                <w:t xml:space="preserve"> </w:t>
                              </w:r>
                              <w:r>
                                <w:rPr>
                                  <w:b/>
                                  <w:w w:val="129"/>
                                  <w:sz w:val="16"/>
                                </w:rPr>
                                <w:t>to</w:t>
                              </w:r>
                              <w:r>
                                <w:rPr>
                                  <w:b/>
                                  <w:spacing w:val="-2"/>
                                  <w:w w:val="129"/>
                                  <w:sz w:val="16"/>
                                </w:rPr>
                                <w:t xml:space="preserve"> </w:t>
                              </w:r>
                              <w:r>
                                <w:rPr>
                                  <w:b/>
                                  <w:w w:val="129"/>
                                  <w:sz w:val="16"/>
                                </w:rPr>
                                <w:t>run</w:t>
                              </w:r>
                              <w:r>
                                <w:rPr>
                                  <w:b/>
                                  <w:spacing w:val="-2"/>
                                  <w:w w:val="129"/>
                                  <w:sz w:val="16"/>
                                </w:rPr>
                                <w:t xml:space="preserve"> </w:t>
                              </w:r>
                              <w:r>
                                <w:rPr>
                                  <w:b/>
                                  <w:w w:val="129"/>
                                  <w:sz w:val="16"/>
                                </w:rPr>
                                <w:t>the</w:t>
                              </w:r>
                              <w:r>
                                <w:rPr>
                                  <w:b/>
                                  <w:spacing w:val="-2"/>
                                  <w:w w:val="129"/>
                                  <w:sz w:val="16"/>
                                </w:rPr>
                                <w:t xml:space="preserve"> </w:t>
                              </w:r>
                              <w:r>
                                <w:rPr>
                                  <w:b/>
                                  <w:w w:val="129"/>
                                  <w:sz w:val="16"/>
                                </w:rPr>
                                <w:t>test</w:t>
                              </w:r>
                              <w:r>
                                <w:rPr>
                                  <w:b/>
                                  <w:spacing w:val="-2"/>
                                  <w:w w:val="129"/>
                                  <w:sz w:val="16"/>
                                </w:rPr>
                                <w:t xml:space="preserve"> </w:t>
                              </w:r>
                              <w:r>
                                <w:rPr>
                                  <w:b/>
                                  <w:w w:val="129"/>
                                  <w:sz w:val="16"/>
                                </w:rPr>
                                <w:t>cases.</w:t>
                              </w:r>
                            </w:p>
                          </w:txbxContent>
                        </wps:txbx>
                        <wps:bodyPr horzOverflow="overflow" vert="horz" lIns="0" tIns="0" rIns="0" bIns="0" rtlCol="0">
                          <a:noAutofit/>
                        </wps:bodyPr>
                      </wps:wsp>
                      <pic:pic xmlns:pic="http://schemas.openxmlformats.org/drawingml/2006/picture">
                        <pic:nvPicPr>
                          <pic:cNvPr id="33927" name="Picture 33927"/>
                          <pic:cNvPicPr/>
                        </pic:nvPicPr>
                        <pic:blipFill>
                          <a:blip r:embed="rId303"/>
                          <a:stretch>
                            <a:fillRect/>
                          </a:stretch>
                        </pic:blipFill>
                        <pic:spPr>
                          <a:xfrm>
                            <a:off x="127556" y="886412"/>
                            <a:ext cx="164592" cy="170688"/>
                          </a:xfrm>
                          <a:prstGeom prst="rect">
                            <a:avLst/>
                          </a:prstGeom>
                        </pic:spPr>
                      </pic:pic>
                      <pic:pic xmlns:pic="http://schemas.openxmlformats.org/drawingml/2006/picture">
                        <pic:nvPicPr>
                          <pic:cNvPr id="33928" name="Picture 33928"/>
                          <pic:cNvPicPr/>
                        </pic:nvPicPr>
                        <pic:blipFill>
                          <a:blip r:embed="rId304"/>
                          <a:stretch>
                            <a:fillRect/>
                          </a:stretch>
                        </pic:blipFill>
                        <pic:spPr>
                          <a:xfrm>
                            <a:off x="6191044" y="886412"/>
                            <a:ext cx="164592" cy="167640"/>
                          </a:xfrm>
                          <a:prstGeom prst="rect">
                            <a:avLst/>
                          </a:prstGeom>
                        </pic:spPr>
                      </pic:pic>
                    </wpg:wgp>
                  </a:graphicData>
                </a:graphic>
              </wp:inline>
            </w:drawing>
          </mc:Choice>
          <mc:Fallback>
            <w:pict>
              <v:group w14:anchorId="155F6907" id="Group 30101" o:spid="_x0000_s1499" style="width:505.7pt;height:130.35pt;mso-position-horizontal-relative:char;mso-position-vertical-relative:line" coordsize="64221,1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">
                <v:shape id="Shape 3142" o:spid="_x0000_s1500" style="position:absolute;left:324;width:63897;height:6635;visibility:visible;mso-wrap-style:square;v-text-anchor:top" coordsize="6389737,66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" path="m,l6373515,v4490,,8545,1823,11478,4769c6387926,7714,6389737,11782,6389737,16271r,631031c6389737,656232,6382494,663524,6373515,663524l,663524,,xe" fillcolor="#448aff" stroked="f" strokeweight="0">
                  <v:stroke miterlimit="83231f" joinstyle="miter"/>
                  <v:path arrowok="t" textboxrect="0,0,6389737,663524"/>
                </v:shape>
                <v:shape id="Shape 3143" o:spid="_x0000_s1501" style="position:absolute;width:324;height:6635;visibility:visible;mso-wrap-style:square;v-text-anchor:top" coordsize="32445,66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" path="m16222,l32445,r,663524l16222,663524c7293,663524,,656232,,647302l,16271c,7293,7293,,16222,xe" fillcolor="#448aff" stroked="f" strokeweight="0">
                  <v:stroke miterlimit="83231f" joinstyle="miter"/>
                  <v:path arrowok="t" textboxrect="0,0,32445,663524"/>
                </v:shape>
                <v:shape id="Shape 3146" o:spid="_x0000_s1502" style="position:absolute;left:324;top:8257;width:63897;height:8298;visibility:visible;mso-wrap-style:square;v-text-anchor:top" coordsize="6389737,82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" path="m,l6373515,v4490,,8545,1823,11478,4769c6387926,7714,6389737,11782,6389737,16271r,797224c6389737,822474,6382494,829766,6373515,829766l,829766,,xe" fillcolor="#00bfa4" stroked="f" strokeweight="0">
                  <v:stroke miterlimit="83231f" joinstyle="miter"/>
                  <v:path arrowok="t" textboxrect="0,0,6389737,829766"/>
                </v:shape>
                <v:shape id="Shape 3147" o:spid="_x0000_s1503" style="position:absolute;top:8257;width:324;height:8298;visibility:visible;mso-wrap-style:square;v-text-anchor:top" coordsize="32445,82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" path="m16222,l32445,r,829766l16222,829766c7293,829766,,822474,,813495l,16271c,7293,7293,,16222,xe" fillcolor="#00bfa4" stroked="f" strokeweight="0">
                  <v:stroke miterlimit="83231f" joinstyle="miter"/>
                  <v:path arrowok="t" textboxrect="0,0,32445,829766"/>
                </v:shape>
                <v:rect id="Rectangle 3165" o:spid="_x0000_s1504" style="position:absolute;left:1298;top:4117;width:2993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2WExwAAAN0AAAAPAAAAZHJzL2Rvd25yZXYueG1sRI9Ba8JA&#10;FITvBf/D8gq91Y2VSo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INTZYTHAAAA3QAA&#10;AA8AAAAAAAAAAAAAAAAABwIAAGRycy9kb3ducmV2LnhtbFBLBQYAAAAAAwADALcAAAD7AgAAAAA=&#10;" filled="f" stroked="f">
                  <v:textbox inset="0,0,0,0">
                    <w:txbxContent>
                      <w:p w14:paraId="0BC109CF" w14:textId="77777777" w:rsidR="00294FC8" w:rsidRDefault="00106299">
                        <w:pPr>
                          <w:spacing w:after="160" w:line="259" w:lineRule="auto"/>
                          <w:ind w:left="0" w:firstLine="0"/>
                        </w:pPr>
                        <w:r>
                          <w:rPr>
                            <w:w w:val="125"/>
                            <w:sz w:val="16"/>
                          </w:rPr>
                          <w:t>The</w:t>
                        </w:r>
                        <w:r>
                          <w:rPr>
                            <w:spacing w:val="7"/>
                            <w:w w:val="125"/>
                            <w:sz w:val="16"/>
                          </w:rPr>
                          <w:t xml:space="preserve"> </w:t>
                        </w:r>
                        <w:r>
                          <w:rPr>
                            <w:w w:val="125"/>
                            <w:sz w:val="16"/>
                          </w:rPr>
                          <w:t>test</w:t>
                        </w:r>
                        <w:r>
                          <w:rPr>
                            <w:spacing w:val="7"/>
                            <w:w w:val="125"/>
                            <w:sz w:val="16"/>
                          </w:rPr>
                          <w:t xml:space="preserve"> </w:t>
                        </w:r>
                        <w:r>
                          <w:rPr>
                            <w:w w:val="125"/>
                            <w:sz w:val="16"/>
                          </w:rPr>
                          <w:t>cases</w:t>
                        </w:r>
                        <w:r>
                          <w:rPr>
                            <w:spacing w:val="7"/>
                            <w:w w:val="125"/>
                            <w:sz w:val="16"/>
                          </w:rPr>
                          <w:t xml:space="preserve"> </w:t>
                        </w:r>
                        <w:r>
                          <w:rPr>
                            <w:w w:val="125"/>
                            <w:sz w:val="16"/>
                          </w:rPr>
                          <w:t>are</w:t>
                        </w:r>
                        <w:r>
                          <w:rPr>
                            <w:spacing w:val="7"/>
                            <w:w w:val="125"/>
                            <w:sz w:val="16"/>
                          </w:rPr>
                          <w:t xml:space="preserve"> </w:t>
                        </w:r>
                        <w:r>
                          <w:rPr>
                            <w:w w:val="125"/>
                            <w:sz w:val="16"/>
                          </w:rPr>
                          <w:t>written</w:t>
                        </w:r>
                        <w:r>
                          <w:rPr>
                            <w:spacing w:val="7"/>
                            <w:w w:val="125"/>
                            <w:sz w:val="16"/>
                          </w:rPr>
                          <w:t xml:space="preserve"> </w:t>
                        </w:r>
                        <w:r>
                          <w:rPr>
                            <w:w w:val="125"/>
                            <w:sz w:val="16"/>
                          </w:rPr>
                          <w:t>as</w:t>
                        </w:r>
                        <w:r>
                          <w:rPr>
                            <w:spacing w:val="7"/>
                            <w:w w:val="125"/>
                            <w:sz w:val="16"/>
                          </w:rPr>
                          <w:t xml:space="preserve"> </w:t>
                        </w:r>
                        <w:r>
                          <w:rPr>
                            <w:w w:val="125"/>
                            <w:sz w:val="16"/>
                          </w:rPr>
                          <w:t>functions</w:t>
                        </w:r>
                        <w:r>
                          <w:rPr>
                            <w:spacing w:val="7"/>
                            <w:w w:val="125"/>
                            <w:sz w:val="16"/>
                          </w:rPr>
                          <w:t xml:space="preserve"> </w:t>
                        </w:r>
                        <w:r>
                          <w:rPr>
                            <w:w w:val="125"/>
                            <w:sz w:val="16"/>
                          </w:rPr>
                          <w:t>and</w:t>
                        </w:r>
                        <w:r>
                          <w:rPr>
                            <w:spacing w:val="7"/>
                            <w:w w:val="125"/>
                            <w:sz w:val="16"/>
                          </w:rPr>
                          <w:t xml:space="preserve"> </w:t>
                        </w:r>
                      </w:p>
                    </w:txbxContent>
                  </v:textbox>
                </v:rect>
                <v:rect id="Rectangle 3166" o:spid="_x0000_s1505" style="position:absolute;left:23806;top:2878;width:3110;height:3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fvzxQAAAN0AAAAPAAAAZHJzL2Rvd25yZXYueG1sRI9Pi8Iw&#10;FMTvgt8hPMGbpioU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BzgfvzxQAAAN0AAAAP&#10;AAAAAAAAAAAAAAAAAAcCAABkcnMvZG93bnJldi54bWxQSwUGAAAAAAMAAwC3AAAA+QIAAAAA&#10;" filled="f" stroked="f">
                  <v:textbox inset="0,0,0,0">
                    <w:txbxContent>
                      <w:p w14:paraId="6B48D622" w14:textId="3F72A4FF" w:rsidR="00294FC8" w:rsidRDefault="00106299">
                        <w:pPr>
                          <w:spacing w:after="160" w:line="259" w:lineRule="auto"/>
                          <w:ind w:left="0" w:firstLine="0"/>
                        </w:pPr>
                        <w:del w:id="229" w:author="Ellingworth, Chris" w:date="2022-02-23T16:55:00Z">
                          <w:r w:rsidDel="00B97C17">
                            <w:rPr>
                              <w:b/>
                              <w:w w:val="129"/>
                              <w:sz w:val="16"/>
                            </w:rPr>
                            <w:delText>CAN</w:delText>
                          </w:r>
                        </w:del>
                        <w:ins w:id="230" w:author="Ellingworth, Chris" w:date="2022-02-23T16:55:00Z">
                          <w:r w:rsidR="00B97C17">
                            <w:rPr>
                              <w:b/>
                              <w:w w:val="129"/>
                              <w:sz w:val="16"/>
                            </w:rPr>
                            <w:t>can</w:t>
                          </w:r>
                        </w:ins>
                      </w:p>
                    </w:txbxContent>
                  </v:textbox>
                </v:rect>
                <v:rect id="Rectangle 3167" o:spid="_x0000_s1506" style="position:absolute;left:26146;top:4117;width:2927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" filled="f" stroked="f">
                  <v:textbox inset="0,0,0,0">
                    <w:txbxContent>
                      <w:p w14:paraId="476DF111" w14:textId="77777777" w:rsidR="00294FC8" w:rsidRDefault="00106299">
                        <w:pPr>
                          <w:spacing w:after="160" w:line="259" w:lineRule="auto"/>
                          <w:ind w:left="0" w:firstLine="0"/>
                        </w:pPr>
                        <w:r>
                          <w:rPr>
                            <w:spacing w:val="7"/>
                            <w:w w:val="125"/>
                            <w:sz w:val="16"/>
                          </w:rPr>
                          <w:t xml:space="preserve"> </w:t>
                        </w:r>
                        <w:r>
                          <w:rPr>
                            <w:w w:val="125"/>
                            <w:sz w:val="16"/>
                          </w:rPr>
                          <w:t>be</w:t>
                        </w:r>
                        <w:r>
                          <w:rPr>
                            <w:spacing w:val="7"/>
                            <w:w w:val="125"/>
                            <w:sz w:val="16"/>
                          </w:rPr>
                          <w:t xml:space="preserve"> </w:t>
                        </w:r>
                        <w:r>
                          <w:rPr>
                            <w:w w:val="125"/>
                            <w:sz w:val="16"/>
                          </w:rPr>
                          <w:t>directly</w:t>
                        </w:r>
                        <w:r>
                          <w:rPr>
                            <w:spacing w:val="7"/>
                            <w:w w:val="125"/>
                            <w:sz w:val="16"/>
                          </w:rPr>
                          <w:t xml:space="preserve"> </w:t>
                        </w:r>
                        <w:r>
                          <w:rPr>
                            <w:w w:val="125"/>
                            <w:sz w:val="16"/>
                          </w:rPr>
                          <w:t>called</w:t>
                        </w:r>
                        <w:r>
                          <w:rPr>
                            <w:spacing w:val="7"/>
                            <w:w w:val="125"/>
                            <w:sz w:val="16"/>
                          </w:rPr>
                          <w:t xml:space="preserve"> </w:t>
                        </w:r>
                        <w:r>
                          <w:rPr>
                            <w:w w:val="125"/>
                            <w:sz w:val="16"/>
                          </w:rPr>
                          <w:t>from</w:t>
                        </w:r>
                        <w:r>
                          <w:rPr>
                            <w:spacing w:val="7"/>
                            <w:w w:val="125"/>
                            <w:sz w:val="16"/>
                          </w:rPr>
                          <w:t xml:space="preserve"> </w:t>
                        </w:r>
                        <w:r>
                          <w:rPr>
                            <w:w w:val="125"/>
                            <w:sz w:val="16"/>
                          </w:rPr>
                          <w:t>the</w:t>
                        </w:r>
                        <w:r>
                          <w:rPr>
                            <w:spacing w:val="7"/>
                            <w:w w:val="125"/>
                            <w:sz w:val="16"/>
                          </w:rPr>
                          <w:t xml:space="preserve"> </w:t>
                        </w:r>
                        <w:r>
                          <w:rPr>
                            <w:w w:val="125"/>
                            <w:sz w:val="16"/>
                          </w:rPr>
                          <w:t>command</w:t>
                        </w:r>
                        <w:r>
                          <w:rPr>
                            <w:spacing w:val="7"/>
                            <w:w w:val="125"/>
                            <w:sz w:val="16"/>
                          </w:rPr>
                          <w:t xml:space="preserve"> </w:t>
                        </w:r>
                        <w:r>
                          <w:rPr>
                            <w:w w:val="125"/>
                            <w:sz w:val="16"/>
                          </w:rPr>
                          <w:t>line.</w:t>
                        </w:r>
                      </w:p>
                    </w:txbxContent>
                  </v:textbox>
                </v:rect>
                <v:rect id="Rectangle 3168" o:spid="_x0000_s1507" style="position:absolute;left:1298;top:12375;width:3566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oawwAAAN0AAAAPAAAAZHJzL2Rvd25yZXYueG1sRE/LisIw&#10;FN0L/kO4gjtNVRD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bVLKGsMAAADdAAAADwAA&#10;AAAAAAAAAAAAAAAHAgAAZHJzL2Rvd25yZXYueG1sUEsFBgAAAAADAAMAtwAAAPcCAAAAAA==&#10;" filled="f" stroked="f">
                  <v:textbox inset="0,0,0,0">
                    <w:txbxContent>
                      <w:p w14:paraId="481151BD" w14:textId="77777777" w:rsidR="00294FC8" w:rsidRDefault="00106299">
                        <w:pPr>
                          <w:spacing w:after="160" w:line="259" w:lineRule="auto"/>
                          <w:ind w:left="0" w:firstLine="0"/>
                        </w:pPr>
                        <w:r>
                          <w:rPr>
                            <w:w w:val="125"/>
                            <w:sz w:val="16"/>
                          </w:rPr>
                          <w:t>The</w:t>
                        </w:r>
                        <w:r>
                          <w:rPr>
                            <w:spacing w:val="7"/>
                            <w:w w:val="125"/>
                            <w:sz w:val="16"/>
                          </w:rPr>
                          <w:t xml:space="preserve"> </w:t>
                        </w:r>
                        <w:r>
                          <w:rPr>
                            <w:w w:val="125"/>
                            <w:sz w:val="16"/>
                          </w:rPr>
                          <w:t>use</w:t>
                        </w:r>
                        <w:r>
                          <w:rPr>
                            <w:spacing w:val="7"/>
                            <w:w w:val="125"/>
                            <w:sz w:val="16"/>
                          </w:rPr>
                          <w:t xml:space="preserve"> </w:t>
                        </w:r>
                        <w:r>
                          <w:rPr>
                            <w:w w:val="125"/>
                            <w:sz w:val="16"/>
                          </w:rPr>
                          <w:t>case</w:t>
                        </w:r>
                        <w:r>
                          <w:rPr>
                            <w:spacing w:val="7"/>
                            <w:w w:val="125"/>
                            <w:sz w:val="16"/>
                          </w:rPr>
                          <w:t xml:space="preserve"> </w:t>
                        </w:r>
                        <w:r>
                          <w:rPr>
                            <w:w w:val="125"/>
                            <w:sz w:val="16"/>
                          </w:rPr>
                          <w:t>for</w:t>
                        </w:r>
                        <w:r>
                          <w:rPr>
                            <w:spacing w:val="7"/>
                            <w:w w:val="125"/>
                            <w:sz w:val="16"/>
                          </w:rPr>
                          <w:t xml:space="preserve"> </w:t>
                        </w:r>
                        <w:r>
                          <w:rPr>
                            <w:w w:val="125"/>
                            <w:sz w:val="16"/>
                          </w:rPr>
                          <w:t>the</w:t>
                        </w:r>
                        <w:r>
                          <w:rPr>
                            <w:spacing w:val="7"/>
                            <w:w w:val="125"/>
                            <w:sz w:val="16"/>
                          </w:rPr>
                          <w:t xml:space="preserve"> </w:t>
                        </w:r>
                        <w:r>
                          <w:rPr>
                            <w:w w:val="125"/>
                            <w:sz w:val="16"/>
                          </w:rPr>
                          <w:t>test</w:t>
                        </w:r>
                        <w:r>
                          <w:rPr>
                            <w:spacing w:val="7"/>
                            <w:w w:val="125"/>
                            <w:sz w:val="16"/>
                          </w:rPr>
                          <w:t xml:space="preserve"> </w:t>
                        </w:r>
                        <w:r>
                          <w:rPr>
                            <w:w w:val="125"/>
                            <w:sz w:val="16"/>
                          </w:rPr>
                          <w:t>cases</w:t>
                        </w:r>
                        <w:r>
                          <w:rPr>
                            <w:spacing w:val="7"/>
                            <w:w w:val="125"/>
                            <w:sz w:val="16"/>
                          </w:rPr>
                          <w:t xml:space="preserve"> </w:t>
                        </w:r>
                        <w:r>
                          <w:rPr>
                            <w:w w:val="125"/>
                            <w:sz w:val="16"/>
                          </w:rPr>
                          <w:t>include</w:t>
                        </w:r>
                        <w:r>
                          <w:rPr>
                            <w:spacing w:val="7"/>
                            <w:w w:val="125"/>
                            <w:sz w:val="16"/>
                          </w:rPr>
                          <w:t xml:space="preserve"> </w:t>
                        </w:r>
                        <w:r>
                          <w:rPr>
                            <w:w w:val="125"/>
                            <w:sz w:val="16"/>
                          </w:rPr>
                          <w:t>using</w:t>
                        </w:r>
                        <w:r>
                          <w:rPr>
                            <w:spacing w:val="7"/>
                            <w:w w:val="125"/>
                            <w:sz w:val="16"/>
                          </w:rPr>
                          <w:t xml:space="preserve"> </w:t>
                        </w:r>
                        <w:r>
                          <w:rPr>
                            <w:w w:val="125"/>
                            <w:sz w:val="16"/>
                          </w:rPr>
                          <w:t>Pytest.</w:t>
                        </w:r>
                      </w:p>
                    </w:txbxContent>
                  </v:textbox>
                </v:rect>
                <v:rect id="Rectangle 3169" o:spid="_x0000_s1508" style="position:absolute;left:1298;top:14037;width:46105;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BxQAAAN0AAAAPAAAAZHJzL2Rvd25yZXYueG1sRI9Pi8Iw&#10;FMTvgt8hPGFvmuqC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ACHm+BxQAAAN0AAAAP&#10;AAAAAAAAAAAAAAAAAAcCAABkcnMvZG93bnJldi54bWxQSwUGAAAAAAMAAwC3AAAA+QIAAAAA&#10;" filled="f" stroked="f">
                  <v:textbox inset="0,0,0,0">
                    <w:txbxContent>
                      <w:p w14:paraId="61170B49" w14:textId="77777777" w:rsidR="00294FC8" w:rsidRDefault="00106299">
                        <w:pPr>
                          <w:spacing w:after="160" w:line="259" w:lineRule="auto"/>
                          <w:ind w:left="0" w:firstLine="0"/>
                        </w:pPr>
                        <w:r>
                          <w:rPr>
                            <w:b/>
                            <w:w w:val="131"/>
                            <w:sz w:val="16"/>
                          </w:rPr>
                          <w:t>The</w:t>
                        </w:r>
                        <w:r>
                          <w:rPr>
                            <w:b/>
                            <w:spacing w:val="-2"/>
                            <w:w w:val="131"/>
                            <w:sz w:val="16"/>
                          </w:rPr>
                          <w:t xml:space="preserve"> </w:t>
                        </w:r>
                        <w:r>
                          <w:rPr>
                            <w:b/>
                            <w:w w:val="131"/>
                            <w:sz w:val="16"/>
                          </w:rPr>
                          <w:t>Pytest</w:t>
                        </w:r>
                        <w:r>
                          <w:rPr>
                            <w:b/>
                            <w:spacing w:val="-2"/>
                            <w:w w:val="131"/>
                            <w:sz w:val="16"/>
                          </w:rPr>
                          <w:t xml:space="preserve"> </w:t>
                        </w:r>
                        <w:r>
                          <w:rPr>
                            <w:b/>
                            <w:w w:val="131"/>
                            <w:sz w:val="16"/>
                          </w:rPr>
                          <w:t>package</w:t>
                        </w:r>
                        <w:r>
                          <w:rPr>
                            <w:b/>
                            <w:spacing w:val="-2"/>
                            <w:w w:val="131"/>
                            <w:sz w:val="16"/>
                          </w:rPr>
                          <w:t xml:space="preserve"> </w:t>
                        </w:r>
                        <w:r>
                          <w:rPr>
                            <w:b/>
                            <w:w w:val="131"/>
                            <w:sz w:val="16"/>
                          </w:rPr>
                          <w:t>must</w:t>
                        </w:r>
                        <w:r>
                          <w:rPr>
                            <w:b/>
                            <w:spacing w:val="-2"/>
                            <w:w w:val="131"/>
                            <w:sz w:val="16"/>
                          </w:rPr>
                          <w:t xml:space="preserve"> </w:t>
                        </w:r>
                        <w:r>
                          <w:rPr>
                            <w:b/>
                            <w:w w:val="131"/>
                            <w:sz w:val="16"/>
                          </w:rPr>
                          <w:t>be</w:t>
                        </w:r>
                        <w:r>
                          <w:rPr>
                            <w:b/>
                            <w:spacing w:val="-2"/>
                            <w:w w:val="131"/>
                            <w:sz w:val="16"/>
                          </w:rPr>
                          <w:t xml:space="preserve"> </w:t>
                        </w:r>
                        <w:r>
                          <w:rPr>
                            <w:b/>
                            <w:w w:val="131"/>
                            <w:sz w:val="16"/>
                          </w:rPr>
                          <w:t>installed</w:t>
                        </w:r>
                        <w:r>
                          <w:rPr>
                            <w:b/>
                            <w:spacing w:val="-2"/>
                            <w:w w:val="131"/>
                            <w:sz w:val="16"/>
                          </w:rPr>
                          <w:t xml:space="preserve"> </w:t>
                        </w:r>
                        <w:r>
                          <w:rPr>
                            <w:b/>
                            <w:w w:val="131"/>
                            <w:sz w:val="16"/>
                          </w:rPr>
                          <w:t>in</w:t>
                        </w:r>
                        <w:r>
                          <w:rPr>
                            <w:b/>
                            <w:spacing w:val="-2"/>
                            <w:w w:val="131"/>
                            <w:sz w:val="16"/>
                          </w:rPr>
                          <w:t xml:space="preserve"> </w:t>
                        </w:r>
                        <w:r>
                          <w:rPr>
                            <w:b/>
                            <w:w w:val="131"/>
                            <w:sz w:val="16"/>
                          </w:rPr>
                          <w:t>your</w:t>
                        </w:r>
                        <w:r>
                          <w:rPr>
                            <w:b/>
                            <w:spacing w:val="-2"/>
                            <w:w w:val="131"/>
                            <w:sz w:val="16"/>
                          </w:rPr>
                          <w:t xml:space="preserve"> </w:t>
                        </w:r>
                        <w:r>
                          <w:rPr>
                            <w:b/>
                            <w:w w:val="131"/>
                            <w:sz w:val="16"/>
                          </w:rPr>
                          <w:t>Python</w:t>
                        </w:r>
                        <w:r>
                          <w:rPr>
                            <w:b/>
                            <w:spacing w:val="-2"/>
                            <w:w w:val="131"/>
                            <w:sz w:val="16"/>
                          </w:rPr>
                          <w:t xml:space="preserve"> </w:t>
                        </w:r>
                        <w:r>
                          <w:rPr>
                            <w:b/>
                            <w:w w:val="131"/>
                            <w:sz w:val="16"/>
                          </w:rPr>
                          <w:t>distribution.</w:t>
                        </w:r>
                      </w:p>
                    </w:txbxContent>
                  </v:textbox>
                </v:rect>
                <v:shape id="Shape 3187" o:spid="_x0000_s1509" style="position:absolute;left:270;width:63951;height:2960;visibility:visible;mso-wrap-style:square;v-text-anchor:top" coordsize="6395144,29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" path="m,l6378923,v8978,,16221,7293,16221,16271l6395144,296067,,296067,,xe" fillcolor="#448aff" stroked="f" strokeweight="0">
                  <v:fill opacity="6682f"/>
                  <v:stroke miterlimit="83231f" joinstyle="miter"/>
                  <v:path arrowok="t" textboxrect="0,0,6395144,296067"/>
                </v:shape>
                <v:shape id="Shape 3188" o:spid="_x0000_s1510" style="position:absolute;left:324;width:63897;height:2960;visibility:visible;mso-wrap-style:square;v-text-anchor:top" coordsize="6389737,29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" path="m,l6373515,v4490,,8545,1823,11478,4769c6387926,7714,6389737,11782,6389737,16271r,279796l,296067,,xe" fillcolor="#448aff" stroked="f" strokeweight="0">
                  <v:stroke miterlimit="83231f" joinstyle="miter"/>
                  <v:path arrowok="t" textboxrect="0,0,6389737,296067"/>
                </v:shape>
                <v:shape id="Shape 3189" o:spid="_x0000_s1511" style="position:absolute;width:324;height:2960;visibility:visible;mso-wrap-style:square;v-text-anchor:top" coordsize="32445,29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" path="m16222,l32445,r,296067l,296067,,16271c,7293,7293,,16222,xe" fillcolor="#448aff" stroked="f" strokeweight="0">
                  <v:stroke miterlimit="83231f" joinstyle="miter"/>
                  <v:path arrowok="t" textboxrect="0,0,32445,296067"/>
                </v:shape>
                <v:rect id="Rectangle 3190" o:spid="_x0000_s1512" style="position:absolute;left:3570;top:767;width:3310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" filled="f" stroked="f">
                  <v:textbox inset="0,0,0,0">
                    <w:txbxContent>
                      <w:p w14:paraId="6FFFA86D" w14:textId="69496FBA" w:rsidR="00294FC8" w:rsidRDefault="00106299">
                        <w:pPr>
                          <w:spacing w:after="160" w:line="259" w:lineRule="auto"/>
                          <w:ind w:left="0" w:firstLine="0"/>
                        </w:pPr>
                        <w:r>
                          <w:rPr>
                            <w:b/>
                            <w:w w:val="132"/>
                            <w:sz w:val="16"/>
                          </w:rPr>
                          <w:t>Test</w:t>
                        </w:r>
                        <w:r>
                          <w:rPr>
                            <w:b/>
                            <w:spacing w:val="-2"/>
                            <w:w w:val="132"/>
                            <w:sz w:val="16"/>
                          </w:rPr>
                          <w:t xml:space="preserve"> </w:t>
                        </w:r>
                        <w:r>
                          <w:rPr>
                            <w:b/>
                            <w:w w:val="132"/>
                            <w:sz w:val="16"/>
                          </w:rPr>
                          <w:t>cases</w:t>
                        </w:r>
                        <w:r>
                          <w:rPr>
                            <w:b/>
                            <w:spacing w:val="-2"/>
                            <w:w w:val="132"/>
                            <w:sz w:val="16"/>
                          </w:rPr>
                          <w:t xml:space="preserve"> </w:t>
                        </w:r>
                        <w:r>
                          <w:rPr>
                            <w:b/>
                            <w:w w:val="132"/>
                            <w:sz w:val="16"/>
                          </w:rPr>
                          <w:t>are</w:t>
                        </w:r>
                        <w:r>
                          <w:rPr>
                            <w:b/>
                            <w:spacing w:val="-2"/>
                            <w:w w:val="132"/>
                            <w:sz w:val="16"/>
                          </w:rPr>
                          <w:t xml:space="preserve"> </w:t>
                        </w:r>
                        <w:r>
                          <w:rPr>
                            <w:b/>
                            <w:w w:val="132"/>
                            <w:sz w:val="16"/>
                          </w:rPr>
                          <w:t>writ</w:t>
                        </w:r>
                        <w:ins w:id="231" w:author="Ellingworth, Chris" w:date="2022-02-23T16:55:00Z">
                          <w:r w:rsidR="00B97C17">
                            <w:rPr>
                              <w:b/>
                              <w:w w:val="132"/>
                              <w:sz w:val="16"/>
                            </w:rPr>
                            <w:t>t</w:t>
                          </w:r>
                        </w:ins>
                        <w:r>
                          <w:rPr>
                            <w:b/>
                            <w:w w:val="132"/>
                            <w:sz w:val="16"/>
                          </w:rPr>
                          <w:t>en</w:t>
                        </w:r>
                        <w:r>
                          <w:rPr>
                            <w:b/>
                            <w:spacing w:val="-2"/>
                            <w:w w:val="132"/>
                            <w:sz w:val="16"/>
                          </w:rPr>
                          <w:t xml:space="preserve"> </w:t>
                        </w:r>
                        <w:r>
                          <w:rPr>
                            <w:b/>
                            <w:w w:val="132"/>
                            <w:sz w:val="16"/>
                          </w:rPr>
                          <w:t>as</w:t>
                        </w:r>
                        <w:r>
                          <w:rPr>
                            <w:b/>
                            <w:spacing w:val="-2"/>
                            <w:w w:val="132"/>
                            <w:sz w:val="16"/>
                          </w:rPr>
                          <w:t xml:space="preserve"> </w:t>
                        </w:r>
                        <w:r>
                          <w:rPr>
                            <w:b/>
                            <w:w w:val="132"/>
                            <w:sz w:val="16"/>
                          </w:rPr>
                          <w:t>functions</w:t>
                        </w:r>
                        <w:del w:id="232" w:author="Ellingworth, Chris" w:date="2022-02-23T16:55:00Z">
                          <w:r w:rsidDel="00B97C17">
                            <w:rPr>
                              <w:b/>
                              <w:w w:val="132"/>
                              <w:sz w:val="16"/>
                            </w:rPr>
                            <w:delText>,</w:delText>
                          </w:r>
                          <w:r w:rsidDel="00B97C17">
                            <w:rPr>
                              <w:b/>
                              <w:spacing w:val="-2"/>
                              <w:w w:val="132"/>
                              <w:sz w:val="16"/>
                            </w:rPr>
                            <w:delText xml:space="preserve"> </w:delText>
                          </w:r>
                          <w:r w:rsidDel="00B97C17">
                            <w:rPr>
                              <w:b/>
                              <w:w w:val="132"/>
                              <w:sz w:val="16"/>
                            </w:rPr>
                            <w:delText>not</w:delText>
                          </w:r>
                        </w:del>
                        <w:ins w:id="233" w:author="Ellingworth, Chris" w:date="2022-02-23T16:55:00Z">
                          <w:r w:rsidR="00B97C17">
                            <w:rPr>
                              <w:b/>
                              <w:w w:val="132"/>
                              <w:sz w:val="16"/>
                            </w:rPr>
                            <w:t>versus</w:t>
                          </w:r>
                        </w:ins>
                        <w:r>
                          <w:rPr>
                            <w:b/>
                            <w:spacing w:val="-2"/>
                            <w:w w:val="132"/>
                            <w:sz w:val="16"/>
                          </w:rPr>
                          <w:t xml:space="preserve"> </w:t>
                        </w:r>
                        <w:r>
                          <w:rPr>
                            <w:b/>
                            <w:w w:val="132"/>
                            <w:sz w:val="16"/>
                          </w:rPr>
                          <w:t>classes.</w:t>
                        </w:r>
                      </w:p>
                    </w:txbxContent>
                  </v:textbox>
                </v:rect>
                <v:shape id="Picture 33925" o:spid="_x0000_s1513" type="#_x0000_t75" style="position:absolute;left:1275;top:583;width:1646;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">
                  <v:imagedata r:id="rId305" o:title=""/>
                </v:shape>
                <v:shape id="Picture 33926" o:spid="_x0000_s1514" type="#_x0000_t75" style="position:absolute;left:61910;top:583;width:1646;height: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">
                  <v:imagedata r:id="rId306" o:title=""/>
                </v:shape>
                <v:shape id="Shape 3196" o:spid="_x0000_s1515" style="position:absolute;left:270;top:8257;width:63951;height:2961;visibility:visible;mso-wrap-style:square;v-text-anchor:top" coordsize="6395144,29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" path="m,l6378923,v8978,,16221,7293,16221,16271l6395144,296069,,296069,,xe" fillcolor="#00bfa4" stroked="f" strokeweight="0">
                  <v:fill opacity="6682f"/>
                  <v:stroke miterlimit="83231f" joinstyle="miter"/>
                  <v:path arrowok="t" textboxrect="0,0,6395144,296069"/>
                </v:shape>
                <v:shape id="Shape 3197" o:spid="_x0000_s1516" style="position:absolute;left:324;top:8257;width:63897;height:2961;visibility:visible;mso-wrap-style:square;v-text-anchor:top" coordsize="6389737,29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" path="m,l6373515,v4490,,8545,1823,11478,4769c6387926,7714,6389737,11782,6389737,16271r,279798l,296069,,xe" fillcolor="#00bfa4" stroked="f" strokeweight="0">
                  <v:stroke miterlimit="83231f" joinstyle="miter"/>
                  <v:path arrowok="t" textboxrect="0,0,6389737,296069"/>
                </v:shape>
                <v:shape id="Shape 3198" o:spid="_x0000_s1517" style="position:absolute;top:8257;width:324;height:2961;visibility:visible;mso-wrap-style:square;v-text-anchor:top" coordsize="32445,29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" path="m16222,l32445,r,296069l,296069,,16271c,7293,7293,,16222,xe" fillcolor="#00bfa4" stroked="f" strokeweight="0">
                  <v:stroke miterlimit="83231f" joinstyle="miter"/>
                  <v:path arrowok="t" textboxrect="0,0,32445,296069"/>
                </v:shape>
                <v:rect id="Rectangle 3199" o:spid="_x0000_s1518" style="position:absolute;left:3570;top:9025;width:2237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" filled="f" stroked="f">
                  <v:textbox inset="0,0,0,0">
                    <w:txbxContent>
                      <w:p w14:paraId="525A5F81" w14:textId="77777777" w:rsidR="00294FC8" w:rsidRDefault="00106299">
                        <w:pPr>
                          <w:spacing w:after="160" w:line="259" w:lineRule="auto"/>
                          <w:ind w:left="0" w:firstLine="0"/>
                        </w:pPr>
                        <w:r>
                          <w:rPr>
                            <w:b/>
                            <w:w w:val="129"/>
                            <w:sz w:val="16"/>
                          </w:rPr>
                          <w:t>Use</w:t>
                        </w:r>
                        <w:r>
                          <w:rPr>
                            <w:b/>
                            <w:spacing w:val="-2"/>
                            <w:w w:val="129"/>
                            <w:sz w:val="16"/>
                          </w:rPr>
                          <w:t xml:space="preserve"> </w:t>
                        </w:r>
                        <w:r>
                          <w:rPr>
                            <w:b/>
                            <w:w w:val="129"/>
                            <w:sz w:val="16"/>
                          </w:rPr>
                          <w:t>Pytest</w:t>
                        </w:r>
                        <w:r>
                          <w:rPr>
                            <w:b/>
                            <w:spacing w:val="-2"/>
                            <w:w w:val="129"/>
                            <w:sz w:val="16"/>
                          </w:rPr>
                          <w:t xml:space="preserve"> </w:t>
                        </w:r>
                        <w:r>
                          <w:rPr>
                            <w:b/>
                            <w:w w:val="129"/>
                            <w:sz w:val="16"/>
                          </w:rPr>
                          <w:t>to</w:t>
                        </w:r>
                        <w:r>
                          <w:rPr>
                            <w:b/>
                            <w:spacing w:val="-2"/>
                            <w:w w:val="129"/>
                            <w:sz w:val="16"/>
                          </w:rPr>
                          <w:t xml:space="preserve"> </w:t>
                        </w:r>
                        <w:r>
                          <w:rPr>
                            <w:b/>
                            <w:w w:val="129"/>
                            <w:sz w:val="16"/>
                          </w:rPr>
                          <w:t>run</w:t>
                        </w:r>
                        <w:r>
                          <w:rPr>
                            <w:b/>
                            <w:spacing w:val="-2"/>
                            <w:w w:val="129"/>
                            <w:sz w:val="16"/>
                          </w:rPr>
                          <w:t xml:space="preserve"> </w:t>
                        </w:r>
                        <w:r>
                          <w:rPr>
                            <w:b/>
                            <w:w w:val="129"/>
                            <w:sz w:val="16"/>
                          </w:rPr>
                          <w:t>the</w:t>
                        </w:r>
                        <w:r>
                          <w:rPr>
                            <w:b/>
                            <w:spacing w:val="-2"/>
                            <w:w w:val="129"/>
                            <w:sz w:val="16"/>
                          </w:rPr>
                          <w:t xml:space="preserve"> </w:t>
                        </w:r>
                        <w:r>
                          <w:rPr>
                            <w:b/>
                            <w:w w:val="129"/>
                            <w:sz w:val="16"/>
                          </w:rPr>
                          <w:t>test</w:t>
                        </w:r>
                        <w:r>
                          <w:rPr>
                            <w:b/>
                            <w:spacing w:val="-2"/>
                            <w:w w:val="129"/>
                            <w:sz w:val="16"/>
                          </w:rPr>
                          <w:t xml:space="preserve"> </w:t>
                        </w:r>
                        <w:r>
                          <w:rPr>
                            <w:b/>
                            <w:w w:val="129"/>
                            <w:sz w:val="16"/>
                          </w:rPr>
                          <w:t>cases.</w:t>
                        </w:r>
                      </w:p>
                    </w:txbxContent>
                  </v:textbox>
                </v:rect>
                <v:shape id="Picture 33927" o:spid="_x0000_s1519" type="#_x0000_t75" style="position:absolute;left:1275;top:8864;width:1646;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">
                  <v:imagedata r:id="rId307" o:title=""/>
                </v:shape>
                <v:shape id="Picture 33928" o:spid="_x0000_s1520" type="#_x0000_t75" style="position:absolute;left:61910;top:8864;width:1646;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">
                  <v:imagedata r:id="rId308" o:title=""/>
                </v:shape>
                <w10:anchorlock/>
              </v:group>
            </w:pict>
          </mc:Fallback>
        </mc:AlternateContent>
      </w:r>
    </w:p>
    <w:p w14:paraId="2326F100" w14:textId="77777777" w:rsidR="00294FC8" w:rsidRDefault="00106299">
      <w:pPr>
        <w:ind w:right="6"/>
      </w:pPr>
      <w:r>
        <w:t>From the a terminal console, change directory into the ./einvoice/test directory.</w:t>
      </w:r>
    </w:p>
    <w:p w14:paraId="27F84127" w14:textId="77777777" w:rsidR="00294FC8" w:rsidRDefault="00106299">
      <w:pPr>
        <w:spacing w:after="176" w:line="717" w:lineRule="auto"/>
        <w:ind w:left="174" w:right="2240" w:hanging="174"/>
      </w:pPr>
      <w:r>
        <w:t xml:space="preserve">To see the list of available test files, either in your file browser or via the command line </w:t>
      </w:r>
      <w:r>
        <w:rPr>
          <w:rFonts w:ascii="Roboto" w:eastAsia="Roboto" w:hAnsi="Roboto" w:cs="Roboto"/>
          <w:color w:val="35454E"/>
          <w:sz w:val="15"/>
        </w:rPr>
        <w:t>("dir .\einvoice\tests\" or "ls -al ./einvoice/tests/").</w:t>
      </w:r>
    </w:p>
    <w:p w14:paraId="79E838D3" w14:textId="77777777" w:rsidR="00294FC8" w:rsidRDefault="00106299">
      <w:pPr>
        <w:spacing w:after="308"/>
        <w:ind w:left="557"/>
      </w:pPr>
      <w:r>
        <w:rPr>
          <w:b/>
          <w:sz w:val="16"/>
        </w:rPr>
        <w:t>The ./test directory must be at the same level as the code.</w:t>
      </w:r>
    </w:p>
    <w:p w14:paraId="5CD8F7AD" w14:textId="77777777" w:rsidR="00294FC8" w:rsidRDefault="00106299">
      <w:pPr>
        <w:spacing w:after="417" w:line="315" w:lineRule="auto"/>
        <w:ind w:left="208" w:right="166"/>
      </w:pPr>
      <w:r>
        <w:rPr>
          <w:noProof/>
          <w:sz w:val="22"/>
        </w:rPr>
        <mc:AlternateContent>
          <mc:Choice Requires="wpg">
            <w:drawing>
              <wp:anchor distT="0" distB="0" distL="114300" distR="114300" simplePos="0" relativeHeight="251658261" behindDoc="1" locked="0" layoutInCell="1" allowOverlap="1" wp14:anchorId="0D11136B" wp14:editId="63229F00">
                <wp:simplePos x="0" y="0"/>
                <wp:positionH relativeFrom="column">
                  <wp:posOffset>-3</wp:posOffset>
                </wp:positionH>
                <wp:positionV relativeFrom="paragraph">
                  <wp:posOffset>-850354</wp:posOffset>
                </wp:positionV>
                <wp:extent cx="6422181" cy="1434504"/>
                <wp:effectExtent l="0" t="0" r="0" b="0"/>
                <wp:wrapNone/>
                <wp:docPr id="30102" name="Group 30102"/>
                <wp:cNvGraphicFramePr/>
                <a:graphic xmlns:a="http://schemas.openxmlformats.org/drawingml/2006/main">
                  <a:graphicData uri="http://schemas.microsoft.com/office/word/2010/wordprocessingGroup">
                    <wpg:wgp>
                      <wpg:cNvGrpSpPr/>
                      <wpg:grpSpPr>
                        <a:xfrm>
                          <a:off x="0" y="0"/>
                          <a:ext cx="6422181" cy="1434504"/>
                          <a:chOff x="0" y="0"/>
                          <a:chExt cx="6422181" cy="1434504"/>
                        </a:xfrm>
                      </wpg:grpSpPr>
                      <wps:wsp>
                        <wps:cNvPr id="3150" name="Shape 3150"/>
                        <wps:cNvSpPr/>
                        <wps:spPr>
                          <a:xfrm>
                            <a:off x="32445" y="438596"/>
                            <a:ext cx="6389737" cy="995909"/>
                          </a:xfrm>
                          <a:custGeom>
                            <a:avLst/>
                            <a:gdLst/>
                            <a:ahLst/>
                            <a:cxnLst/>
                            <a:rect l="0" t="0" r="0" b="0"/>
                            <a:pathLst>
                              <a:path w="6389737" h="995909">
                                <a:moveTo>
                                  <a:pt x="0" y="0"/>
                                </a:moveTo>
                                <a:lnTo>
                                  <a:pt x="6373515" y="0"/>
                                </a:lnTo>
                                <a:cubicBezTo>
                                  <a:pt x="6378005" y="0"/>
                                  <a:pt x="6382060" y="1811"/>
                                  <a:pt x="6384993" y="4744"/>
                                </a:cubicBezTo>
                                <a:cubicBezTo>
                                  <a:pt x="6387926" y="7677"/>
                                  <a:pt x="6389737" y="11733"/>
                                  <a:pt x="6389737" y="16223"/>
                                </a:cubicBezTo>
                                <a:lnTo>
                                  <a:pt x="6389737" y="979687"/>
                                </a:lnTo>
                                <a:cubicBezTo>
                                  <a:pt x="6389737" y="988666"/>
                                  <a:pt x="6382494" y="995909"/>
                                  <a:pt x="6373515" y="995909"/>
                                </a:cubicBezTo>
                                <a:lnTo>
                                  <a:pt x="0" y="995909"/>
                                </a:ln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3151" name="Shape 3151"/>
                        <wps:cNvSpPr/>
                        <wps:spPr>
                          <a:xfrm>
                            <a:off x="0" y="438596"/>
                            <a:ext cx="32445" cy="995909"/>
                          </a:xfrm>
                          <a:custGeom>
                            <a:avLst/>
                            <a:gdLst/>
                            <a:ahLst/>
                            <a:cxnLst/>
                            <a:rect l="0" t="0" r="0" b="0"/>
                            <a:pathLst>
                              <a:path w="32445" h="995909">
                                <a:moveTo>
                                  <a:pt x="16222" y="0"/>
                                </a:moveTo>
                                <a:lnTo>
                                  <a:pt x="32445" y="0"/>
                                </a:lnTo>
                                <a:lnTo>
                                  <a:pt x="32445" y="995909"/>
                                </a:lnTo>
                                <a:lnTo>
                                  <a:pt x="16222" y="995909"/>
                                </a:lnTo>
                                <a:cubicBezTo>
                                  <a:pt x="7293" y="995909"/>
                                  <a:pt x="0" y="988666"/>
                                  <a:pt x="0" y="979687"/>
                                </a:cubicBezTo>
                                <a:lnTo>
                                  <a:pt x="0" y="16223"/>
                                </a:lnTo>
                                <a:cubicBezTo>
                                  <a:pt x="0" y="7243"/>
                                  <a:pt x="7293" y="0"/>
                                  <a:pt x="16222" y="0"/>
                                </a:cubicBez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3205" name="Shape 3205"/>
                        <wps:cNvSpPr/>
                        <wps:spPr>
                          <a:xfrm>
                            <a:off x="0" y="0"/>
                            <a:ext cx="6422181" cy="276274"/>
                          </a:xfrm>
                          <a:custGeom>
                            <a:avLst/>
                            <a:gdLst/>
                            <a:ahLst/>
                            <a:cxnLst/>
                            <a:rect l="0" t="0" r="0" b="0"/>
                            <a:pathLst>
                              <a:path w="6422181" h="276274">
                                <a:moveTo>
                                  <a:pt x="16222" y="0"/>
                                </a:moveTo>
                                <a:lnTo>
                                  <a:pt x="6405960" y="0"/>
                                </a:lnTo>
                                <a:cubicBezTo>
                                  <a:pt x="6414938" y="0"/>
                                  <a:pt x="6422181" y="7243"/>
                                  <a:pt x="6422181" y="16221"/>
                                </a:cubicBezTo>
                                <a:lnTo>
                                  <a:pt x="6422181" y="260052"/>
                                </a:lnTo>
                                <a:cubicBezTo>
                                  <a:pt x="6422181" y="269032"/>
                                  <a:pt x="6414938" y="276274"/>
                                  <a:pt x="6405960" y="276274"/>
                                </a:cubicBezTo>
                                <a:lnTo>
                                  <a:pt x="16222" y="276274"/>
                                </a:lnTo>
                                <a:cubicBezTo>
                                  <a:pt x="7293" y="276274"/>
                                  <a:pt x="0" y="269032"/>
                                  <a:pt x="0" y="260052"/>
                                </a:cubicBezTo>
                                <a:lnTo>
                                  <a:pt x="0" y="16221"/>
                                </a:lnTo>
                                <a:cubicBezTo>
                                  <a:pt x="0" y="7243"/>
                                  <a:pt x="7293" y="0"/>
                                  <a:pt x="16222"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208" name="Shape 3208"/>
                        <wps:cNvSpPr/>
                        <wps:spPr>
                          <a:xfrm>
                            <a:off x="27037" y="438596"/>
                            <a:ext cx="6395144" cy="296019"/>
                          </a:xfrm>
                          <a:custGeom>
                            <a:avLst/>
                            <a:gdLst/>
                            <a:ahLst/>
                            <a:cxnLst/>
                            <a:rect l="0" t="0" r="0" b="0"/>
                            <a:pathLst>
                              <a:path w="6395144" h="296019">
                                <a:moveTo>
                                  <a:pt x="0" y="0"/>
                                </a:moveTo>
                                <a:lnTo>
                                  <a:pt x="6378923" y="0"/>
                                </a:lnTo>
                                <a:cubicBezTo>
                                  <a:pt x="6387901" y="0"/>
                                  <a:pt x="6395144" y="7243"/>
                                  <a:pt x="6395144" y="16223"/>
                                </a:cubicBezTo>
                                <a:lnTo>
                                  <a:pt x="6395144" y="296019"/>
                                </a:lnTo>
                                <a:lnTo>
                                  <a:pt x="0" y="296019"/>
                                </a:lnTo>
                                <a:lnTo>
                                  <a:pt x="0" y="0"/>
                                </a:lnTo>
                                <a:close/>
                              </a:path>
                            </a:pathLst>
                          </a:custGeom>
                          <a:ln w="0" cap="flat">
                            <a:miter lim="127000"/>
                          </a:ln>
                        </wps:spPr>
                        <wps:style>
                          <a:lnRef idx="0">
                            <a:srgbClr val="000000">
                              <a:alpha val="0"/>
                            </a:srgbClr>
                          </a:lnRef>
                          <a:fillRef idx="1">
                            <a:srgbClr val="00BFA4">
                              <a:alpha val="10196"/>
                            </a:srgbClr>
                          </a:fillRef>
                          <a:effectRef idx="0">
                            <a:scrgbClr r="0" g="0" b="0"/>
                          </a:effectRef>
                          <a:fontRef idx="none"/>
                        </wps:style>
                        <wps:bodyPr/>
                      </wps:wsp>
                      <wps:wsp>
                        <wps:cNvPr id="3209" name="Shape 3209"/>
                        <wps:cNvSpPr/>
                        <wps:spPr>
                          <a:xfrm>
                            <a:off x="32445" y="438596"/>
                            <a:ext cx="6389737" cy="296019"/>
                          </a:xfrm>
                          <a:custGeom>
                            <a:avLst/>
                            <a:gdLst/>
                            <a:ahLst/>
                            <a:cxnLst/>
                            <a:rect l="0" t="0" r="0" b="0"/>
                            <a:pathLst>
                              <a:path w="6389737" h="296019">
                                <a:moveTo>
                                  <a:pt x="0" y="0"/>
                                </a:moveTo>
                                <a:lnTo>
                                  <a:pt x="6373515" y="0"/>
                                </a:lnTo>
                                <a:cubicBezTo>
                                  <a:pt x="6378005" y="0"/>
                                  <a:pt x="6382060" y="1811"/>
                                  <a:pt x="6384993" y="4744"/>
                                </a:cubicBezTo>
                                <a:cubicBezTo>
                                  <a:pt x="6387926" y="7677"/>
                                  <a:pt x="6389737" y="11733"/>
                                  <a:pt x="6389737" y="16223"/>
                                </a:cubicBezTo>
                                <a:lnTo>
                                  <a:pt x="6389737" y="296019"/>
                                </a:lnTo>
                                <a:lnTo>
                                  <a:pt x="0" y="296019"/>
                                </a:lnTo>
                                <a:close/>
                              </a:path>
                            </a:pathLst>
                          </a:custGeom>
                          <a:ln w="0" cap="flat">
                            <a:miter lim="127000"/>
                          </a:ln>
                        </wps:spPr>
                        <wps:style>
                          <a:lnRef idx="0">
                            <a:srgbClr val="000000">
                              <a:alpha val="0"/>
                            </a:srgbClr>
                          </a:lnRef>
                          <a:fillRef idx="1">
                            <a:srgbClr val="00BFA4"/>
                          </a:fillRef>
                          <a:effectRef idx="0">
                            <a:scrgbClr r="0" g="0" b="0"/>
                          </a:effectRef>
                          <a:fontRef idx="none"/>
                        </wps:style>
                        <wps:bodyPr/>
                      </wps:wsp>
                      <wps:wsp>
                        <wps:cNvPr id="3210" name="Shape 3210"/>
                        <wps:cNvSpPr/>
                        <wps:spPr>
                          <a:xfrm>
                            <a:off x="0" y="438596"/>
                            <a:ext cx="32445" cy="296019"/>
                          </a:xfrm>
                          <a:custGeom>
                            <a:avLst/>
                            <a:gdLst/>
                            <a:ahLst/>
                            <a:cxnLst/>
                            <a:rect l="0" t="0" r="0" b="0"/>
                            <a:pathLst>
                              <a:path w="32445" h="296019">
                                <a:moveTo>
                                  <a:pt x="16222" y="0"/>
                                </a:moveTo>
                                <a:lnTo>
                                  <a:pt x="32445" y="0"/>
                                </a:lnTo>
                                <a:lnTo>
                                  <a:pt x="32445" y="296019"/>
                                </a:lnTo>
                                <a:lnTo>
                                  <a:pt x="0" y="296019"/>
                                </a:lnTo>
                                <a:lnTo>
                                  <a:pt x="0" y="16223"/>
                                </a:lnTo>
                                <a:cubicBezTo>
                                  <a:pt x="0" y="7243"/>
                                  <a:pt x="7293" y="0"/>
                                  <a:pt x="16222" y="0"/>
                                </a:cubicBezTo>
                                <a:close/>
                              </a:path>
                            </a:pathLst>
                          </a:custGeom>
                          <a:ln w="0" cap="flat">
                            <a:miter lim="127000"/>
                          </a:ln>
                        </wps:spPr>
                        <wps:style>
                          <a:lnRef idx="0">
                            <a:srgbClr val="000000">
                              <a:alpha val="0"/>
                            </a:srgbClr>
                          </a:lnRef>
                          <a:fillRef idx="1">
                            <a:srgbClr val="00BFA4"/>
                          </a:fillRef>
                          <a:effectRef idx="0">
                            <a:scrgbClr r="0" g="0" b="0"/>
                          </a:effectRef>
                          <a:fontRef idx="none"/>
                        </wps:style>
                        <wps:bodyPr/>
                      </wps:wsp>
                      <pic:pic xmlns:pic="http://schemas.openxmlformats.org/drawingml/2006/picture">
                        <pic:nvPicPr>
                          <pic:cNvPr id="33929" name="Picture 33929"/>
                          <pic:cNvPicPr/>
                        </pic:nvPicPr>
                        <pic:blipFill>
                          <a:blip r:embed="rId309"/>
                          <a:stretch>
                            <a:fillRect/>
                          </a:stretch>
                        </pic:blipFill>
                        <pic:spPr>
                          <a:xfrm>
                            <a:off x="127556" y="498147"/>
                            <a:ext cx="164592" cy="170688"/>
                          </a:xfrm>
                          <a:prstGeom prst="rect">
                            <a:avLst/>
                          </a:prstGeom>
                        </pic:spPr>
                      </pic:pic>
                      <pic:pic xmlns:pic="http://schemas.openxmlformats.org/drawingml/2006/picture">
                        <pic:nvPicPr>
                          <pic:cNvPr id="33930" name="Picture 33930"/>
                          <pic:cNvPicPr/>
                        </pic:nvPicPr>
                        <pic:blipFill>
                          <a:blip r:embed="rId310"/>
                          <a:stretch>
                            <a:fillRect/>
                          </a:stretch>
                        </pic:blipFill>
                        <pic:spPr>
                          <a:xfrm>
                            <a:off x="6191044" y="504243"/>
                            <a:ext cx="164592" cy="164592"/>
                          </a:xfrm>
                          <a:prstGeom prst="rect">
                            <a:avLst/>
                          </a:prstGeom>
                        </pic:spPr>
                      </pic:pic>
                    </wpg:wgp>
                  </a:graphicData>
                </a:graphic>
              </wp:anchor>
            </w:drawing>
          </mc:Choice>
          <mc:Fallback>
            <w:pict>
              <v:group w14:anchorId="3FC9F8F2" id="Group 30102" o:spid="_x0000_s1026" style="position:absolute;margin-left:0;margin-top:-66.95pt;width:505.7pt;height:112.95pt;z-index:-251658219" coordsize="64221,14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">
                <v:shape id="Shape 3150" o:spid="_x0000_s1027" style="position:absolute;left:324;top:4385;width:63897;height:9960;visibility:visible;mso-wrap-style:square;v-text-anchor:top" coordsize="6389737,99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" path="m,l6373515,v4490,,8545,1811,11478,4744c6387926,7677,6389737,11733,6389737,16223r,963464c6389737,988666,6382494,995909,6373515,995909l,995909,,xe" fillcolor="#00bfa4" stroked="f" strokeweight="0">
                  <v:stroke miterlimit="83231f" joinstyle="miter"/>
                  <v:path arrowok="t" textboxrect="0,0,6389737,995909"/>
                </v:shape>
                <v:shape id="Shape 3151" o:spid="_x0000_s1028" style="position:absolute;top:4385;width:324;height:9960;visibility:visible;mso-wrap-style:square;v-text-anchor:top" coordsize="32445,99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" path="m16222,l32445,r,995909l16222,995909c7293,995909,,988666,,979687l,16223c,7243,7293,,16222,xe" fillcolor="#00bfa4" stroked="f" strokeweight="0">
                  <v:stroke miterlimit="83231f" joinstyle="miter"/>
                  <v:path arrowok="t" textboxrect="0,0,32445,995909"/>
                </v:shape>
                <v:shape id="Shape 3205" o:spid="_x0000_s1029" style="position:absolute;width:64221;height:2762;visibility:visible;mso-wrap-style:square;v-text-anchor:top" coordsize="6422181,27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" path="m16222,l6405960,v8978,,16221,7243,16221,16221l6422181,260052v,8980,-7243,16222,-16221,16222l16222,276274c7293,276274,,269032,,260052l,16221c,7243,7293,,16222,xe" fillcolor="#f5f5f5" stroked="f" strokeweight="0">
                  <v:stroke miterlimit="83231f" joinstyle="miter"/>
                  <v:path arrowok="t" textboxrect="0,0,6422181,276274"/>
                </v:shape>
                <v:shape id="Shape 3208" o:spid="_x0000_s1030" style="position:absolute;left:270;top:4385;width:63951;height:2961;visibility:visible;mso-wrap-style:square;v-text-anchor:top" coordsize="6395144,29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" path="m,l6378923,v8978,,16221,7243,16221,16223l6395144,296019,,296019,,xe" fillcolor="#00bfa4" stroked="f" strokeweight="0">
                  <v:fill opacity="6682f"/>
                  <v:stroke miterlimit="83231f" joinstyle="miter"/>
                  <v:path arrowok="t" textboxrect="0,0,6395144,296019"/>
                </v:shape>
                <v:shape id="Shape 3209" o:spid="_x0000_s1031" style="position:absolute;left:324;top:4385;width:63897;height:2961;visibility:visible;mso-wrap-style:square;v-text-anchor:top" coordsize="6389737,29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" path="m,l6373515,v4490,,8545,1811,11478,4744c6387926,7677,6389737,11733,6389737,16223r,279796l,296019,,xe" fillcolor="#00bfa4" stroked="f" strokeweight="0">
                  <v:stroke miterlimit="83231f" joinstyle="miter"/>
                  <v:path arrowok="t" textboxrect="0,0,6389737,296019"/>
                </v:shape>
                <v:shape id="Shape 3210" o:spid="_x0000_s1032" style="position:absolute;top:4385;width:324;height:2961;visibility:visible;mso-wrap-style:square;v-text-anchor:top" coordsize="32445,29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" path="m16222,l32445,r,296019l,296019,,16223c,7243,7293,,16222,xe" fillcolor="#00bfa4" stroked="f" strokeweight="0">
                  <v:stroke miterlimit="83231f" joinstyle="miter"/>
                  <v:path arrowok="t" textboxrect="0,0,32445,296019"/>
                </v:shape>
                <v:shape id="Picture 33929" o:spid="_x0000_s1033" type="#_x0000_t75" style="position:absolute;left:1275;top:4981;width:1646;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">
                  <v:imagedata r:id="rId311" o:title=""/>
                </v:shape>
                <v:shape id="Picture 33930" o:spid="_x0000_s1034" type="#_x0000_t75" style="position:absolute;left:61910;top:5042;width:1646;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">
                  <v:imagedata r:id="rId312" o:title=""/>
                </v:shape>
              </v:group>
            </w:pict>
          </mc:Fallback>
        </mc:AlternateContent>
      </w:r>
      <w:r>
        <w:rPr>
          <w:sz w:val="16"/>
        </w:rPr>
        <w:t>Out of the box, Pytest requires that without additional configuration it must be executed from a directory at the same level of the code that's being tested. That is, test scripts are in ./einvoice/test and code files are in ./einvoice/discovery and ./einvoice/delivery.</w:t>
      </w:r>
    </w:p>
    <w:p w14:paraId="0AA29FF6" w14:textId="50469311" w:rsidR="00294FC8" w:rsidRDefault="00106299">
      <w:pPr>
        <w:spacing w:after="36"/>
        <w:ind w:right="6"/>
      </w:pPr>
      <w:r>
        <w:t>Pytest will automatically look for files formatted as test files, with "test" in the lead of the filename. To execute an in</w:t>
      </w:r>
      <w:del w:id="222" w:author="Ellingworth, Chris" w:date="2022-02-23T16:56:00Z">
        <w:r w:rsidDel="00152792">
          <w:delText>i</w:delText>
        </w:r>
      </w:del>
      <w:r>
        <w:t>div</w:t>
      </w:r>
      <w:ins w:id="223" w:author="Ellingworth, Chris" w:date="2022-02-23T16:56:00Z">
        <w:r w:rsidR="00152792">
          <w:t>i</w:t>
        </w:r>
      </w:ins>
      <w:r>
        <w:t>dual test the syntax is:</w:t>
      </w:r>
    </w:p>
    <w:p w14:paraId="1BDF5A5D" w14:textId="77777777" w:rsidR="00294FC8" w:rsidRDefault="00106299">
      <w:pPr>
        <w:spacing w:after="190" w:line="259" w:lineRule="auto"/>
        <w:ind w:left="0" w:right="-7" w:firstLine="0"/>
      </w:pPr>
      <w:r>
        <w:rPr>
          <w:noProof/>
          <w:sz w:val="22"/>
        </w:rPr>
        <mc:AlternateContent>
          <mc:Choice Requires="wpg">
            <w:drawing>
              <wp:inline distT="0" distB="0" distL="0" distR="0" wp14:anchorId="423AA681" wp14:editId="5F128518">
                <wp:extent cx="6422181" cy="276324"/>
                <wp:effectExtent l="0" t="0" r="0" b="0"/>
                <wp:docPr id="30103" name="Group 30103"/>
                <wp:cNvGraphicFramePr/>
                <a:graphic xmlns:a="http://schemas.openxmlformats.org/drawingml/2006/main">
                  <a:graphicData uri="http://schemas.microsoft.com/office/word/2010/wordprocessingGroup">
                    <wpg:wgp>
                      <wpg:cNvGrpSpPr/>
                      <wpg:grpSpPr>
                        <a:xfrm>
                          <a:off x="0" y="0"/>
                          <a:ext cx="6422181" cy="276324"/>
                          <a:chOff x="0" y="0"/>
                          <a:chExt cx="6422181" cy="276324"/>
                        </a:xfrm>
                      </wpg:grpSpPr>
                      <wps:wsp>
                        <wps:cNvPr id="3219" name="Shape 3219"/>
                        <wps:cNvSpPr/>
                        <wps:spPr>
                          <a:xfrm>
                            <a:off x="0" y="0"/>
                            <a:ext cx="6422181" cy="276324"/>
                          </a:xfrm>
                          <a:custGeom>
                            <a:avLst/>
                            <a:gdLst/>
                            <a:ahLst/>
                            <a:cxnLst/>
                            <a:rect l="0" t="0" r="0" b="0"/>
                            <a:pathLst>
                              <a:path w="6422181" h="276324">
                                <a:moveTo>
                                  <a:pt x="16222" y="0"/>
                                </a:moveTo>
                                <a:lnTo>
                                  <a:pt x="6405960" y="0"/>
                                </a:lnTo>
                                <a:cubicBezTo>
                                  <a:pt x="6414938" y="0"/>
                                  <a:pt x="6422181" y="7293"/>
                                  <a:pt x="6422181" y="16222"/>
                                </a:cubicBezTo>
                                <a:lnTo>
                                  <a:pt x="6422181" y="260102"/>
                                </a:lnTo>
                                <a:cubicBezTo>
                                  <a:pt x="6422181" y="269032"/>
                                  <a:pt x="6414938" y="276324"/>
                                  <a:pt x="6405960" y="276324"/>
                                </a:cubicBezTo>
                                <a:lnTo>
                                  <a:pt x="16222" y="276324"/>
                                </a:lnTo>
                                <a:cubicBezTo>
                                  <a:pt x="7293" y="276324"/>
                                  <a:pt x="0" y="269032"/>
                                  <a:pt x="0" y="260102"/>
                                </a:cubicBezTo>
                                <a:lnTo>
                                  <a:pt x="0" y="16222"/>
                                </a:lnTo>
                                <a:cubicBezTo>
                                  <a:pt x="0" y="7293"/>
                                  <a:pt x="7293" y="0"/>
                                  <a:pt x="16222"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220" name="Rectangle 3220"/>
                        <wps:cNvSpPr/>
                        <wps:spPr>
                          <a:xfrm>
                            <a:off x="110363" y="77612"/>
                            <a:ext cx="1945522" cy="164636"/>
                          </a:xfrm>
                          <a:prstGeom prst="rect">
                            <a:avLst/>
                          </a:prstGeom>
                          <a:ln>
                            <a:noFill/>
                          </a:ln>
                        </wps:spPr>
                        <wps:txbx>
                          <w:txbxContent>
                            <w:p w14:paraId="7DCFC30D" w14:textId="77777777" w:rsidR="00294FC8" w:rsidRDefault="00106299">
                              <w:pPr>
                                <w:spacing w:after="160" w:line="259" w:lineRule="auto"/>
                                <w:ind w:left="0" w:firstLine="0"/>
                              </w:pPr>
                              <w:r>
                                <w:rPr>
                                  <w:rFonts w:ascii="Roboto" w:eastAsia="Roboto" w:hAnsi="Roboto" w:cs="Roboto"/>
                                  <w:color w:val="35454E"/>
                                  <w:sz w:val="15"/>
                                </w:rPr>
                                <w:t>pytest test_app_logging.py</w:t>
                              </w:r>
                            </w:p>
                          </w:txbxContent>
                        </wps:txbx>
                        <wps:bodyPr horzOverflow="overflow" vert="horz" lIns="0" tIns="0" rIns="0" bIns="0" rtlCol="0">
                          <a:noAutofit/>
                        </wps:bodyPr>
                      </wps:wsp>
                    </wpg:wgp>
                  </a:graphicData>
                </a:graphic>
              </wp:inline>
            </w:drawing>
          </mc:Choice>
          <mc:Fallback>
            <w:pict>
              <v:group w14:anchorId="423AA681" id="Group 30103" o:spid="_x0000_s1521" style="width:505.7pt;height:21.75pt;mso-position-horizontal-relative:char;mso-position-vertical-relative:line" coordsize="64221,2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">
                <v:shape id="Shape 3219" o:spid="_x0000_s1522" style="position:absolute;width:64221;height:2763;visibility:visible;mso-wrap-style:square;v-text-anchor:top" coordsize="6422181,27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" path="m16222,l6405960,v8978,,16221,7293,16221,16222l6422181,260102v,8930,-7243,16222,-16221,16222l16222,276324c7293,276324,,269032,,260102l,16222c,7293,7293,,16222,xe" fillcolor="#f5f5f5" stroked="f" strokeweight="0">
                  <v:stroke miterlimit="83231f" joinstyle="miter"/>
                  <v:path arrowok="t" textboxrect="0,0,6422181,276324"/>
                </v:shape>
                <v:rect id="Rectangle 3220" o:spid="_x0000_s1523" style="position:absolute;left:1103;top:776;width:1945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" filled="f" stroked="f">
                  <v:textbox inset="0,0,0,0">
                    <w:txbxContent>
                      <w:p w14:paraId="7DCFC30D" w14:textId="77777777" w:rsidR="00294FC8" w:rsidRDefault="00106299">
                        <w:pPr>
                          <w:spacing w:after="160" w:line="259" w:lineRule="auto"/>
                          <w:ind w:left="0" w:firstLine="0"/>
                        </w:pPr>
                        <w:r>
                          <w:rPr>
                            <w:rFonts w:ascii="Roboto" w:eastAsia="Roboto" w:hAnsi="Roboto" w:cs="Roboto"/>
                            <w:color w:val="35454E"/>
                            <w:sz w:val="15"/>
                          </w:rPr>
                          <w:t>pytest test_app_logging.py</w:t>
                        </w:r>
                      </w:p>
                    </w:txbxContent>
                  </v:textbox>
                </v:rect>
                <w10:anchorlock/>
              </v:group>
            </w:pict>
          </mc:Fallback>
        </mc:AlternateContent>
      </w:r>
    </w:p>
    <w:p w14:paraId="629A6BE3" w14:textId="77777777" w:rsidR="00294FC8" w:rsidRDefault="00106299">
      <w:pPr>
        <w:ind w:right="6"/>
      </w:pPr>
      <w:r>
        <w:t>No test is dependent on any other, and each may be run on its own, or run them all at once, in any order.</w:t>
      </w:r>
    </w:p>
    <w:p w14:paraId="5929D5F4" w14:textId="38BF0742" w:rsidR="00294FC8" w:rsidRDefault="00106299">
      <w:pPr>
        <w:ind w:right="6"/>
      </w:pPr>
      <w:r>
        <w:t>The test will run and either the "assert" statement(s) inside will pass</w:t>
      </w:r>
      <w:del w:id="224" w:author="Ellingworth, Chris" w:date="2022-02-23T16:56:00Z">
        <w:r w:rsidDel="00152792">
          <w:delText>,</w:delText>
        </w:r>
      </w:del>
      <w:r>
        <w:t xml:space="preserve"> or </w:t>
      </w:r>
      <w:del w:id="225" w:author="Ellingworth, Chris" w:date="2022-02-23T16:56:00Z">
        <w:r w:rsidDel="00152792">
          <w:delText xml:space="preserve">it will </w:delText>
        </w:r>
      </w:del>
      <w:r>
        <w:t>fail.</w:t>
      </w:r>
    </w:p>
    <w:p w14:paraId="3501E076" w14:textId="77777777" w:rsidR="00294FC8" w:rsidRDefault="00106299">
      <w:pPr>
        <w:ind w:right="6"/>
      </w:pPr>
      <w:r>
        <w:t>Failures MUST be resolved prior to attempting to check code into GitHub as our baseline CI/CD process checks for these failures before committing and will not continue if any are found.</w:t>
      </w:r>
    </w:p>
    <w:p w14:paraId="240CDB25" w14:textId="77777777" w:rsidR="00294FC8" w:rsidRDefault="00106299">
      <w:pPr>
        <w:ind w:right="6"/>
      </w:pPr>
      <w:r>
        <w:t>The included assert statements currently test a variety of cases up to validation of urn creation, query of the NAPTR DNS record, REST API call to the SMP, and validation of the ebMS header against the AS4 conformance profile.</w:t>
      </w:r>
    </w:p>
    <w:p w14:paraId="1C3FF0D6" w14:textId="77777777" w:rsidR="00294FC8" w:rsidRDefault="00106299">
      <w:pPr>
        <w:ind w:right="6"/>
      </w:pPr>
      <w:r>
        <w:t>The test folder also contains a number of shell scripts to validate the code using a number of linters including flake8, pylint, mypy, pycodestyte, and pydocstyle. Prior to check in, all code has had warnings from all linters resolved or noted.</w:t>
      </w:r>
    </w:p>
    <w:commentRangeStart w:id="226"/>
    <w:p w14:paraId="5C0705C7" w14:textId="02AE3433" w:rsidR="00294FC8" w:rsidRDefault="00106299">
      <w:pPr>
        <w:spacing w:after="1707" w:line="259" w:lineRule="auto"/>
        <w:ind w:left="0" w:right="-7" w:firstLine="0"/>
      </w:pPr>
      <w:r>
        <w:rPr>
          <w:noProof/>
          <w:sz w:val="22"/>
        </w:rPr>
        <w:lastRenderedPageBreak/>
        <mc:AlternateContent>
          <mc:Choice Requires="wpg">
            <w:drawing>
              <wp:inline distT="0" distB="0" distL="0" distR="0" wp14:anchorId="6488C893" wp14:editId="6E83ADF4">
                <wp:extent cx="6422182" cy="4945839"/>
                <wp:effectExtent l="0" t="0" r="0" b="0"/>
                <wp:docPr id="30192" name="Group 30192"/>
                <wp:cNvGraphicFramePr/>
                <a:graphic xmlns:a="http://schemas.openxmlformats.org/drawingml/2006/main">
                  <a:graphicData uri="http://schemas.microsoft.com/office/word/2010/wordprocessingGroup">
                    <wpg:wgp>
                      <wpg:cNvGrpSpPr/>
                      <wpg:grpSpPr>
                        <a:xfrm>
                          <a:off x="0" y="0"/>
                          <a:ext cx="6422182" cy="4945839"/>
                          <a:chOff x="0" y="0"/>
                          <a:chExt cx="6422182" cy="4945839"/>
                        </a:xfrm>
                      </wpg:grpSpPr>
                      <pic:pic xmlns:pic="http://schemas.openxmlformats.org/drawingml/2006/picture">
                        <pic:nvPicPr>
                          <pic:cNvPr id="33931" name="Picture 33931"/>
                          <pic:cNvPicPr/>
                        </pic:nvPicPr>
                        <pic:blipFill>
                          <a:blip r:embed="rId313"/>
                          <a:stretch>
                            <a:fillRect/>
                          </a:stretch>
                        </pic:blipFill>
                        <pic:spPr>
                          <a:xfrm>
                            <a:off x="-3507" y="-6143"/>
                            <a:ext cx="6428233" cy="4678681"/>
                          </a:xfrm>
                          <a:prstGeom prst="rect">
                            <a:avLst/>
                          </a:prstGeom>
                        </pic:spPr>
                      </pic:pic>
                      <wps:wsp>
                        <wps:cNvPr id="3230" name="Rectangle 3230"/>
                        <wps:cNvSpPr/>
                        <wps:spPr>
                          <a:xfrm>
                            <a:off x="1894367" y="4791337"/>
                            <a:ext cx="492762" cy="205488"/>
                          </a:xfrm>
                          <a:prstGeom prst="rect">
                            <a:avLst/>
                          </a:prstGeom>
                          <a:ln>
                            <a:noFill/>
                          </a:ln>
                        </wps:spPr>
                        <wps:txbx>
                          <w:txbxContent>
                            <w:p w14:paraId="505392D3" w14:textId="77777777" w:rsidR="00294FC8" w:rsidRDefault="00106299">
                              <w:pPr>
                                <w:spacing w:after="160" w:line="259" w:lineRule="auto"/>
                                <w:ind w:left="0" w:firstLine="0"/>
                              </w:pPr>
                              <w:r>
                                <w:rPr>
                                  <w:i/>
                                  <w:w w:val="121"/>
                                </w:rPr>
                                <w:t>Figure</w:t>
                              </w:r>
                              <w:r>
                                <w:rPr>
                                  <w:i/>
                                  <w:spacing w:val="12"/>
                                  <w:w w:val="121"/>
                                </w:rPr>
                                <w:t xml:space="preserve"> </w:t>
                              </w:r>
                            </w:p>
                          </w:txbxContent>
                        </wps:txbx>
                        <wps:bodyPr horzOverflow="overflow" vert="horz" lIns="0" tIns="0" rIns="0" bIns="0" rtlCol="0">
                          <a:noAutofit/>
                        </wps:bodyPr>
                      </wps:wsp>
                      <wps:wsp>
                        <wps:cNvPr id="3231" name="Rectangle 3231"/>
                        <wps:cNvSpPr/>
                        <wps:spPr>
                          <a:xfrm>
                            <a:off x="2264801" y="4791337"/>
                            <a:ext cx="46969" cy="205488"/>
                          </a:xfrm>
                          <a:prstGeom prst="rect">
                            <a:avLst/>
                          </a:prstGeom>
                          <a:ln>
                            <a:noFill/>
                          </a:ln>
                        </wps:spPr>
                        <wps:txbx>
                          <w:txbxContent>
                            <w:p w14:paraId="496D2BB1" w14:textId="77777777" w:rsidR="00294FC8" w:rsidRDefault="00106299">
                              <w:pPr>
                                <w:spacing w:after="160" w:line="259" w:lineRule="auto"/>
                                <w:ind w:left="0" w:firstLine="0"/>
                              </w:pPr>
                              <w:r>
                                <w:rPr>
                                  <w:i/>
                                  <w:w w:val="63"/>
                                </w:rPr>
                                <w:t>1</w:t>
                              </w:r>
                            </w:p>
                          </w:txbxContent>
                        </wps:txbx>
                        <wps:bodyPr horzOverflow="overflow" vert="horz" lIns="0" tIns="0" rIns="0" bIns="0" rtlCol="0">
                          <a:noAutofit/>
                        </wps:bodyPr>
                      </wps:wsp>
                      <wps:wsp>
                        <wps:cNvPr id="30099" name="Rectangle 30099"/>
                        <wps:cNvSpPr/>
                        <wps:spPr>
                          <a:xfrm>
                            <a:off x="2300099" y="4791337"/>
                            <a:ext cx="31264" cy="205488"/>
                          </a:xfrm>
                          <a:prstGeom prst="rect">
                            <a:avLst/>
                          </a:prstGeom>
                          <a:ln>
                            <a:noFill/>
                          </a:ln>
                        </wps:spPr>
                        <wps:txbx>
                          <w:txbxContent>
                            <w:p w14:paraId="24CDFCFC" w14:textId="77777777" w:rsidR="00294FC8" w:rsidRDefault="00106299">
                              <w:pPr>
                                <w:spacing w:after="160" w:line="259" w:lineRule="auto"/>
                                <w:ind w:left="0" w:firstLine="0"/>
                              </w:pPr>
                              <w:r>
                                <w:rPr>
                                  <w:i/>
                                  <w:w w:val="81"/>
                                </w:rPr>
                                <w:t>:</w:t>
                              </w:r>
                            </w:p>
                          </w:txbxContent>
                        </wps:txbx>
                        <wps:bodyPr horzOverflow="overflow" vert="horz" lIns="0" tIns="0" rIns="0" bIns="0" rtlCol="0">
                          <a:noAutofit/>
                        </wps:bodyPr>
                      </wps:wsp>
                      <wps:wsp>
                        <wps:cNvPr id="30100" name="Rectangle 30100"/>
                        <wps:cNvSpPr/>
                        <wps:spPr>
                          <a:xfrm>
                            <a:off x="2323628" y="4791337"/>
                            <a:ext cx="43740" cy="205488"/>
                          </a:xfrm>
                          <a:prstGeom prst="rect">
                            <a:avLst/>
                          </a:prstGeom>
                          <a:ln>
                            <a:noFill/>
                          </a:ln>
                        </wps:spPr>
                        <wps:txbx>
                          <w:txbxContent>
                            <w:p w14:paraId="7AB6621A" w14:textId="77777777" w:rsidR="00294FC8" w:rsidRDefault="00106299">
                              <w:pPr>
                                <w:spacing w:after="160" w:line="259" w:lineRule="auto"/>
                                <w:ind w:left="0" w:firstLine="0"/>
                              </w:pPr>
                              <w:r>
                                <w:rPr>
                                  <w:i/>
                                </w:rPr>
                                <w:t xml:space="preserve"> </w:t>
                              </w:r>
                            </w:p>
                          </w:txbxContent>
                        </wps:txbx>
                        <wps:bodyPr horzOverflow="overflow" vert="horz" lIns="0" tIns="0" rIns="0" bIns="0" rtlCol="0">
                          <a:noAutofit/>
                        </wps:bodyPr>
                      </wps:wsp>
                      <wps:wsp>
                        <wps:cNvPr id="3233" name="Rectangle 3233"/>
                        <wps:cNvSpPr/>
                        <wps:spPr>
                          <a:xfrm>
                            <a:off x="2356496" y="4791337"/>
                            <a:ext cx="2887967" cy="205488"/>
                          </a:xfrm>
                          <a:prstGeom prst="rect">
                            <a:avLst/>
                          </a:prstGeom>
                          <a:ln>
                            <a:noFill/>
                          </a:ln>
                        </wps:spPr>
                        <wps:txbx>
                          <w:txbxContent>
                            <w:p w14:paraId="0ECB60F4" w14:textId="77777777" w:rsidR="00294FC8" w:rsidRDefault="00106299">
                              <w:pPr>
                                <w:spacing w:after="160" w:line="259" w:lineRule="auto"/>
                                <w:ind w:left="0" w:firstLine="0"/>
                              </w:pPr>
                              <w:r>
                                <w:rPr>
                                  <w:i/>
                                  <w:w w:val="126"/>
                                </w:rPr>
                                <w:t>Successful</w:t>
                              </w:r>
                              <w:r>
                                <w:rPr>
                                  <w:i/>
                                  <w:spacing w:val="13"/>
                                  <w:w w:val="126"/>
                                </w:rPr>
                                <w:t xml:space="preserve"> </w:t>
                              </w:r>
                              <w:r>
                                <w:rPr>
                                  <w:i/>
                                  <w:w w:val="126"/>
                                </w:rPr>
                                <w:t>completion</w:t>
                              </w:r>
                              <w:r>
                                <w:rPr>
                                  <w:i/>
                                  <w:spacing w:val="12"/>
                                  <w:w w:val="126"/>
                                </w:rPr>
                                <w:t xml:space="preserve"> </w:t>
                              </w:r>
                              <w:r>
                                <w:rPr>
                                  <w:i/>
                                  <w:w w:val="126"/>
                                </w:rPr>
                                <w:t>of</w:t>
                              </w:r>
                              <w:r>
                                <w:rPr>
                                  <w:i/>
                                  <w:spacing w:val="12"/>
                                  <w:w w:val="126"/>
                                </w:rPr>
                                <w:t xml:space="preserve"> </w:t>
                              </w:r>
                              <w:r>
                                <w:rPr>
                                  <w:i/>
                                  <w:w w:val="126"/>
                                </w:rPr>
                                <w:t>all</w:t>
                              </w:r>
                              <w:r>
                                <w:rPr>
                                  <w:i/>
                                  <w:spacing w:val="13"/>
                                  <w:w w:val="126"/>
                                </w:rPr>
                                <w:t xml:space="preserve"> </w:t>
                              </w:r>
                              <w:r>
                                <w:rPr>
                                  <w:i/>
                                  <w:w w:val="126"/>
                                </w:rPr>
                                <w:t>test</w:t>
                              </w:r>
                              <w:r>
                                <w:rPr>
                                  <w:i/>
                                  <w:spacing w:val="12"/>
                                  <w:w w:val="126"/>
                                </w:rPr>
                                <w:t xml:space="preserve"> </w:t>
                              </w:r>
                              <w:r>
                                <w:rPr>
                                  <w:i/>
                                  <w:w w:val="126"/>
                                </w:rPr>
                                <w:t>cases.</w:t>
                              </w:r>
                            </w:p>
                          </w:txbxContent>
                        </wps:txbx>
                        <wps:bodyPr horzOverflow="overflow" vert="horz" lIns="0" tIns="0" rIns="0" bIns="0" rtlCol="0">
                          <a:noAutofit/>
                        </wps:bodyPr>
                      </wps:wsp>
                    </wpg:wgp>
                  </a:graphicData>
                </a:graphic>
              </wp:inline>
            </w:drawing>
          </mc:Choice>
          <mc:Fallback>
            <w:pict>
              <v:group w14:anchorId="6488C893" id="Group 30192" o:spid="_x0000_s1524" style="width:505.7pt;height:389.45pt;mso-position-horizontal-relative:char;mso-position-vertical-relative:line" coordsize="64221,49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">
                <v:shape id="Picture 33931" o:spid="_x0000_s1525" type="#_x0000_t75" style="position:absolute;left:-35;top:-61;width:64282;height:46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">
                  <v:imagedata r:id="rId314" o:title=""/>
                </v:shape>
                <v:rect id="Rectangle 3230" o:spid="_x0000_s1526" style="position:absolute;left:18943;top:47913;width:4928;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h9wQAAAN0AAAAPAAAAZHJzL2Rvd25yZXYueG1sRE/LisIw&#10;FN0L/kO4wuw0VWH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FuyiH3BAAAA3QAAAA8AAAAA&#10;AAAAAAAAAAAABwIAAGRycy9kb3ducmV2LnhtbFBLBQYAAAAAAwADALcAAAD1AgAAAAA=&#10;" filled="f" stroked="f">
                  <v:textbox inset="0,0,0,0">
                    <w:txbxContent>
                      <w:p w14:paraId="505392D3" w14:textId="77777777" w:rsidR="00294FC8" w:rsidRDefault="00106299">
                        <w:pPr>
                          <w:spacing w:after="160" w:line="259" w:lineRule="auto"/>
                          <w:ind w:left="0" w:firstLine="0"/>
                        </w:pPr>
                        <w:r>
                          <w:rPr>
                            <w:i/>
                            <w:w w:val="121"/>
                          </w:rPr>
                          <w:t>Figure</w:t>
                        </w:r>
                        <w:r>
                          <w:rPr>
                            <w:i/>
                            <w:spacing w:val="12"/>
                            <w:w w:val="121"/>
                          </w:rPr>
                          <w:t xml:space="preserve"> </w:t>
                        </w:r>
                      </w:p>
                    </w:txbxContent>
                  </v:textbox>
                </v:rect>
                <v:rect id="Rectangle 3231" o:spid="_x0000_s1527" style="position:absolute;left:22648;top:47913;width:469;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3m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DT+LebHAAAA3QAA&#10;AA8AAAAAAAAAAAAAAAAABwIAAGRycy9kb3ducmV2LnhtbFBLBQYAAAAAAwADALcAAAD7AgAAAAA=&#10;" filled="f" stroked="f">
                  <v:textbox inset="0,0,0,0">
                    <w:txbxContent>
                      <w:p w14:paraId="496D2BB1" w14:textId="77777777" w:rsidR="00294FC8" w:rsidRDefault="00106299">
                        <w:pPr>
                          <w:spacing w:after="160" w:line="259" w:lineRule="auto"/>
                          <w:ind w:left="0" w:firstLine="0"/>
                        </w:pPr>
                        <w:r>
                          <w:rPr>
                            <w:i/>
                            <w:w w:val="63"/>
                          </w:rPr>
                          <w:t>1</w:t>
                        </w:r>
                      </w:p>
                    </w:txbxContent>
                  </v:textbox>
                </v:rect>
                <v:rect id="Rectangle 30099" o:spid="_x0000_s1528" style="position:absolute;left:23000;top:47913;width:313;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" filled="f" stroked="f">
                  <v:textbox inset="0,0,0,0">
                    <w:txbxContent>
                      <w:p w14:paraId="24CDFCFC" w14:textId="77777777" w:rsidR="00294FC8" w:rsidRDefault="00106299">
                        <w:pPr>
                          <w:spacing w:after="160" w:line="259" w:lineRule="auto"/>
                          <w:ind w:left="0" w:firstLine="0"/>
                        </w:pPr>
                        <w:r>
                          <w:rPr>
                            <w:i/>
                            <w:w w:val="81"/>
                          </w:rPr>
                          <w:t>:</w:t>
                        </w:r>
                      </w:p>
                    </w:txbxContent>
                  </v:textbox>
                </v:rect>
                <v:rect id="Rectangle 30100" o:spid="_x0000_s1529" style="position:absolute;left:23236;top:47913;width:437;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" filled="f" stroked="f">
                  <v:textbox inset="0,0,0,0">
                    <w:txbxContent>
                      <w:p w14:paraId="7AB6621A" w14:textId="77777777" w:rsidR="00294FC8" w:rsidRDefault="00106299">
                        <w:pPr>
                          <w:spacing w:after="160" w:line="259" w:lineRule="auto"/>
                          <w:ind w:left="0" w:firstLine="0"/>
                        </w:pPr>
                        <w:r>
                          <w:rPr>
                            <w:i/>
                          </w:rPr>
                          <w:t xml:space="preserve"> </w:t>
                        </w:r>
                      </w:p>
                    </w:txbxContent>
                  </v:textbox>
                </v:rect>
                <v:rect id="Rectangle 3233" o:spid="_x0000_s1530" style="position:absolute;left:23564;top:47913;width:28880;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YKxwAAAN0AAAAPAAAAZHJzL2Rvd25yZXYueG1sRI9Ba8JA&#10;FITvgv9heUJvutFA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KtgFgrHAAAA3QAA&#10;AA8AAAAAAAAAAAAAAAAABwIAAGRycy9kb3ducmV2LnhtbFBLBQYAAAAAAwADALcAAAD7AgAAAAA=&#10;" filled="f" stroked="f">
                  <v:textbox inset="0,0,0,0">
                    <w:txbxContent>
                      <w:p w14:paraId="0ECB60F4" w14:textId="77777777" w:rsidR="00294FC8" w:rsidRDefault="00106299">
                        <w:pPr>
                          <w:spacing w:after="160" w:line="259" w:lineRule="auto"/>
                          <w:ind w:left="0" w:firstLine="0"/>
                        </w:pPr>
                        <w:r>
                          <w:rPr>
                            <w:i/>
                            <w:w w:val="126"/>
                          </w:rPr>
                          <w:t>Successful</w:t>
                        </w:r>
                        <w:r>
                          <w:rPr>
                            <w:i/>
                            <w:spacing w:val="13"/>
                            <w:w w:val="126"/>
                          </w:rPr>
                          <w:t xml:space="preserve"> </w:t>
                        </w:r>
                        <w:r>
                          <w:rPr>
                            <w:i/>
                            <w:w w:val="126"/>
                          </w:rPr>
                          <w:t>completion</w:t>
                        </w:r>
                        <w:r>
                          <w:rPr>
                            <w:i/>
                            <w:spacing w:val="12"/>
                            <w:w w:val="126"/>
                          </w:rPr>
                          <w:t xml:space="preserve"> </w:t>
                        </w:r>
                        <w:r>
                          <w:rPr>
                            <w:i/>
                            <w:w w:val="126"/>
                          </w:rPr>
                          <w:t>of</w:t>
                        </w:r>
                        <w:r>
                          <w:rPr>
                            <w:i/>
                            <w:spacing w:val="12"/>
                            <w:w w:val="126"/>
                          </w:rPr>
                          <w:t xml:space="preserve"> </w:t>
                        </w:r>
                        <w:r>
                          <w:rPr>
                            <w:i/>
                            <w:w w:val="126"/>
                          </w:rPr>
                          <w:t>all</w:t>
                        </w:r>
                        <w:r>
                          <w:rPr>
                            <w:i/>
                            <w:spacing w:val="13"/>
                            <w:w w:val="126"/>
                          </w:rPr>
                          <w:t xml:space="preserve"> </w:t>
                        </w:r>
                        <w:r>
                          <w:rPr>
                            <w:i/>
                            <w:w w:val="126"/>
                          </w:rPr>
                          <w:t>test</w:t>
                        </w:r>
                        <w:r>
                          <w:rPr>
                            <w:i/>
                            <w:spacing w:val="12"/>
                            <w:w w:val="126"/>
                          </w:rPr>
                          <w:t xml:space="preserve"> </w:t>
                        </w:r>
                        <w:r>
                          <w:rPr>
                            <w:i/>
                            <w:w w:val="126"/>
                          </w:rPr>
                          <w:t>cases.</w:t>
                        </w:r>
                      </w:p>
                    </w:txbxContent>
                  </v:textbox>
                </v:rect>
                <w10:anchorlock/>
              </v:group>
            </w:pict>
          </mc:Fallback>
        </mc:AlternateContent>
      </w:r>
      <w:commentRangeEnd w:id="226"/>
      <w:r w:rsidR="00DF0C5C">
        <w:rPr>
          <w:rStyle w:val="CommentReference"/>
        </w:rPr>
        <w:commentReference w:id="226"/>
      </w:r>
    </w:p>
    <w:p w14:paraId="14757A70" w14:textId="77777777" w:rsidR="00294FC8" w:rsidRDefault="00106299">
      <w:pPr>
        <w:pStyle w:val="Heading4"/>
        <w:ind w:left="212"/>
      </w:pPr>
      <w:r>
        <w:t>10.1.1.1 No Representations or Warranties</w:t>
      </w:r>
    </w:p>
    <w:p w14:paraId="79E6D7AD" w14:textId="77777777" w:rsidR="00294FC8" w:rsidRDefault="00106299">
      <w:pPr>
        <w:spacing w:after="8" w:line="315" w:lineRule="auto"/>
        <w:ind w:left="212" w:right="72"/>
      </w:pPr>
      <w:r>
        <w:rPr>
          <w:sz w:val="15"/>
        </w:rPr>
        <w:t>THE SOFTWARE IS PROVIDED "AS IS", WITHOUT WARRANTY OF ANY KIND, EXPRESS OR IMPLIED, INCLUDING BUT NOT LIMITED TO THE</w:t>
      </w:r>
    </w:p>
    <w:p w14:paraId="27ED0282" w14:textId="77777777" w:rsidR="00294FC8" w:rsidRDefault="00106299">
      <w:pPr>
        <w:spacing w:after="8" w:line="315" w:lineRule="auto"/>
        <w:ind w:left="212" w:right="72"/>
      </w:pPr>
      <w:r>
        <w:rPr>
          <w:noProof/>
          <w:sz w:val="22"/>
        </w:rPr>
        <mc:AlternateContent>
          <mc:Choice Requires="wpg">
            <w:drawing>
              <wp:anchor distT="0" distB="0" distL="114300" distR="114300" simplePos="0" relativeHeight="251658262" behindDoc="1" locked="0" layoutInCell="1" allowOverlap="1" wp14:anchorId="4CB561D3" wp14:editId="6576C2FA">
                <wp:simplePos x="0" y="0"/>
                <wp:positionH relativeFrom="column">
                  <wp:posOffset>-3</wp:posOffset>
                </wp:positionH>
                <wp:positionV relativeFrom="paragraph">
                  <wp:posOffset>-483611</wp:posOffset>
                </wp:positionV>
                <wp:extent cx="6422181" cy="1080839"/>
                <wp:effectExtent l="0" t="0" r="0" b="0"/>
                <wp:wrapNone/>
                <wp:docPr id="30191" name="Group 30191"/>
                <wp:cNvGraphicFramePr/>
                <a:graphic xmlns:a="http://schemas.openxmlformats.org/drawingml/2006/main">
                  <a:graphicData uri="http://schemas.microsoft.com/office/word/2010/wordprocessingGroup">
                    <wpg:wgp>
                      <wpg:cNvGrpSpPr/>
                      <wpg:grpSpPr>
                        <a:xfrm>
                          <a:off x="0" y="0"/>
                          <a:ext cx="6422181" cy="1080839"/>
                          <a:chOff x="0" y="0"/>
                          <a:chExt cx="6422181" cy="1080839"/>
                        </a:xfrm>
                      </wpg:grpSpPr>
                      <wps:wsp>
                        <wps:cNvPr id="3227" name="Shape 3227"/>
                        <wps:cNvSpPr/>
                        <wps:spPr>
                          <a:xfrm>
                            <a:off x="0" y="0"/>
                            <a:ext cx="3211091" cy="1080839"/>
                          </a:xfrm>
                          <a:custGeom>
                            <a:avLst/>
                            <a:gdLst/>
                            <a:ahLst/>
                            <a:cxnLst/>
                            <a:rect l="0" t="0" r="0" b="0"/>
                            <a:pathLst>
                              <a:path w="3211091" h="1080839">
                                <a:moveTo>
                                  <a:pt x="81161" y="0"/>
                                </a:moveTo>
                                <a:lnTo>
                                  <a:pt x="3211091" y="0"/>
                                </a:lnTo>
                                <a:lnTo>
                                  <a:pt x="3211091" y="16222"/>
                                </a:lnTo>
                                <a:lnTo>
                                  <a:pt x="81161" y="16222"/>
                                </a:lnTo>
                                <a:cubicBezTo>
                                  <a:pt x="45343" y="16222"/>
                                  <a:pt x="16222" y="45293"/>
                                  <a:pt x="16222" y="81111"/>
                                </a:cubicBezTo>
                                <a:lnTo>
                                  <a:pt x="16222" y="999679"/>
                                </a:lnTo>
                                <a:cubicBezTo>
                                  <a:pt x="16222" y="1035546"/>
                                  <a:pt x="45343" y="1064617"/>
                                  <a:pt x="81161" y="1064617"/>
                                </a:cubicBezTo>
                                <a:lnTo>
                                  <a:pt x="3211091" y="1064617"/>
                                </a:lnTo>
                                <a:lnTo>
                                  <a:pt x="3211091" y="1080839"/>
                                </a:lnTo>
                                <a:lnTo>
                                  <a:pt x="81161" y="1080839"/>
                                </a:lnTo>
                                <a:cubicBezTo>
                                  <a:pt x="36364" y="1080839"/>
                                  <a:pt x="0" y="1044476"/>
                                  <a:pt x="0" y="999679"/>
                                </a:cubicBezTo>
                                <a:lnTo>
                                  <a:pt x="0" y="81111"/>
                                </a:lnTo>
                                <a:cubicBezTo>
                                  <a:pt x="0" y="36364"/>
                                  <a:pt x="36364" y="0"/>
                                  <a:pt x="81161" y="0"/>
                                </a:cubicBez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3228" name="Shape 3228"/>
                        <wps:cNvSpPr/>
                        <wps:spPr>
                          <a:xfrm>
                            <a:off x="3211091" y="0"/>
                            <a:ext cx="3211090" cy="1080839"/>
                          </a:xfrm>
                          <a:custGeom>
                            <a:avLst/>
                            <a:gdLst/>
                            <a:ahLst/>
                            <a:cxnLst/>
                            <a:rect l="0" t="0" r="0" b="0"/>
                            <a:pathLst>
                              <a:path w="3211090" h="1080839">
                                <a:moveTo>
                                  <a:pt x="0" y="0"/>
                                </a:moveTo>
                                <a:lnTo>
                                  <a:pt x="3129980" y="0"/>
                                </a:lnTo>
                                <a:cubicBezTo>
                                  <a:pt x="3174728" y="0"/>
                                  <a:pt x="3211090" y="36364"/>
                                  <a:pt x="3211090" y="81111"/>
                                </a:cubicBezTo>
                                <a:lnTo>
                                  <a:pt x="3211090" y="999679"/>
                                </a:lnTo>
                                <a:cubicBezTo>
                                  <a:pt x="3211090" y="1044476"/>
                                  <a:pt x="3174728" y="1080839"/>
                                  <a:pt x="3129980" y="1080839"/>
                                </a:cubicBezTo>
                                <a:lnTo>
                                  <a:pt x="0" y="1080839"/>
                                </a:lnTo>
                                <a:lnTo>
                                  <a:pt x="0" y="1064617"/>
                                </a:lnTo>
                                <a:lnTo>
                                  <a:pt x="3129980" y="1064617"/>
                                </a:lnTo>
                                <a:cubicBezTo>
                                  <a:pt x="3165797" y="1064617"/>
                                  <a:pt x="3194869" y="1035546"/>
                                  <a:pt x="3194869" y="999679"/>
                                </a:cubicBezTo>
                                <a:lnTo>
                                  <a:pt x="3194869" y="81111"/>
                                </a:lnTo>
                                <a:cubicBezTo>
                                  <a:pt x="3194869" y="45293"/>
                                  <a:pt x="3165797" y="16222"/>
                                  <a:pt x="3129980" y="16222"/>
                                </a:cubicBezTo>
                                <a:lnTo>
                                  <a:pt x="0" y="16222"/>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126B265F" id="Group 30191" o:spid="_x0000_s1026" style="position:absolute;margin-left:0;margin-top:-38.1pt;width:505.7pt;height:85.1pt;z-index:-251658218" coordsize="64221,1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">
                <v:shape id="Shape 3227" o:spid="_x0000_s1027" style="position:absolute;width:32110;height:10808;visibility:visible;mso-wrap-style:square;v-text-anchor:top" coordsize="3211091,1080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" path="m81161,l3211091,r,16222l81161,16222v-35818,,-64939,29071,-64939,64889l16222,999679v,35867,29121,64938,64939,64938l3211091,1064617r,16222l81161,1080839c36364,1080839,,1044476,,999679l,81111c,36364,36364,,81161,xe" fillcolor="#d3d3d3" stroked="f" strokeweight="0">
                  <v:stroke miterlimit="83231f" joinstyle="miter"/>
                  <v:path arrowok="t" textboxrect="0,0,3211091,1080839"/>
                </v:shape>
                <v:shape id="Shape 3228" o:spid="_x0000_s1028" style="position:absolute;left:32110;width:32111;height:10808;visibility:visible;mso-wrap-style:square;v-text-anchor:top" coordsize="3211090,1080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" path="m,l3129980,v44748,,81110,36364,81110,81111l3211090,999679v,44797,-36362,81160,-81110,81160l,1080839r,-16222l3129980,1064617v35817,,64889,-29071,64889,-64938l3194869,81111v,-35818,-29072,-64889,-64889,-64889l,16222,,xe" fillcolor="#d3d3d3" stroked="f" strokeweight="0">
                  <v:stroke miterlimit="83231f" joinstyle="miter"/>
                  <v:path arrowok="t" textboxrect="0,0,3211090,1080839"/>
                </v:shape>
              </v:group>
            </w:pict>
          </mc:Fallback>
        </mc:AlternateContent>
      </w:r>
      <w:r>
        <w:rPr>
          <w:sz w:val="15"/>
        </w:rPr>
        <w:t>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4A85F60A" w14:textId="77777777" w:rsidR="00294FC8" w:rsidRDefault="00106299">
      <w:pPr>
        <w:pStyle w:val="Heading1"/>
        <w:spacing w:after="367"/>
        <w:ind w:left="-5"/>
      </w:pPr>
      <w:r>
        <w:t>11 Start-to-Finish</w:t>
      </w:r>
    </w:p>
    <w:p w14:paraId="103CBC0C" w14:textId="77777777" w:rsidR="00294FC8" w:rsidRDefault="00106299">
      <w:pPr>
        <w:pStyle w:val="Heading2"/>
        <w:ind w:left="-5"/>
      </w:pPr>
      <w:r>
        <w:t>11.1 Start-to-Finish Integration</w:t>
      </w:r>
    </w:p>
    <w:p w14:paraId="0506C6BE" w14:textId="77777777" w:rsidR="00294FC8" w:rsidRDefault="00106299">
      <w:pPr>
        <w:ind w:right="6"/>
      </w:pPr>
      <w:r>
        <w:t>There is not currently an "end-to-end" test for the e-Invoice Four-Corner Model to validate the workflow in its entirety.</w:t>
      </w:r>
    </w:p>
    <w:p w14:paraId="70032B35" w14:textId="77777777" w:rsidR="00294FC8" w:rsidRDefault="00106299">
      <w:pPr>
        <w:ind w:right="6"/>
      </w:pPr>
      <w:r>
        <w:t>The next best use case is a "Start-to-Finish" of the discovery process.</w:t>
      </w:r>
    </w:p>
    <w:p w14:paraId="449D7555" w14:textId="60640E74" w:rsidR="00294FC8" w:rsidRDefault="00106299">
      <w:pPr>
        <w:spacing w:after="45"/>
        <w:ind w:right="6"/>
      </w:pPr>
      <w:r>
        <w:t>This "Start-to-Finish" entails val</w:t>
      </w:r>
      <w:ins w:id="227" w:author="Ellingworth, Chris" w:date="2022-02-23T16:57:00Z">
        <w:r w:rsidR="00A55A7E">
          <w:t>i</w:t>
        </w:r>
      </w:ins>
      <w:r>
        <w:t>dating:</w:t>
      </w:r>
    </w:p>
    <w:p w14:paraId="67AB1911" w14:textId="1078491C" w:rsidR="00294FC8" w:rsidRDefault="00106299">
      <w:pPr>
        <w:numPr>
          <w:ilvl w:val="0"/>
          <w:numId w:val="10"/>
        </w:numPr>
        <w:spacing w:after="45"/>
        <w:ind w:right="6" w:hanging="192"/>
      </w:pPr>
      <w:r>
        <w:t xml:space="preserve">The hashing functionality to derive the </w:t>
      </w:r>
      <w:del w:id="228" w:author="Ellingworth, Chris" w:date="2022-02-23T16:57:00Z">
        <w:r w:rsidDel="00722424">
          <w:delText>urn</w:delText>
        </w:r>
      </w:del>
      <w:ins w:id="229" w:author="Ellingworth, Chris" w:date="2022-02-23T16:57:00Z">
        <w:r w:rsidR="00722424">
          <w:t>URNN</w:t>
        </w:r>
      </w:ins>
      <w:r>
        <w:t xml:space="preserve"> for look-up from the specification, the party ID, and the schema ID.</w:t>
      </w:r>
    </w:p>
    <w:p w14:paraId="29ED7D30" w14:textId="77777777" w:rsidR="00294FC8" w:rsidRDefault="00106299">
      <w:pPr>
        <w:numPr>
          <w:ilvl w:val="0"/>
          <w:numId w:val="10"/>
        </w:numPr>
        <w:spacing w:after="45"/>
        <w:ind w:right="6" w:hanging="192"/>
      </w:pPr>
      <w:r>
        <w:t>Executing the DNS NATPR lookup and extracting the relevant SMP URI.</w:t>
      </w:r>
    </w:p>
    <w:p w14:paraId="16E87661" w14:textId="77777777" w:rsidR="00294FC8" w:rsidRDefault="00106299">
      <w:pPr>
        <w:numPr>
          <w:ilvl w:val="0"/>
          <w:numId w:val="10"/>
        </w:numPr>
        <w:spacing w:after="45"/>
        <w:ind w:right="6" w:hanging="192"/>
      </w:pPr>
      <w:r>
        <w:t xml:space="preserve">Constructing the two REST requests including the </w:t>
      </w:r>
      <w:r>
        <w:rPr>
          <w:b/>
        </w:rPr>
        <w:t>smp service group url</w:t>
      </w:r>
      <w:r>
        <w:t xml:space="preserve"> and the </w:t>
      </w:r>
      <w:r>
        <w:rPr>
          <w:b/>
        </w:rPr>
        <w:t>smp service url</w:t>
      </w:r>
      <w:r>
        <w:t>.</w:t>
      </w:r>
    </w:p>
    <w:p w14:paraId="6F1215D7" w14:textId="77777777" w:rsidR="00294FC8" w:rsidRDefault="00106299">
      <w:pPr>
        <w:numPr>
          <w:ilvl w:val="0"/>
          <w:numId w:val="10"/>
        </w:numPr>
        <w:spacing w:after="45"/>
        <w:ind w:right="6" w:hanging="192"/>
      </w:pPr>
      <w:r>
        <w:lastRenderedPageBreak/>
        <w:t>Executing the two REST requests to the SMP server.</w:t>
      </w:r>
    </w:p>
    <w:p w14:paraId="23DCD88F" w14:textId="77777777" w:rsidR="00294FC8" w:rsidRDefault="00106299">
      <w:pPr>
        <w:numPr>
          <w:ilvl w:val="0"/>
          <w:numId w:val="10"/>
        </w:numPr>
        <w:ind w:right="6" w:hanging="192"/>
      </w:pPr>
      <w:r>
        <w:t>Extracting the Corner 3 endpoint URI from the response from the SMP server.</w:t>
      </w:r>
    </w:p>
    <w:p w14:paraId="6A6CBEBD" w14:textId="26552BB4" w:rsidR="00294FC8" w:rsidRDefault="00106299">
      <w:pPr>
        <w:ind w:right="6"/>
      </w:pPr>
      <w:r>
        <w:t>This func</w:t>
      </w:r>
      <w:del w:id="230" w:author="Ellingworth, Chris" w:date="2022-02-23T16:57:00Z">
        <w:r w:rsidDel="00722424">
          <w:delText>i</w:delText>
        </w:r>
      </w:del>
      <w:r>
        <w:t>t</w:t>
      </w:r>
      <w:ins w:id="231" w:author="Ellingworth, Chris" w:date="2022-02-23T16:58:00Z">
        <w:r w:rsidR="00722424">
          <w:t>i</w:t>
        </w:r>
      </w:ins>
      <w:r>
        <w:t>onality is provided in the accessor.py module and validation is done in a single test case called test_accessor.py.</w:t>
      </w:r>
    </w:p>
    <w:p w14:paraId="68DE3BDD" w14:textId="77777777" w:rsidR="00294FC8" w:rsidRDefault="00106299">
      <w:pPr>
        <w:spacing w:after="0"/>
        <w:ind w:right="6"/>
      </w:pPr>
      <w:r>
        <w:t xml:space="preserve">Execute the "Start-to-Finish" test as reference in the </w:t>
      </w:r>
      <w:hyperlink r:id="rId315" w:anchor="test_cases">
        <w:r>
          <w:rPr>
            <w:color w:val="546D78"/>
          </w:rPr>
          <w:t>more detailed instructions for running the test cases</w:t>
        </w:r>
      </w:hyperlink>
      <w:r>
        <w:t>.</w:t>
      </w:r>
    </w:p>
    <w:p w14:paraId="30AB7A02" w14:textId="77777777" w:rsidR="00294FC8" w:rsidRDefault="00106299">
      <w:pPr>
        <w:spacing w:after="348" w:line="259" w:lineRule="auto"/>
        <w:ind w:left="0" w:right="-7" w:firstLine="0"/>
      </w:pPr>
      <w:r>
        <w:rPr>
          <w:noProof/>
          <w:sz w:val="22"/>
        </w:rPr>
        <mc:AlternateContent>
          <mc:Choice Requires="wpg">
            <w:drawing>
              <wp:inline distT="0" distB="0" distL="0" distR="0" wp14:anchorId="1822DD2B" wp14:editId="0C8B8720">
                <wp:extent cx="6422181" cy="276324"/>
                <wp:effectExtent l="0" t="0" r="0" b="0"/>
                <wp:docPr id="30039" name="Group 30039"/>
                <wp:cNvGraphicFramePr/>
                <a:graphic xmlns:a="http://schemas.openxmlformats.org/drawingml/2006/main">
                  <a:graphicData uri="http://schemas.microsoft.com/office/word/2010/wordprocessingGroup">
                    <wpg:wgp>
                      <wpg:cNvGrpSpPr/>
                      <wpg:grpSpPr>
                        <a:xfrm>
                          <a:off x="0" y="0"/>
                          <a:ext cx="6422181" cy="276324"/>
                          <a:chOff x="0" y="0"/>
                          <a:chExt cx="6422181" cy="276324"/>
                        </a:xfrm>
                      </wpg:grpSpPr>
                      <wps:wsp>
                        <wps:cNvPr id="3282" name="Shape 3282"/>
                        <wps:cNvSpPr/>
                        <wps:spPr>
                          <a:xfrm>
                            <a:off x="0" y="0"/>
                            <a:ext cx="6422181" cy="276324"/>
                          </a:xfrm>
                          <a:custGeom>
                            <a:avLst/>
                            <a:gdLst/>
                            <a:ahLst/>
                            <a:cxnLst/>
                            <a:rect l="0" t="0" r="0" b="0"/>
                            <a:pathLst>
                              <a:path w="6422181" h="276324">
                                <a:moveTo>
                                  <a:pt x="16222" y="0"/>
                                </a:moveTo>
                                <a:lnTo>
                                  <a:pt x="6405960" y="0"/>
                                </a:lnTo>
                                <a:cubicBezTo>
                                  <a:pt x="6414938" y="0"/>
                                  <a:pt x="6422181" y="7292"/>
                                  <a:pt x="6422181" y="16221"/>
                                </a:cubicBezTo>
                                <a:lnTo>
                                  <a:pt x="6422181" y="260101"/>
                                </a:lnTo>
                                <a:cubicBezTo>
                                  <a:pt x="6422181" y="269032"/>
                                  <a:pt x="6414938" y="276324"/>
                                  <a:pt x="6405960" y="276324"/>
                                </a:cubicBezTo>
                                <a:lnTo>
                                  <a:pt x="16222" y="276324"/>
                                </a:lnTo>
                                <a:cubicBezTo>
                                  <a:pt x="7293" y="276324"/>
                                  <a:pt x="0" y="269032"/>
                                  <a:pt x="0" y="260101"/>
                                </a:cubicBezTo>
                                <a:lnTo>
                                  <a:pt x="0" y="16221"/>
                                </a:lnTo>
                                <a:cubicBezTo>
                                  <a:pt x="0" y="7292"/>
                                  <a:pt x="7293" y="0"/>
                                  <a:pt x="16222"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283" name="Rectangle 3283"/>
                        <wps:cNvSpPr/>
                        <wps:spPr>
                          <a:xfrm>
                            <a:off x="110363" y="77606"/>
                            <a:ext cx="3741319" cy="164636"/>
                          </a:xfrm>
                          <a:prstGeom prst="rect">
                            <a:avLst/>
                          </a:prstGeom>
                          <a:ln>
                            <a:noFill/>
                          </a:ln>
                        </wps:spPr>
                        <wps:txbx>
                          <w:txbxContent>
                            <w:p w14:paraId="2FEB0114" w14:textId="77777777" w:rsidR="00294FC8" w:rsidRDefault="00106299">
                              <w:pPr>
                                <w:spacing w:after="160" w:line="259" w:lineRule="auto"/>
                                <w:ind w:left="0" w:firstLine="0"/>
                              </w:pPr>
                              <w:r>
                                <w:rPr>
                                  <w:rFonts w:ascii="Roboto" w:eastAsia="Roboto" w:hAnsi="Roboto" w:cs="Roboto"/>
                                  <w:color w:val="35454E"/>
                                  <w:sz w:val="15"/>
                                </w:rPr>
                                <w:t>./einvoice/discovery/pytest tests/test_accessor.py</w:t>
                              </w:r>
                            </w:p>
                          </w:txbxContent>
                        </wps:txbx>
                        <wps:bodyPr horzOverflow="overflow" vert="horz" lIns="0" tIns="0" rIns="0" bIns="0" rtlCol="0">
                          <a:noAutofit/>
                        </wps:bodyPr>
                      </wps:wsp>
                    </wpg:wgp>
                  </a:graphicData>
                </a:graphic>
              </wp:inline>
            </w:drawing>
          </mc:Choice>
          <mc:Fallback>
            <w:pict>
              <v:group w14:anchorId="1822DD2B" id="Group 30039" o:spid="_x0000_s1531" style="width:505.7pt;height:21.75pt;mso-position-horizontal-relative:char;mso-position-vertical-relative:line" coordsize="64221,2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">
                <v:shape id="Shape 3282" o:spid="_x0000_s1532" style="position:absolute;width:64221;height:2763;visibility:visible;mso-wrap-style:square;v-text-anchor:top" coordsize="6422181,27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" path="m16222,l6405960,v8978,,16221,7292,16221,16221l6422181,260101v,8931,-7243,16223,-16221,16223l16222,276324c7293,276324,,269032,,260101l,16221c,7292,7293,,16222,xe" fillcolor="#f5f5f5" stroked="f" strokeweight="0">
                  <v:stroke miterlimit="83231f" joinstyle="miter"/>
                  <v:path arrowok="t" textboxrect="0,0,6422181,276324"/>
                </v:shape>
                <v:rect id="Rectangle 3283" o:spid="_x0000_s1533" style="position:absolute;left:1103;top:776;width:37413;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9/txQAAAN0AAAAPAAAAZHJzL2Rvd25yZXYueG1sRI9Bi8Iw&#10;FITvgv8hPGFvmqqw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AI39/txQAAAN0AAAAP&#10;AAAAAAAAAAAAAAAAAAcCAABkcnMvZG93bnJldi54bWxQSwUGAAAAAAMAAwC3AAAA+QIAAAAA&#10;" filled="f" stroked="f">
                  <v:textbox inset="0,0,0,0">
                    <w:txbxContent>
                      <w:p w14:paraId="2FEB0114" w14:textId="77777777" w:rsidR="00294FC8" w:rsidRDefault="00106299">
                        <w:pPr>
                          <w:spacing w:after="160" w:line="259" w:lineRule="auto"/>
                          <w:ind w:left="0" w:firstLine="0"/>
                        </w:pPr>
                        <w:r>
                          <w:rPr>
                            <w:rFonts w:ascii="Roboto" w:eastAsia="Roboto" w:hAnsi="Roboto" w:cs="Roboto"/>
                            <w:color w:val="35454E"/>
                            <w:sz w:val="15"/>
                          </w:rPr>
                          <w:t>./einvoice/discovery/pytest tests/test_accessor.py</w:t>
                        </w:r>
                      </w:p>
                    </w:txbxContent>
                  </v:textbox>
                </v:rect>
                <w10:anchorlock/>
              </v:group>
            </w:pict>
          </mc:Fallback>
        </mc:AlternateContent>
      </w:r>
    </w:p>
    <w:p w14:paraId="3D7467B5" w14:textId="77777777" w:rsidR="00294FC8" w:rsidRDefault="00106299">
      <w:pPr>
        <w:spacing w:after="190" w:line="259" w:lineRule="auto"/>
        <w:ind w:left="0" w:right="-7" w:firstLine="0"/>
      </w:pPr>
      <w:r>
        <w:rPr>
          <w:noProof/>
          <w:sz w:val="22"/>
        </w:rPr>
        <mc:AlternateContent>
          <mc:Choice Requires="wpg">
            <w:drawing>
              <wp:inline distT="0" distB="0" distL="0" distR="0" wp14:anchorId="5FCB9B8F" wp14:editId="211B9AFD">
                <wp:extent cx="6422182" cy="2487017"/>
                <wp:effectExtent l="0" t="0" r="0" b="0"/>
                <wp:docPr id="30038" name="Group 30038"/>
                <wp:cNvGraphicFramePr/>
                <a:graphic xmlns:a="http://schemas.openxmlformats.org/drawingml/2006/main">
                  <a:graphicData uri="http://schemas.microsoft.com/office/word/2010/wordprocessingGroup">
                    <wpg:wgp>
                      <wpg:cNvGrpSpPr/>
                      <wpg:grpSpPr>
                        <a:xfrm>
                          <a:off x="0" y="0"/>
                          <a:ext cx="6422182" cy="2487017"/>
                          <a:chOff x="0" y="0"/>
                          <a:chExt cx="6422182" cy="2487017"/>
                        </a:xfrm>
                      </wpg:grpSpPr>
                      <pic:pic xmlns:pic="http://schemas.openxmlformats.org/drawingml/2006/picture">
                        <pic:nvPicPr>
                          <pic:cNvPr id="33932" name="Picture 33932"/>
                          <pic:cNvPicPr/>
                        </pic:nvPicPr>
                        <pic:blipFill>
                          <a:blip r:embed="rId316"/>
                          <a:stretch>
                            <a:fillRect/>
                          </a:stretch>
                        </pic:blipFill>
                        <pic:spPr>
                          <a:xfrm>
                            <a:off x="-3507" y="-7442"/>
                            <a:ext cx="6428233" cy="2493264"/>
                          </a:xfrm>
                          <a:prstGeom prst="rect">
                            <a:avLst/>
                          </a:prstGeom>
                        </pic:spPr>
                      </pic:pic>
                    </wpg:wgp>
                  </a:graphicData>
                </a:graphic>
              </wp:inline>
            </w:drawing>
          </mc:Choice>
          <mc:Fallback>
            <w:pict>
              <v:group w14:anchorId="04E5195A" id="Group 30038" o:spid="_x0000_s1026" style="width:505.7pt;height:195.85pt;mso-position-horizontal-relative:char;mso-position-vertical-relative:line" coordsize="64221,24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">
                <v:shape id="Picture 33932" o:spid="_x0000_s1027" type="#_x0000_t75" style="position:absolute;left:-35;top:-74;width:64282;height:24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">
                  <v:imagedata r:id="rId317" o:title=""/>
                </v:shape>
                <w10:anchorlock/>
              </v:group>
            </w:pict>
          </mc:Fallback>
        </mc:AlternateContent>
      </w:r>
    </w:p>
    <w:p w14:paraId="35BB6172" w14:textId="77777777" w:rsidR="00294FC8" w:rsidRDefault="00106299">
      <w:pPr>
        <w:spacing w:after="384" w:line="277" w:lineRule="auto"/>
        <w:ind w:left="1952" w:right="1935"/>
        <w:jc w:val="center"/>
      </w:pPr>
      <w:r>
        <w:rPr>
          <w:i/>
        </w:rPr>
        <w:t>Figure 2: Successful completion of "Start-to-Finish" test ca</w:t>
      </w:r>
      <w:del w:id="232" w:author="Ellingworth, Chris" w:date="2022-02-23T16:59:00Z">
        <w:r w:rsidDel="00623AA2">
          <w:rPr>
            <w:i/>
          </w:rPr>
          <w:delText>se.</w:delText>
        </w:r>
      </w:del>
    </w:p>
    <w:p w14:paraId="70963252" w14:textId="52D18CD3" w:rsidR="00294FC8" w:rsidRDefault="00106299">
      <w:pPr>
        <w:ind w:right="6"/>
      </w:pPr>
      <w:r>
        <w:t xml:space="preserve">Further review and analysis of the </w:t>
      </w:r>
      <w:del w:id="233" w:author="Ellingworth, Chris" w:date="2022-02-23T16:58:00Z">
        <w:r w:rsidDel="00623AA2">
          <w:delText xml:space="preserve">the </w:delText>
        </w:r>
      </w:del>
      <w:r>
        <w:t>Start-to</w:t>
      </w:r>
      <w:del w:id="234" w:author="Ellingworth, Chris" w:date="2022-02-23T16:58:00Z">
        <w:r w:rsidDel="00623AA2">
          <w:delText>_</w:delText>
        </w:r>
      </w:del>
      <w:commentRangeStart w:id="235"/>
      <w:r>
        <w:t>Finish</w:t>
      </w:r>
      <w:commentRangeEnd w:id="235"/>
      <w:r w:rsidR="00623AA2">
        <w:rPr>
          <w:rStyle w:val="CommentReference"/>
        </w:rPr>
        <w:commentReference w:id="235"/>
      </w:r>
      <w:r>
        <w:t xml:space="preserve"> process can be found in the app.log which for the accessor.py module resides in the ./einvoice/discovery directory.</w:t>
      </w:r>
    </w:p>
    <w:p w14:paraId="4D1560CF" w14:textId="77777777" w:rsidR="00294FC8" w:rsidRDefault="00106299">
      <w:pPr>
        <w:spacing w:after="190" w:line="259" w:lineRule="auto"/>
        <w:ind w:left="0" w:right="-7" w:firstLine="0"/>
      </w:pPr>
      <w:r>
        <w:rPr>
          <w:noProof/>
          <w:sz w:val="22"/>
        </w:rPr>
        <mc:AlternateContent>
          <mc:Choice Requires="wpg">
            <w:drawing>
              <wp:inline distT="0" distB="0" distL="0" distR="0" wp14:anchorId="3B158DD0" wp14:editId="44EE3D5A">
                <wp:extent cx="6422182" cy="2878783"/>
                <wp:effectExtent l="0" t="0" r="0" b="0"/>
                <wp:docPr id="30025" name="Group 30025"/>
                <wp:cNvGraphicFramePr/>
                <a:graphic xmlns:a="http://schemas.openxmlformats.org/drawingml/2006/main">
                  <a:graphicData uri="http://schemas.microsoft.com/office/word/2010/wordprocessingGroup">
                    <wpg:wgp>
                      <wpg:cNvGrpSpPr/>
                      <wpg:grpSpPr>
                        <a:xfrm>
                          <a:off x="0" y="0"/>
                          <a:ext cx="6422182" cy="2878783"/>
                          <a:chOff x="0" y="0"/>
                          <a:chExt cx="6422182" cy="2878783"/>
                        </a:xfrm>
                      </wpg:grpSpPr>
                      <pic:pic xmlns:pic="http://schemas.openxmlformats.org/drawingml/2006/picture">
                        <pic:nvPicPr>
                          <pic:cNvPr id="33933" name="Picture 33933"/>
                          <pic:cNvPicPr/>
                        </pic:nvPicPr>
                        <pic:blipFill>
                          <a:blip r:embed="rId318"/>
                          <a:stretch>
                            <a:fillRect/>
                          </a:stretch>
                        </pic:blipFill>
                        <pic:spPr>
                          <a:xfrm>
                            <a:off x="-3507" y="-6142"/>
                            <a:ext cx="6428233" cy="2886456"/>
                          </a:xfrm>
                          <a:prstGeom prst="rect">
                            <a:avLst/>
                          </a:prstGeom>
                        </pic:spPr>
                      </pic:pic>
                    </wpg:wgp>
                  </a:graphicData>
                </a:graphic>
              </wp:inline>
            </w:drawing>
          </mc:Choice>
          <mc:Fallback>
            <w:pict>
              <v:group w14:anchorId="4870B438" id="Group 30025" o:spid="_x0000_s1026" style="width:505.7pt;height:226.7pt;mso-position-horizontal-relative:char;mso-position-vertical-relative:line" coordsize="64221,28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">
                <v:shape id="Picture 33933" o:spid="_x0000_s1027" type="#_x0000_t75" style="position:absolute;left:-35;top:-61;width:64282;height:2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">
                  <v:imagedata r:id="rId319" o:title=""/>
                </v:shape>
                <w10:anchorlock/>
              </v:group>
            </w:pict>
          </mc:Fallback>
        </mc:AlternateContent>
      </w:r>
    </w:p>
    <w:p w14:paraId="482FCA21" w14:textId="77777777" w:rsidR="00294FC8" w:rsidRDefault="00106299">
      <w:pPr>
        <w:spacing w:after="1704" w:line="277" w:lineRule="auto"/>
        <w:ind w:left="1952" w:right="1934"/>
        <w:jc w:val="center"/>
      </w:pPr>
      <w:r>
        <w:rPr>
          <w:i/>
        </w:rPr>
        <w:t>Figure 3: Successful completion of "Start-to-Finish" test case recorded in the app.log file.</w:t>
      </w:r>
    </w:p>
    <w:p w14:paraId="6C6A2129" w14:textId="77777777" w:rsidR="00294FC8" w:rsidRDefault="00106299">
      <w:pPr>
        <w:pStyle w:val="Heading3"/>
        <w:ind w:left="212"/>
      </w:pPr>
      <w:r>
        <w:lastRenderedPageBreak/>
        <w:t>11.1.0.1 No Representations or Warranties</w:t>
      </w:r>
    </w:p>
    <w:p w14:paraId="3E87258B" w14:textId="77777777" w:rsidR="00294FC8" w:rsidRDefault="00106299">
      <w:pPr>
        <w:spacing w:after="8" w:line="315" w:lineRule="auto"/>
        <w:ind w:left="212" w:right="72"/>
      </w:pPr>
      <w:r>
        <w:rPr>
          <w:sz w:val="15"/>
        </w:rPr>
        <w:t>THE SOFTWARE IS PROVIDED "AS IS", WITHOUT WARRANTY OF ANY KIND, EXPRESS OR IMPLIED, INCLUDING BUT NOT LIMITED TO THE</w:t>
      </w:r>
    </w:p>
    <w:p w14:paraId="61B824E1" w14:textId="77777777" w:rsidR="00294FC8" w:rsidRDefault="00106299">
      <w:pPr>
        <w:spacing w:after="8" w:line="315" w:lineRule="auto"/>
        <w:ind w:left="212" w:right="72"/>
      </w:pPr>
      <w:r>
        <w:rPr>
          <w:noProof/>
          <w:sz w:val="22"/>
        </w:rPr>
        <mc:AlternateContent>
          <mc:Choice Requires="wpg">
            <w:drawing>
              <wp:anchor distT="0" distB="0" distL="114300" distR="114300" simplePos="0" relativeHeight="251658263" behindDoc="1" locked="0" layoutInCell="1" allowOverlap="1" wp14:anchorId="02B488E8" wp14:editId="62F4CC46">
                <wp:simplePos x="0" y="0"/>
                <wp:positionH relativeFrom="column">
                  <wp:posOffset>-3</wp:posOffset>
                </wp:positionH>
                <wp:positionV relativeFrom="paragraph">
                  <wp:posOffset>-483623</wp:posOffset>
                </wp:positionV>
                <wp:extent cx="6422181" cy="1080840"/>
                <wp:effectExtent l="0" t="0" r="0" b="0"/>
                <wp:wrapNone/>
                <wp:docPr id="30024" name="Group 30024"/>
                <wp:cNvGraphicFramePr/>
                <a:graphic xmlns:a="http://schemas.openxmlformats.org/drawingml/2006/main">
                  <a:graphicData uri="http://schemas.microsoft.com/office/word/2010/wordprocessingGroup">
                    <wpg:wgp>
                      <wpg:cNvGrpSpPr/>
                      <wpg:grpSpPr>
                        <a:xfrm>
                          <a:off x="0" y="0"/>
                          <a:ext cx="6422181" cy="1080840"/>
                          <a:chOff x="0" y="0"/>
                          <a:chExt cx="6422181" cy="1080840"/>
                        </a:xfrm>
                      </wpg:grpSpPr>
                      <wps:wsp>
                        <wps:cNvPr id="3305" name="Shape 3305"/>
                        <wps:cNvSpPr/>
                        <wps:spPr>
                          <a:xfrm>
                            <a:off x="0" y="0"/>
                            <a:ext cx="3211091" cy="1080840"/>
                          </a:xfrm>
                          <a:custGeom>
                            <a:avLst/>
                            <a:gdLst/>
                            <a:ahLst/>
                            <a:cxnLst/>
                            <a:rect l="0" t="0" r="0" b="0"/>
                            <a:pathLst>
                              <a:path w="3211091" h="1080840">
                                <a:moveTo>
                                  <a:pt x="81161" y="0"/>
                                </a:moveTo>
                                <a:lnTo>
                                  <a:pt x="3211091" y="0"/>
                                </a:lnTo>
                                <a:lnTo>
                                  <a:pt x="3211091" y="16221"/>
                                </a:lnTo>
                                <a:lnTo>
                                  <a:pt x="81161" y="16221"/>
                                </a:lnTo>
                                <a:cubicBezTo>
                                  <a:pt x="45343" y="16221"/>
                                  <a:pt x="16222" y="45293"/>
                                  <a:pt x="16222" y="81161"/>
                                </a:cubicBezTo>
                                <a:lnTo>
                                  <a:pt x="16222" y="999727"/>
                                </a:lnTo>
                                <a:cubicBezTo>
                                  <a:pt x="16222" y="1035545"/>
                                  <a:pt x="45343" y="1064617"/>
                                  <a:pt x="81161" y="1064617"/>
                                </a:cubicBezTo>
                                <a:lnTo>
                                  <a:pt x="3211091" y="1064617"/>
                                </a:lnTo>
                                <a:lnTo>
                                  <a:pt x="3211091" y="1080840"/>
                                </a:lnTo>
                                <a:lnTo>
                                  <a:pt x="81161" y="1080840"/>
                                </a:lnTo>
                                <a:cubicBezTo>
                                  <a:pt x="36364" y="1080840"/>
                                  <a:pt x="0" y="1044525"/>
                                  <a:pt x="0" y="999727"/>
                                </a:cubicBezTo>
                                <a:lnTo>
                                  <a:pt x="0" y="81161"/>
                                </a:lnTo>
                                <a:cubicBezTo>
                                  <a:pt x="0" y="36364"/>
                                  <a:pt x="36364" y="0"/>
                                  <a:pt x="81161" y="0"/>
                                </a:cubicBez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3306" name="Shape 3306"/>
                        <wps:cNvSpPr/>
                        <wps:spPr>
                          <a:xfrm>
                            <a:off x="3211091" y="0"/>
                            <a:ext cx="3211090" cy="1080840"/>
                          </a:xfrm>
                          <a:custGeom>
                            <a:avLst/>
                            <a:gdLst/>
                            <a:ahLst/>
                            <a:cxnLst/>
                            <a:rect l="0" t="0" r="0" b="0"/>
                            <a:pathLst>
                              <a:path w="3211090" h="1080840">
                                <a:moveTo>
                                  <a:pt x="0" y="0"/>
                                </a:moveTo>
                                <a:lnTo>
                                  <a:pt x="3129980" y="0"/>
                                </a:lnTo>
                                <a:cubicBezTo>
                                  <a:pt x="3174728" y="0"/>
                                  <a:pt x="3211090" y="36364"/>
                                  <a:pt x="3211090" y="81161"/>
                                </a:cubicBezTo>
                                <a:lnTo>
                                  <a:pt x="3211090" y="999727"/>
                                </a:lnTo>
                                <a:cubicBezTo>
                                  <a:pt x="3211090" y="1044525"/>
                                  <a:pt x="3174728" y="1080840"/>
                                  <a:pt x="3129980" y="1080840"/>
                                </a:cubicBezTo>
                                <a:lnTo>
                                  <a:pt x="0" y="1080840"/>
                                </a:lnTo>
                                <a:lnTo>
                                  <a:pt x="0" y="1064617"/>
                                </a:lnTo>
                                <a:lnTo>
                                  <a:pt x="3129980" y="1064617"/>
                                </a:lnTo>
                                <a:cubicBezTo>
                                  <a:pt x="3165797" y="1064617"/>
                                  <a:pt x="3194869" y="1035545"/>
                                  <a:pt x="3194869" y="999727"/>
                                </a:cubicBezTo>
                                <a:lnTo>
                                  <a:pt x="3194869" y="81161"/>
                                </a:lnTo>
                                <a:cubicBezTo>
                                  <a:pt x="3194869" y="45293"/>
                                  <a:pt x="3165797" y="16221"/>
                                  <a:pt x="3129980" y="16221"/>
                                </a:cubicBezTo>
                                <a:lnTo>
                                  <a:pt x="0" y="16221"/>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41C15D4D" id="Group 30024" o:spid="_x0000_s1026" style="position:absolute;margin-left:0;margin-top:-38.1pt;width:505.7pt;height:85.1pt;z-index:-251658217" coordsize="64221,1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">
                <v:shape id="Shape 3305" o:spid="_x0000_s1027" style="position:absolute;width:32110;height:10808;visibility:visible;mso-wrap-style:square;v-text-anchor:top" coordsize="3211091,10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" path="m81161,l3211091,r,16221l81161,16221v-35818,,-64939,29072,-64939,64940l16222,999727v,35818,29121,64890,64939,64890l3211091,1064617r,16223l81161,1080840c36364,1080840,,1044525,,999727l,81161c,36364,36364,,81161,xe" fillcolor="#d3d3d3" stroked="f" strokeweight="0">
                  <v:stroke miterlimit="83231f" joinstyle="miter"/>
                  <v:path arrowok="t" textboxrect="0,0,3211091,1080840"/>
                </v:shape>
                <v:shape id="Shape 3306" o:spid="_x0000_s1028" style="position:absolute;left:32110;width:32111;height:10808;visibility:visible;mso-wrap-style:square;v-text-anchor:top" coordsize="3211090,10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" path="m,l3129980,v44748,,81110,36364,81110,81161l3211090,999727v,44798,-36362,81113,-81110,81113l,1080840r,-16223l3129980,1064617v35817,,64889,-29072,64889,-64890l3194869,81161v,-35868,-29072,-64940,-64889,-64940l,16221,,xe" fillcolor="#d3d3d3" stroked="f" strokeweight="0">
                  <v:stroke miterlimit="83231f" joinstyle="miter"/>
                  <v:path arrowok="t" textboxrect="0,0,3211090,1080840"/>
                </v:shape>
              </v:group>
            </w:pict>
          </mc:Fallback>
        </mc:AlternateContent>
      </w:r>
      <w:r>
        <w:rPr>
          <w:sz w:val="15"/>
        </w:rPr>
        <w:t>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706BAE57" w14:textId="77777777" w:rsidR="00294FC8" w:rsidRDefault="00106299">
      <w:pPr>
        <w:pStyle w:val="Heading1"/>
        <w:spacing w:after="61"/>
        <w:ind w:left="-5"/>
      </w:pPr>
      <w:r>
        <w:t>12 Jupyter Notebooks on Google Colab</w:t>
      </w:r>
    </w:p>
    <w:p w14:paraId="6E0C414E" w14:textId="77777777" w:rsidR="00294FC8" w:rsidRDefault="00106299">
      <w:pPr>
        <w:spacing w:after="955" w:line="259" w:lineRule="auto"/>
        <w:ind w:left="0" w:right="-7" w:firstLine="0"/>
      </w:pPr>
      <w:r>
        <w:rPr>
          <w:noProof/>
          <w:sz w:val="22"/>
        </w:rPr>
        <mc:AlternateContent>
          <mc:Choice Requires="wpg">
            <w:drawing>
              <wp:inline distT="0" distB="0" distL="0" distR="0" wp14:anchorId="644D88C6" wp14:editId="0D8501A1">
                <wp:extent cx="6422182" cy="5407"/>
                <wp:effectExtent l="0" t="0" r="0" b="0"/>
                <wp:docPr id="32390" name="Group 32390"/>
                <wp:cNvGraphicFramePr/>
                <a:graphic xmlns:a="http://schemas.openxmlformats.org/drawingml/2006/main">
                  <a:graphicData uri="http://schemas.microsoft.com/office/word/2010/wordprocessingGroup">
                    <wpg:wgp>
                      <wpg:cNvGrpSpPr/>
                      <wpg:grpSpPr>
                        <a:xfrm>
                          <a:off x="0" y="0"/>
                          <a:ext cx="6422182" cy="5407"/>
                          <a:chOff x="0" y="0"/>
                          <a:chExt cx="6422182" cy="5407"/>
                        </a:xfrm>
                      </wpg:grpSpPr>
                      <wps:wsp>
                        <wps:cNvPr id="37976" name="Shape 37976"/>
                        <wps:cNvSpPr/>
                        <wps:spPr>
                          <a:xfrm>
                            <a:off x="0" y="0"/>
                            <a:ext cx="6422182" cy="9144"/>
                          </a:xfrm>
                          <a:custGeom>
                            <a:avLst/>
                            <a:gdLst/>
                            <a:ahLst/>
                            <a:cxnLst/>
                            <a:rect l="0" t="0" r="0" b="0"/>
                            <a:pathLst>
                              <a:path w="6422182" h="9144">
                                <a:moveTo>
                                  <a:pt x="0" y="0"/>
                                </a:moveTo>
                                <a:lnTo>
                                  <a:pt x="6422182" y="0"/>
                                </a:lnTo>
                                <a:lnTo>
                                  <a:pt x="6422182" y="9144"/>
                                </a:lnTo>
                                <a:lnTo>
                                  <a:pt x="0" y="9144"/>
                                </a:lnTo>
                                <a:lnTo>
                                  <a:pt x="0" y="0"/>
                                </a:lnTo>
                              </a:path>
                            </a:pathLst>
                          </a:custGeom>
                          <a:ln w="0" cap="flat">
                            <a:miter lim="127000"/>
                          </a:ln>
                        </wps:spPr>
                        <wps:style>
                          <a:lnRef idx="0">
                            <a:srgbClr val="000000">
                              <a:alpha val="0"/>
                            </a:srgbClr>
                          </a:lnRef>
                          <a:fillRef idx="1">
                            <a:srgbClr val="000000">
                              <a:alpha val="7058"/>
                            </a:srgbClr>
                          </a:fillRef>
                          <a:effectRef idx="0">
                            <a:scrgbClr r="0" g="0" b="0"/>
                          </a:effectRef>
                          <a:fontRef idx="none"/>
                        </wps:style>
                        <wps:bodyPr/>
                      </wps:wsp>
                    </wpg:wgp>
                  </a:graphicData>
                </a:graphic>
              </wp:inline>
            </w:drawing>
          </mc:Choice>
          <mc:Fallback>
            <w:pict>
              <v:group w14:anchorId="37687299" id="Group 32390" o:spid="_x0000_s1026" style="width:505.7pt;height:.45pt;mso-position-horizontal-relative:char;mso-position-vertical-relative:line" coordsize="6422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">
                <v:shape id="Shape 37976" o:spid="_x0000_s1027" style="position:absolute;width:64221;height:91;visibility:visible;mso-wrap-style:square;v-text-anchor:top" coordsize="64221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" path="m,l6422182,r,9144l,9144,,e" fillcolor="black" stroked="f" strokeweight="0">
                  <v:fill opacity="4626f"/>
                  <v:stroke miterlimit="83231f" joinstyle="miter"/>
                  <v:path arrowok="t" textboxrect="0,0,6422182,9144"/>
                </v:shape>
                <w10:anchorlock/>
              </v:group>
            </w:pict>
          </mc:Fallback>
        </mc:AlternateContent>
      </w:r>
    </w:p>
    <w:p w14:paraId="6732375B" w14:textId="77777777" w:rsidR="00294FC8" w:rsidRDefault="00106299">
      <w:pPr>
        <w:pStyle w:val="Heading2"/>
        <w:ind w:left="-5"/>
      </w:pPr>
      <w:r>
        <w:t>12.1 Colab Sandboxes</w:t>
      </w:r>
    </w:p>
    <w:p w14:paraId="0C829F2A" w14:textId="77777777" w:rsidR="00294FC8" w:rsidRDefault="007F57DF">
      <w:pPr>
        <w:ind w:right="6"/>
      </w:pPr>
      <w:hyperlink r:id="rId320">
        <w:r w:rsidR="00106299">
          <w:rPr>
            <w:color w:val="546D78"/>
          </w:rPr>
          <w:t>JupyterLab</w:t>
        </w:r>
      </w:hyperlink>
      <w:r w:rsidR="00106299">
        <w:t xml:space="preserve"> is a sandbox development environment which allows for, among other things, rapid prototyping or testing of small units of code. They provide a framework to execute code without building a whole application or even a complete module.</w:t>
      </w:r>
    </w:p>
    <w:p w14:paraId="0A20C077" w14:textId="77777777" w:rsidR="00294FC8" w:rsidRDefault="00106299">
      <w:pPr>
        <w:ind w:right="6"/>
      </w:pPr>
      <w:r>
        <w:t>Most of the code already incorporated into the project started out in a JupyterLab runtime environment.</w:t>
      </w:r>
    </w:p>
    <w:p w14:paraId="25843D2B" w14:textId="77777777" w:rsidR="00294FC8" w:rsidRDefault="00106299">
      <w:pPr>
        <w:ind w:right="6"/>
      </w:pPr>
      <w:r>
        <w:t>JupyterLab is also great for documenting and demonstrating exactly what's going on with a piece of code.</w:t>
      </w:r>
    </w:p>
    <w:p w14:paraId="5D2B6D57" w14:textId="77777777" w:rsidR="00294FC8" w:rsidRDefault="00106299">
      <w:pPr>
        <w:ind w:right="6"/>
      </w:pPr>
      <w:r>
        <w:t>JupyterLab artifacts worked on for the project are stored as static documents in GitHub in the e-InvoiceOnboarding-Toolkit project under ./einvoice/docs/jupyterlab.</w:t>
      </w:r>
    </w:p>
    <w:p w14:paraId="660E90D3" w14:textId="77777777" w:rsidR="00294FC8" w:rsidRDefault="007F57DF">
      <w:pPr>
        <w:spacing w:after="424"/>
        <w:ind w:right="6"/>
      </w:pPr>
      <w:hyperlink r:id="rId321">
        <w:r w:rsidR="00106299">
          <w:rPr>
            <w:color w:val="546D78"/>
          </w:rPr>
          <w:t>Google Colab</w:t>
        </w:r>
      </w:hyperlink>
      <w:r w:rsidR="00106299">
        <w:t xml:space="preserve"> pages implement </w:t>
      </w:r>
      <w:hyperlink r:id="rId322">
        <w:r w:rsidR="00106299">
          <w:rPr>
            <w:color w:val="546D78"/>
          </w:rPr>
          <w:t xml:space="preserve">JupyterLab </w:t>
        </w:r>
      </w:hyperlink>
      <w:r w:rsidR="00106299">
        <w:t>runtime with live sandbox environments. Pages can be linked from the e-Invoice-Onboarding-Toolkit GitHub repository, or pulled from the repository and saved locally by anyone with a Google account.</w:t>
      </w:r>
    </w:p>
    <w:p w14:paraId="57D6CFE8" w14:textId="77777777" w:rsidR="00294FC8" w:rsidRDefault="00106299">
      <w:pPr>
        <w:spacing w:after="172" w:line="259" w:lineRule="auto"/>
        <w:ind w:left="-5"/>
      </w:pPr>
      <w:r>
        <w:rPr>
          <w:sz w:val="22"/>
        </w:rPr>
        <w:t>12.1.1 urn hashing and DNS NAPTR lookup.</w:t>
      </w:r>
    </w:p>
    <w:p w14:paraId="66F2EEA4" w14:textId="77777777" w:rsidR="00294FC8" w:rsidRDefault="00106299">
      <w:pPr>
        <w:spacing w:after="36"/>
        <w:ind w:right="6"/>
      </w:pPr>
      <w:r>
        <w:t xml:space="preserve">Colab page with examples of how to hash the specification, the schema_id, and the party_id to create the urn and perform the natpr dns query is at this </w:t>
      </w:r>
      <w:hyperlink r:id="rId323">
        <w:r>
          <w:rPr>
            <w:color w:val="546D78"/>
          </w:rPr>
          <w:t>Colab page</w:t>
        </w:r>
      </w:hyperlink>
      <w:r>
        <w:t>. Examples 6, 7, 8, and 9 run the hash and submit against DNS in real-time.</w:t>
      </w:r>
    </w:p>
    <w:p w14:paraId="10B9F0FB" w14:textId="77777777" w:rsidR="00294FC8" w:rsidRDefault="00106299">
      <w:pPr>
        <w:spacing w:after="564"/>
        <w:ind w:right="6"/>
      </w:pPr>
      <w:r>
        <w:t xml:space="preserve">The JupyterLab file is: </w:t>
      </w:r>
      <w:r>
        <w:rPr>
          <w:b/>
        </w:rPr>
        <w:t>urn_hash_work.ipynb</w:t>
      </w:r>
      <w:r>
        <w:t>.</w:t>
      </w:r>
    </w:p>
    <w:p w14:paraId="485E9A23" w14:textId="77777777" w:rsidR="00294FC8" w:rsidRDefault="00106299">
      <w:pPr>
        <w:pStyle w:val="Heading2"/>
        <w:ind w:left="-5"/>
      </w:pPr>
      <w:r>
        <w:t>12.2 SMP query</w:t>
      </w:r>
    </w:p>
    <w:p w14:paraId="704BF918" w14:textId="77777777" w:rsidR="00294FC8" w:rsidRDefault="00106299">
      <w:pPr>
        <w:spacing w:after="36"/>
        <w:ind w:right="6"/>
      </w:pPr>
      <w:r>
        <w:t xml:space="preserve">Colab page with examples of how to transform the urn and party_id and submit it to the SMP uri is at this </w:t>
      </w:r>
      <w:hyperlink r:id="rId324">
        <w:r>
          <w:rPr>
            <w:color w:val="546D78"/>
          </w:rPr>
          <w:t xml:space="preserve">Colab </w:t>
        </w:r>
      </w:hyperlink>
      <w:hyperlink r:id="rId325">
        <w:r>
          <w:rPr>
            <w:color w:val="546D78"/>
          </w:rPr>
          <w:t>page</w:t>
        </w:r>
      </w:hyperlink>
      <w:r>
        <w:t>.</w:t>
      </w:r>
    </w:p>
    <w:p w14:paraId="2D9FF964" w14:textId="77777777" w:rsidR="00294FC8" w:rsidRDefault="00106299">
      <w:pPr>
        <w:spacing w:after="564"/>
        <w:ind w:left="-5"/>
      </w:pPr>
      <w:r>
        <w:t xml:space="preserve">They JupyterLab file is: </w:t>
      </w:r>
      <w:r>
        <w:rPr>
          <w:b/>
        </w:rPr>
        <w:t>smp_url_transformations.ipynb</w:t>
      </w:r>
      <w:r>
        <w:t>.</w:t>
      </w:r>
    </w:p>
    <w:p w14:paraId="6D2F4BEA" w14:textId="77777777" w:rsidR="00294FC8" w:rsidRDefault="00106299">
      <w:pPr>
        <w:pStyle w:val="Heading2"/>
        <w:ind w:left="-5"/>
      </w:pPr>
      <w:r>
        <w:t>12.3 ebMS Message Header validation</w:t>
      </w:r>
    </w:p>
    <w:p w14:paraId="4A804100" w14:textId="77777777" w:rsidR="00294FC8" w:rsidRDefault="00106299">
      <w:pPr>
        <w:spacing w:after="36"/>
        <w:ind w:right="6"/>
      </w:pPr>
      <w:r>
        <w:t>Colab pages with examples of reading an XSD file and validating an XML file has two Google Colab pages for different aspects of the work.</w:t>
      </w:r>
    </w:p>
    <w:p w14:paraId="354A738B" w14:textId="77777777" w:rsidR="00294FC8" w:rsidRDefault="00106299">
      <w:pPr>
        <w:ind w:right="6"/>
      </w:pPr>
      <w:r>
        <w:t xml:space="preserve">Inspection and validation of the XSD file has this </w:t>
      </w:r>
      <w:hyperlink r:id="rId326">
        <w:r>
          <w:rPr>
            <w:color w:val="546D78"/>
          </w:rPr>
          <w:t>Google Colab Page</w:t>
        </w:r>
      </w:hyperlink>
      <w:r>
        <w:t xml:space="preserve">. The JupyterLab file is: </w:t>
      </w:r>
      <w:r>
        <w:rPr>
          <w:b/>
        </w:rPr>
        <w:t>ebMS XML 3 schema.ipynb</w:t>
      </w:r>
      <w:r>
        <w:t>.</w:t>
      </w:r>
    </w:p>
    <w:p w14:paraId="043F6D79" w14:textId="77777777" w:rsidR="00294FC8" w:rsidRDefault="00106299">
      <w:pPr>
        <w:ind w:right="6"/>
      </w:pPr>
      <w:r>
        <w:t xml:space="preserve">Validation of an xml file against the XSD is done using this </w:t>
      </w:r>
      <w:hyperlink r:id="rId327">
        <w:r>
          <w:rPr>
            <w:color w:val="546D78"/>
          </w:rPr>
          <w:t>Google Colab Page</w:t>
        </w:r>
      </w:hyperlink>
      <w:r>
        <w:t xml:space="preserve"> The JupyterFile is: </w:t>
      </w:r>
      <w:r>
        <w:rPr>
          <w:b/>
        </w:rPr>
        <w:t>Validate_bdxas4.ipynb</w:t>
      </w:r>
      <w:r>
        <w:t>.</w:t>
      </w:r>
    </w:p>
    <w:p w14:paraId="1057637F" w14:textId="77777777" w:rsidR="00294FC8" w:rsidRDefault="00106299">
      <w:pPr>
        <w:ind w:right="6"/>
      </w:pPr>
      <w:r>
        <w:t>For ease of access these files are copies stored on the drive of one of the project Developers and is free and open to anyone to view and run. Interested individuals should make copies of the Labs for themselves and run on Google Colab under their own account or an instance of JupytyerLab running on Anaconda, VS Code, or a Python install.</w:t>
      </w:r>
    </w:p>
    <w:p w14:paraId="0390BCE2" w14:textId="77777777" w:rsidR="00294FC8" w:rsidRDefault="00106299">
      <w:pPr>
        <w:pStyle w:val="Heading3"/>
        <w:ind w:left="212"/>
      </w:pPr>
      <w:r>
        <w:t>12.3.0.1 No Representations or Warranties</w:t>
      </w:r>
    </w:p>
    <w:p w14:paraId="62AAD0FD" w14:textId="77777777" w:rsidR="00294FC8" w:rsidRDefault="00106299">
      <w:pPr>
        <w:spacing w:after="8" w:line="315" w:lineRule="auto"/>
        <w:ind w:left="212" w:right="72"/>
      </w:pPr>
      <w:r>
        <w:rPr>
          <w:sz w:val="15"/>
        </w:rPr>
        <w:t>THE SOFTWARE IS PROVIDED "AS IS", WITHOUT WARRANTY OF ANY KIND, EXPRESS OR IMPLIED, INCLUDING BUT NOT LIMITED TO THE</w:t>
      </w:r>
    </w:p>
    <w:p w14:paraId="4E205E2A" w14:textId="77777777" w:rsidR="00294FC8" w:rsidRDefault="00106299">
      <w:pPr>
        <w:spacing w:after="8" w:line="315" w:lineRule="auto"/>
        <w:ind w:left="212" w:right="72"/>
      </w:pPr>
      <w:r>
        <w:rPr>
          <w:noProof/>
          <w:sz w:val="22"/>
        </w:rPr>
        <mc:AlternateContent>
          <mc:Choice Requires="wpg">
            <w:drawing>
              <wp:anchor distT="0" distB="0" distL="114300" distR="114300" simplePos="0" relativeHeight="251658264" behindDoc="1" locked="0" layoutInCell="1" allowOverlap="1" wp14:anchorId="429C2DF8" wp14:editId="7C9C4A92">
                <wp:simplePos x="0" y="0"/>
                <wp:positionH relativeFrom="column">
                  <wp:posOffset>-3</wp:posOffset>
                </wp:positionH>
                <wp:positionV relativeFrom="paragraph">
                  <wp:posOffset>-483624</wp:posOffset>
                </wp:positionV>
                <wp:extent cx="6422181" cy="1080840"/>
                <wp:effectExtent l="0" t="0" r="0" b="0"/>
                <wp:wrapNone/>
                <wp:docPr id="32122" name="Group 32122"/>
                <wp:cNvGraphicFramePr/>
                <a:graphic xmlns:a="http://schemas.openxmlformats.org/drawingml/2006/main">
                  <a:graphicData uri="http://schemas.microsoft.com/office/word/2010/wordprocessingGroup">
                    <wpg:wgp>
                      <wpg:cNvGrpSpPr/>
                      <wpg:grpSpPr>
                        <a:xfrm>
                          <a:off x="0" y="0"/>
                          <a:ext cx="6422181" cy="1080840"/>
                          <a:chOff x="0" y="0"/>
                          <a:chExt cx="6422181" cy="1080840"/>
                        </a:xfrm>
                      </wpg:grpSpPr>
                      <wps:wsp>
                        <wps:cNvPr id="3448" name="Shape 3448"/>
                        <wps:cNvSpPr/>
                        <wps:spPr>
                          <a:xfrm>
                            <a:off x="0" y="0"/>
                            <a:ext cx="3211091" cy="1080840"/>
                          </a:xfrm>
                          <a:custGeom>
                            <a:avLst/>
                            <a:gdLst/>
                            <a:ahLst/>
                            <a:cxnLst/>
                            <a:rect l="0" t="0" r="0" b="0"/>
                            <a:pathLst>
                              <a:path w="3211091" h="1080840">
                                <a:moveTo>
                                  <a:pt x="81157" y="0"/>
                                </a:moveTo>
                                <a:lnTo>
                                  <a:pt x="3211091" y="0"/>
                                </a:lnTo>
                                <a:lnTo>
                                  <a:pt x="3211091" y="16222"/>
                                </a:lnTo>
                                <a:lnTo>
                                  <a:pt x="81161" y="16222"/>
                                </a:lnTo>
                                <a:cubicBezTo>
                                  <a:pt x="45343" y="16222"/>
                                  <a:pt x="16222" y="45294"/>
                                  <a:pt x="16222" y="81161"/>
                                </a:cubicBezTo>
                                <a:lnTo>
                                  <a:pt x="16222" y="999728"/>
                                </a:lnTo>
                                <a:cubicBezTo>
                                  <a:pt x="16222" y="1035546"/>
                                  <a:pt x="45343" y="1064617"/>
                                  <a:pt x="81161" y="1064617"/>
                                </a:cubicBezTo>
                                <a:lnTo>
                                  <a:pt x="3211091" y="1064617"/>
                                </a:lnTo>
                                <a:lnTo>
                                  <a:pt x="3211091" y="1080840"/>
                                </a:lnTo>
                                <a:lnTo>
                                  <a:pt x="81161" y="1080840"/>
                                </a:lnTo>
                                <a:cubicBezTo>
                                  <a:pt x="36364" y="1080840"/>
                                  <a:pt x="0" y="1044525"/>
                                  <a:pt x="0" y="999728"/>
                                </a:cubicBezTo>
                                <a:lnTo>
                                  <a:pt x="0" y="81161"/>
                                </a:lnTo>
                                <a:cubicBezTo>
                                  <a:pt x="0" y="47562"/>
                                  <a:pt x="20455" y="18708"/>
                                  <a:pt x="49581" y="6381"/>
                                </a:cubicBezTo>
                                <a:lnTo>
                                  <a:pt x="81157"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3449" name="Shape 3449"/>
                        <wps:cNvSpPr/>
                        <wps:spPr>
                          <a:xfrm>
                            <a:off x="3211091" y="0"/>
                            <a:ext cx="3211090" cy="1080840"/>
                          </a:xfrm>
                          <a:custGeom>
                            <a:avLst/>
                            <a:gdLst/>
                            <a:ahLst/>
                            <a:cxnLst/>
                            <a:rect l="0" t="0" r="0" b="0"/>
                            <a:pathLst>
                              <a:path w="3211090" h="1080840">
                                <a:moveTo>
                                  <a:pt x="0" y="0"/>
                                </a:moveTo>
                                <a:lnTo>
                                  <a:pt x="3129983" y="0"/>
                                </a:lnTo>
                                <a:lnTo>
                                  <a:pt x="3161531" y="6381"/>
                                </a:lnTo>
                                <a:cubicBezTo>
                                  <a:pt x="3190636" y="18708"/>
                                  <a:pt x="3211090" y="47562"/>
                                  <a:pt x="3211090" y="81161"/>
                                </a:cubicBezTo>
                                <a:lnTo>
                                  <a:pt x="3211090" y="999728"/>
                                </a:lnTo>
                                <a:cubicBezTo>
                                  <a:pt x="3211090" y="1044525"/>
                                  <a:pt x="3174728" y="1080840"/>
                                  <a:pt x="3129980" y="1080840"/>
                                </a:cubicBezTo>
                                <a:lnTo>
                                  <a:pt x="0" y="1080840"/>
                                </a:lnTo>
                                <a:lnTo>
                                  <a:pt x="0" y="1064617"/>
                                </a:lnTo>
                                <a:lnTo>
                                  <a:pt x="3129980" y="1064617"/>
                                </a:lnTo>
                                <a:cubicBezTo>
                                  <a:pt x="3165797" y="1064617"/>
                                  <a:pt x="3194869" y="1035546"/>
                                  <a:pt x="3194869" y="999728"/>
                                </a:cubicBezTo>
                                <a:lnTo>
                                  <a:pt x="3194869" y="81161"/>
                                </a:lnTo>
                                <a:cubicBezTo>
                                  <a:pt x="3194869" y="45294"/>
                                  <a:pt x="3165797" y="16222"/>
                                  <a:pt x="3129980" y="16222"/>
                                </a:cubicBezTo>
                                <a:lnTo>
                                  <a:pt x="0" y="16222"/>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14B1C949" id="Group 32122" o:spid="_x0000_s1026" style="position:absolute;margin-left:0;margin-top:-38.1pt;width:505.7pt;height:85.1pt;z-index:-251658216" coordsize="64221,1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">
                <v:shape id="Shape 3448" o:spid="_x0000_s1027" style="position:absolute;width:32110;height:10808;visibility:visible;mso-wrap-style:square;v-text-anchor:top" coordsize="3211091,10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" path="m81157,l3211091,r,16222l81161,16222v-35818,,-64939,29072,-64939,64939l16222,999728v,35818,29121,64889,64939,64889l3211091,1064617r,16223l81161,1080840c36364,1080840,,1044525,,999728l,81161c,47562,20455,18708,49581,6381l81157,xe" fillcolor="#d3d3d3" stroked="f" strokeweight="0">
                  <v:stroke miterlimit="83231f" joinstyle="miter"/>
                  <v:path arrowok="t" textboxrect="0,0,3211091,1080840"/>
                </v:shape>
                <v:shape id="Shape 3449" o:spid="_x0000_s1028" style="position:absolute;left:32110;width:32111;height:10808;visibility:visible;mso-wrap-style:square;v-text-anchor:top" coordsize="3211090,10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" path="m,l3129983,r31548,6381c3190636,18708,3211090,47562,3211090,81161r,918567c3211090,1044525,3174728,1080840,3129980,1080840l,1080840r,-16223l3129980,1064617v35817,,64889,-29071,64889,-64889l3194869,81161v,-35867,-29072,-64939,-64889,-64939l,16222,,xe" fillcolor="#d3d3d3" stroked="f" strokeweight="0">
                  <v:stroke miterlimit="83231f" joinstyle="miter"/>
                  <v:path arrowok="t" textboxrect="0,0,3211090,1080840"/>
                </v:shape>
              </v:group>
            </w:pict>
          </mc:Fallback>
        </mc:AlternateContent>
      </w:r>
      <w:r>
        <w:rPr>
          <w:sz w:val="15"/>
        </w:rPr>
        <w:t>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br w:type="page"/>
      </w:r>
    </w:p>
    <w:p w14:paraId="4AC94C72" w14:textId="77777777" w:rsidR="00294FC8" w:rsidRDefault="00106299">
      <w:pPr>
        <w:pStyle w:val="Heading1"/>
        <w:ind w:left="-5"/>
      </w:pPr>
      <w:r>
        <w:lastRenderedPageBreak/>
        <w:t>13 Additional Infrastructure Build-out</w:t>
      </w:r>
    </w:p>
    <w:p w14:paraId="27868D6E" w14:textId="77777777" w:rsidR="00294FC8" w:rsidRDefault="00106299">
      <w:pPr>
        <w:spacing w:after="555"/>
        <w:ind w:right="6"/>
      </w:pPr>
      <w:r>
        <w:t>The code is intended to interact with other participants in the Four-Corner Model, including Access Providers, DNS servers and SMP service providers.</w:t>
      </w:r>
    </w:p>
    <w:p w14:paraId="6FEC6A88" w14:textId="77777777" w:rsidR="00294FC8" w:rsidRDefault="00106299">
      <w:pPr>
        <w:pStyle w:val="Heading2"/>
        <w:ind w:left="-5"/>
      </w:pPr>
      <w:r>
        <w:t>13.1 SML</w:t>
      </w:r>
    </w:p>
    <w:p w14:paraId="5BBFDEBD" w14:textId="77777777" w:rsidR="00294FC8" w:rsidRDefault="00106299">
      <w:pPr>
        <w:spacing w:after="217"/>
        <w:ind w:left="-5"/>
      </w:pPr>
      <w:r>
        <w:rPr>
          <w:b/>
        </w:rPr>
        <w:t>Q:</w:t>
      </w:r>
    </w:p>
    <w:p w14:paraId="6AD0D1E6" w14:textId="77777777" w:rsidR="00294FC8" w:rsidRDefault="00106299">
      <w:pPr>
        <w:ind w:right="6"/>
      </w:pPr>
      <w:r>
        <w:t>How do you test the toolkit? How do you create a NAPTR DNS record entry on a domain?</w:t>
      </w:r>
    </w:p>
    <w:p w14:paraId="68114B34" w14:textId="77777777" w:rsidR="00294FC8" w:rsidRDefault="00106299">
      <w:pPr>
        <w:spacing w:after="217"/>
        <w:ind w:left="-5"/>
      </w:pPr>
      <w:r>
        <w:rPr>
          <w:b/>
        </w:rPr>
        <w:t>A:</w:t>
      </w:r>
    </w:p>
    <w:p w14:paraId="7A7F0465" w14:textId="2EDA47BA" w:rsidR="00294FC8" w:rsidRDefault="00106299">
      <w:pPr>
        <w:ind w:right="6"/>
      </w:pPr>
      <w:r>
        <w:t xml:space="preserve">In order to </w:t>
      </w:r>
      <w:del w:id="236" w:author="Ellingworth, Chris" w:date="2022-02-23T17:01:00Z">
        <w:r w:rsidDel="000C433D">
          <w:delText>do the</w:delText>
        </w:r>
      </w:del>
      <w:ins w:id="237" w:author="Ellingworth, Chris" w:date="2022-02-23T17:01:00Z">
        <w:r w:rsidR="000C433D">
          <w:t>perform an</w:t>
        </w:r>
      </w:ins>
      <w:r>
        <w:t xml:space="preserve"> SML look-up, the appropriate NAPTR records must be in place. The assumption is that a NAPTR DNS record exists as a key:value pair. A look-up of the "key" in the DNS of the NAPTR record will return the "value." The "key" is the hashed value of the urn. The value being sought and returned is the URI of the SMP for the next step in the Model.</w:t>
      </w:r>
    </w:p>
    <w:p w14:paraId="75D89637" w14:textId="27A0ED8E" w:rsidR="00294FC8" w:rsidRDefault="00106299">
      <w:pPr>
        <w:ind w:right="6"/>
      </w:pPr>
      <w:r>
        <w:t>Access Point 1 in Corner 2 may be acting in the role of the SML and handling tasks associated with it. These</w:t>
      </w:r>
      <w:del w:id="238" w:author="Ellingworth, Chris" w:date="2022-02-23T17:01:00Z">
        <w:r w:rsidDel="00D26B57">
          <w:delText>s</w:delText>
        </w:r>
      </w:del>
      <w:r>
        <w:t xml:space="preserve"> task</w:t>
      </w:r>
      <w:ins w:id="239" w:author="Ellingworth, Chris" w:date="2022-02-23T17:01:00Z">
        <w:r w:rsidR="00D26B57">
          <w:t>s</w:t>
        </w:r>
      </w:ins>
      <w:r>
        <w:t xml:space="preserve"> could include: * Creating the URN * Creaing the hash value of the URN * Queryhing the DNS NATPR record record * Returning the SMP URI</w:t>
      </w:r>
    </w:p>
    <w:p w14:paraId="1107C22E" w14:textId="77777777" w:rsidR="00294FC8" w:rsidRDefault="00106299">
      <w:pPr>
        <w:ind w:right="6"/>
      </w:pPr>
      <w:r>
        <w:t>The Python modules provide examples of some ways the tasks of SML could be accomplished, either as, or by, an Access Point or an organization on its own behalf.</w:t>
      </w:r>
    </w:p>
    <w:p w14:paraId="71B11E79" w14:textId="17AB8AEA" w:rsidR="00294FC8" w:rsidRDefault="00106299">
      <w:pPr>
        <w:ind w:right="6"/>
      </w:pPr>
      <w:commentRangeStart w:id="240"/>
      <w:r>
        <w:t>For testing purposes the BPC has</w:t>
      </w:r>
      <w:commentRangeStart w:id="241"/>
      <w:r>
        <w:t xml:space="preserve"> is running a DNS server</w:t>
      </w:r>
      <w:commentRangeEnd w:id="241"/>
      <w:r>
        <w:rPr>
          <w:rStyle w:val="CommentReference"/>
        </w:rPr>
        <w:commentReference w:id="241"/>
      </w:r>
      <w:r>
        <w:t xml:space="preserve"> on Amazon Web Services Route53 on the test domain of sc-b2b.us</w:t>
      </w:r>
      <w:commentRangeEnd w:id="240"/>
      <w:r w:rsidR="00EF5F65">
        <w:rPr>
          <w:rStyle w:val="CommentReference"/>
        </w:rPr>
        <w:commentReference w:id="240"/>
      </w:r>
      <w:r>
        <w:t>. This allows for the registration of urn hashes in the DNS domain of sc-b2b.us. These ent</w:t>
      </w:r>
      <w:del w:id="242" w:author="Ellingworth, Chris" w:date="2022-02-23T17:02:00Z">
        <w:r w:rsidDel="009B64F0">
          <w:delText>i</w:delText>
        </w:r>
      </w:del>
      <w:r>
        <w:t>ries are live in the DNS accessible worldwide.</w:t>
      </w:r>
    </w:p>
    <w:p w14:paraId="32EAF7E7" w14:textId="7015437E" w:rsidR="00294FC8" w:rsidRDefault="00106299">
      <w:pPr>
        <w:ind w:right="6"/>
      </w:pPr>
      <w:r>
        <w:t xml:space="preserve">A REST API is available at </w:t>
      </w:r>
      <w:hyperlink r:id="rId328">
        <w:r>
          <w:rPr>
            <w:color w:val="546D78"/>
          </w:rPr>
          <w:t>https://sml-api.sc-b2b.us/docs</w:t>
        </w:r>
      </w:hyperlink>
      <w:r>
        <w:t xml:space="preserve"> to register SML entries, which are the DNS NATPR records on the sc-b2b.us domain. This process creates the urn hash based in inputs provided by the user. </w:t>
      </w:r>
      <w:commentRangeStart w:id="243"/>
      <w:commentRangeStart w:id="244"/>
      <w:r>
        <w:t>Organizations wishing to register a test urn on the BPC test domain can reach out to the BPC or @mnkellyk for assistance in using the web interface.</w:t>
      </w:r>
      <w:commentRangeEnd w:id="243"/>
      <w:r w:rsidR="006C07E5">
        <w:rPr>
          <w:rStyle w:val="CommentReference"/>
        </w:rPr>
        <w:commentReference w:id="243"/>
      </w:r>
      <w:commentRangeEnd w:id="244"/>
      <w:r w:rsidR="002B0396">
        <w:rPr>
          <w:rStyle w:val="CommentReference"/>
        </w:rPr>
        <w:commentReference w:id="244"/>
      </w:r>
    </w:p>
    <w:p w14:paraId="7B351AC7" w14:textId="6F7FD427" w:rsidR="00294FC8" w:rsidRDefault="00106299">
      <w:pPr>
        <w:ind w:right="6"/>
      </w:pPr>
      <w:r>
        <w:t xml:space="preserve">Once these SML/DNS NATPR entries are created, they can queried using the toolkit to make public queries to DNS NAPTR look-up </w:t>
      </w:r>
      <w:commentRangeStart w:id="245"/>
      <w:r>
        <w:t>within a matter of seconds.</w:t>
      </w:r>
      <w:commentRangeEnd w:id="245"/>
      <w:r>
        <w:rPr>
          <w:rStyle w:val="CommentReference"/>
        </w:rPr>
        <w:commentReference w:id="245"/>
      </w:r>
    </w:p>
    <w:p w14:paraId="3F513788" w14:textId="77777777" w:rsidR="00294FC8" w:rsidRDefault="00106299">
      <w:pPr>
        <w:spacing w:after="556"/>
        <w:ind w:right="6"/>
      </w:pPr>
      <w:r>
        <w:t xml:space="preserve">The code implemented to create the NAPTR DNS record on AWS Route53 is available in the GitHub repository: </w:t>
      </w:r>
      <w:hyperlink r:id="rId329">
        <w:r>
          <w:rPr>
            <w:color w:val="546D78"/>
          </w:rPr>
          <w:t>BPC</w:t>
        </w:r>
      </w:hyperlink>
      <w:hyperlink r:id="rId330">
        <w:r>
          <w:rPr>
            <w:color w:val="546D78"/>
          </w:rPr>
          <w:t>OpenSourceTools/sml-service-r53</w:t>
        </w:r>
      </w:hyperlink>
      <w:r>
        <w:t>.</w:t>
      </w:r>
    </w:p>
    <w:p w14:paraId="29CC4455" w14:textId="77777777" w:rsidR="00294FC8" w:rsidRDefault="00106299">
      <w:pPr>
        <w:pStyle w:val="Heading2"/>
        <w:ind w:left="-5"/>
      </w:pPr>
      <w:r>
        <w:t>13.2 SMP</w:t>
      </w:r>
    </w:p>
    <w:p w14:paraId="1C66483F" w14:textId="6CCAD31A" w:rsidR="00294FC8" w:rsidRDefault="00106299">
      <w:pPr>
        <w:ind w:right="6"/>
      </w:pPr>
      <w:commentRangeStart w:id="246"/>
      <w:commentRangeStart w:id="247"/>
      <w:r>
        <w:t xml:space="preserve">The BPC also has an application to test the SMP REST API service calls on the same domain as the SML at </w:t>
      </w:r>
      <w:hyperlink r:id="rId331">
        <w:r>
          <w:rPr>
            <w:color w:val="546D78"/>
          </w:rPr>
          <w:t>https://smp-api.sc-b2b.us/docs</w:t>
        </w:r>
      </w:hyperlink>
      <w:r>
        <w:t xml:space="preserve"> </w:t>
      </w:r>
      <w:commentRangeEnd w:id="246"/>
      <w:r w:rsidR="00027772">
        <w:rPr>
          <w:rStyle w:val="CommentReference"/>
        </w:rPr>
        <w:commentReference w:id="246"/>
      </w:r>
      <w:commentRangeEnd w:id="247"/>
      <w:r w:rsidR="005B4905">
        <w:rPr>
          <w:rStyle w:val="CommentReference"/>
        </w:rPr>
        <w:commentReference w:id="247"/>
      </w:r>
      <w:r>
        <w:t>. Again, this is a REST API to make web service calls to test the toolkit.</w:t>
      </w:r>
    </w:p>
    <w:p w14:paraId="1AEE6AC9" w14:textId="2FFB648D" w:rsidR="00294FC8" w:rsidRDefault="00106299">
      <w:pPr>
        <w:ind w:right="6"/>
      </w:pPr>
      <w:r>
        <w:t xml:space="preserve">The SMP </w:t>
      </w:r>
      <w:del w:id="248" w:author="Ellingworth, Chris" w:date="2022-02-23T17:06:00Z">
        <w:r w:rsidDel="00DE5B20">
          <w:delText>i</w:delText>
        </w:r>
      </w:del>
      <w:r>
        <w:t xml:space="preserve">itself s a web service queried by a SOAP API call to return the Corner 3 URI or terminal endpoint. The specification for the actual API can be found in the document: </w:t>
      </w:r>
      <w:hyperlink r:id="rId332">
        <w:r>
          <w:rPr>
            <w:color w:val="546D78"/>
          </w:rPr>
          <w:t>Service Metadata Publishing (SMP) Version 2.0</w:t>
        </w:r>
      </w:hyperlink>
      <w:r>
        <w:t xml:space="preserve"> dated 14 February 2021 as an Oasis standard.</w:t>
      </w:r>
    </w:p>
    <w:p w14:paraId="478368F3" w14:textId="77777777" w:rsidR="00294FC8" w:rsidRDefault="00106299">
      <w:pPr>
        <w:spacing w:after="217"/>
        <w:ind w:left="-5"/>
      </w:pPr>
      <w:r>
        <w:rPr>
          <w:b/>
        </w:rPr>
        <w:t>Section 5.4 Resources</w:t>
      </w:r>
    </w:p>
    <w:p w14:paraId="175E1A81" w14:textId="77777777" w:rsidR="00294FC8" w:rsidRDefault="00106299">
      <w:pPr>
        <w:spacing w:after="277" w:line="259" w:lineRule="auto"/>
        <w:ind w:left="0" w:right="-7" w:firstLine="0"/>
      </w:pPr>
      <w:r>
        <w:rPr>
          <w:noProof/>
          <w:sz w:val="22"/>
        </w:rPr>
        <w:lastRenderedPageBreak/>
        <mc:AlternateContent>
          <mc:Choice Requires="wpg">
            <w:drawing>
              <wp:inline distT="0" distB="0" distL="0" distR="0" wp14:anchorId="12E5CE2F" wp14:editId="1523A064">
                <wp:extent cx="6422181" cy="4961435"/>
                <wp:effectExtent l="0" t="0" r="0" b="0"/>
                <wp:docPr id="32503" name="Group 32503"/>
                <wp:cNvGraphicFramePr/>
                <a:graphic xmlns:a="http://schemas.openxmlformats.org/drawingml/2006/main">
                  <a:graphicData uri="http://schemas.microsoft.com/office/word/2010/wordprocessingGroup">
                    <wpg:wgp>
                      <wpg:cNvGrpSpPr/>
                      <wpg:grpSpPr>
                        <a:xfrm>
                          <a:off x="0" y="0"/>
                          <a:ext cx="6422181" cy="4961435"/>
                          <a:chOff x="0" y="0"/>
                          <a:chExt cx="6422181" cy="4961435"/>
                        </a:xfrm>
                      </wpg:grpSpPr>
                      <wps:wsp>
                        <wps:cNvPr id="37978" name="Shape 37978"/>
                        <wps:cNvSpPr/>
                        <wps:spPr>
                          <a:xfrm>
                            <a:off x="5407" y="698799"/>
                            <a:ext cx="1145232" cy="9144"/>
                          </a:xfrm>
                          <a:custGeom>
                            <a:avLst/>
                            <a:gdLst/>
                            <a:ahLst/>
                            <a:cxnLst/>
                            <a:rect l="0" t="0" r="0" b="0"/>
                            <a:pathLst>
                              <a:path w="1145232" h="9144">
                                <a:moveTo>
                                  <a:pt x="0" y="0"/>
                                </a:moveTo>
                                <a:lnTo>
                                  <a:pt x="1145232" y="0"/>
                                </a:lnTo>
                                <a:lnTo>
                                  <a:pt x="114523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79" name="Shape 37979"/>
                        <wps:cNvSpPr/>
                        <wps:spPr>
                          <a:xfrm>
                            <a:off x="1150640" y="698799"/>
                            <a:ext cx="1216124" cy="9144"/>
                          </a:xfrm>
                          <a:custGeom>
                            <a:avLst/>
                            <a:gdLst/>
                            <a:ahLst/>
                            <a:cxnLst/>
                            <a:rect l="0" t="0" r="0" b="0"/>
                            <a:pathLst>
                              <a:path w="1216124" h="9144">
                                <a:moveTo>
                                  <a:pt x="0" y="0"/>
                                </a:moveTo>
                                <a:lnTo>
                                  <a:pt x="1216124" y="0"/>
                                </a:lnTo>
                                <a:lnTo>
                                  <a:pt x="1216124"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80" name="Shape 37980"/>
                        <wps:cNvSpPr/>
                        <wps:spPr>
                          <a:xfrm>
                            <a:off x="2366764" y="698799"/>
                            <a:ext cx="811461" cy="9144"/>
                          </a:xfrm>
                          <a:custGeom>
                            <a:avLst/>
                            <a:gdLst/>
                            <a:ahLst/>
                            <a:cxnLst/>
                            <a:rect l="0" t="0" r="0" b="0"/>
                            <a:pathLst>
                              <a:path w="811461" h="9144">
                                <a:moveTo>
                                  <a:pt x="0" y="0"/>
                                </a:moveTo>
                                <a:lnTo>
                                  <a:pt x="811461" y="0"/>
                                </a:lnTo>
                                <a:lnTo>
                                  <a:pt x="81146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81" name="Shape 37981"/>
                        <wps:cNvSpPr/>
                        <wps:spPr>
                          <a:xfrm>
                            <a:off x="3178225" y="698799"/>
                            <a:ext cx="1260078" cy="9144"/>
                          </a:xfrm>
                          <a:custGeom>
                            <a:avLst/>
                            <a:gdLst/>
                            <a:ahLst/>
                            <a:cxnLst/>
                            <a:rect l="0" t="0" r="0" b="0"/>
                            <a:pathLst>
                              <a:path w="1260078" h="9144">
                                <a:moveTo>
                                  <a:pt x="0" y="0"/>
                                </a:moveTo>
                                <a:lnTo>
                                  <a:pt x="1260078" y="0"/>
                                </a:lnTo>
                                <a:lnTo>
                                  <a:pt x="126007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82" name="Shape 37982"/>
                        <wps:cNvSpPr/>
                        <wps:spPr>
                          <a:xfrm>
                            <a:off x="4438303" y="698799"/>
                            <a:ext cx="811857" cy="9144"/>
                          </a:xfrm>
                          <a:custGeom>
                            <a:avLst/>
                            <a:gdLst/>
                            <a:ahLst/>
                            <a:cxnLst/>
                            <a:rect l="0" t="0" r="0" b="0"/>
                            <a:pathLst>
                              <a:path w="811857" h="9144">
                                <a:moveTo>
                                  <a:pt x="0" y="0"/>
                                </a:moveTo>
                                <a:lnTo>
                                  <a:pt x="811857" y="0"/>
                                </a:lnTo>
                                <a:lnTo>
                                  <a:pt x="81185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83" name="Shape 37983"/>
                        <wps:cNvSpPr/>
                        <wps:spPr>
                          <a:xfrm>
                            <a:off x="5250160" y="698799"/>
                            <a:ext cx="1166614" cy="9144"/>
                          </a:xfrm>
                          <a:custGeom>
                            <a:avLst/>
                            <a:gdLst/>
                            <a:ahLst/>
                            <a:cxnLst/>
                            <a:rect l="0" t="0" r="0" b="0"/>
                            <a:pathLst>
                              <a:path w="1166614" h="9144">
                                <a:moveTo>
                                  <a:pt x="0" y="0"/>
                                </a:moveTo>
                                <a:lnTo>
                                  <a:pt x="1166614" y="0"/>
                                </a:lnTo>
                                <a:lnTo>
                                  <a:pt x="1166614"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84" name="Shape 37984"/>
                        <wps:cNvSpPr/>
                        <wps:spPr>
                          <a:xfrm>
                            <a:off x="5407" y="1065164"/>
                            <a:ext cx="1145232" cy="9144"/>
                          </a:xfrm>
                          <a:custGeom>
                            <a:avLst/>
                            <a:gdLst/>
                            <a:ahLst/>
                            <a:cxnLst/>
                            <a:rect l="0" t="0" r="0" b="0"/>
                            <a:pathLst>
                              <a:path w="1145232" h="9144">
                                <a:moveTo>
                                  <a:pt x="0" y="0"/>
                                </a:moveTo>
                                <a:lnTo>
                                  <a:pt x="1145232" y="0"/>
                                </a:lnTo>
                                <a:lnTo>
                                  <a:pt x="114523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85" name="Shape 37985"/>
                        <wps:cNvSpPr/>
                        <wps:spPr>
                          <a:xfrm>
                            <a:off x="1150640" y="1065164"/>
                            <a:ext cx="1216124" cy="9144"/>
                          </a:xfrm>
                          <a:custGeom>
                            <a:avLst/>
                            <a:gdLst/>
                            <a:ahLst/>
                            <a:cxnLst/>
                            <a:rect l="0" t="0" r="0" b="0"/>
                            <a:pathLst>
                              <a:path w="1216124" h="9144">
                                <a:moveTo>
                                  <a:pt x="0" y="0"/>
                                </a:moveTo>
                                <a:lnTo>
                                  <a:pt x="1216124" y="0"/>
                                </a:lnTo>
                                <a:lnTo>
                                  <a:pt x="1216124"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86" name="Shape 37986"/>
                        <wps:cNvSpPr/>
                        <wps:spPr>
                          <a:xfrm>
                            <a:off x="2366764" y="1065164"/>
                            <a:ext cx="811461" cy="9144"/>
                          </a:xfrm>
                          <a:custGeom>
                            <a:avLst/>
                            <a:gdLst/>
                            <a:ahLst/>
                            <a:cxnLst/>
                            <a:rect l="0" t="0" r="0" b="0"/>
                            <a:pathLst>
                              <a:path w="811461" h="9144">
                                <a:moveTo>
                                  <a:pt x="0" y="0"/>
                                </a:moveTo>
                                <a:lnTo>
                                  <a:pt x="811461" y="0"/>
                                </a:lnTo>
                                <a:lnTo>
                                  <a:pt x="81146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87" name="Shape 37987"/>
                        <wps:cNvSpPr/>
                        <wps:spPr>
                          <a:xfrm>
                            <a:off x="3178225" y="1065164"/>
                            <a:ext cx="1260078" cy="9144"/>
                          </a:xfrm>
                          <a:custGeom>
                            <a:avLst/>
                            <a:gdLst/>
                            <a:ahLst/>
                            <a:cxnLst/>
                            <a:rect l="0" t="0" r="0" b="0"/>
                            <a:pathLst>
                              <a:path w="1260078" h="9144">
                                <a:moveTo>
                                  <a:pt x="0" y="0"/>
                                </a:moveTo>
                                <a:lnTo>
                                  <a:pt x="1260078" y="0"/>
                                </a:lnTo>
                                <a:lnTo>
                                  <a:pt x="126007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88" name="Shape 37988"/>
                        <wps:cNvSpPr/>
                        <wps:spPr>
                          <a:xfrm>
                            <a:off x="4438303" y="1065164"/>
                            <a:ext cx="811857" cy="9144"/>
                          </a:xfrm>
                          <a:custGeom>
                            <a:avLst/>
                            <a:gdLst/>
                            <a:ahLst/>
                            <a:cxnLst/>
                            <a:rect l="0" t="0" r="0" b="0"/>
                            <a:pathLst>
                              <a:path w="811857" h="9144">
                                <a:moveTo>
                                  <a:pt x="0" y="0"/>
                                </a:moveTo>
                                <a:lnTo>
                                  <a:pt x="811857" y="0"/>
                                </a:lnTo>
                                <a:lnTo>
                                  <a:pt x="81185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89" name="Shape 37989"/>
                        <wps:cNvSpPr/>
                        <wps:spPr>
                          <a:xfrm>
                            <a:off x="5250160" y="1065164"/>
                            <a:ext cx="1166614" cy="9144"/>
                          </a:xfrm>
                          <a:custGeom>
                            <a:avLst/>
                            <a:gdLst/>
                            <a:ahLst/>
                            <a:cxnLst/>
                            <a:rect l="0" t="0" r="0" b="0"/>
                            <a:pathLst>
                              <a:path w="1166614" h="9144">
                                <a:moveTo>
                                  <a:pt x="0" y="0"/>
                                </a:moveTo>
                                <a:lnTo>
                                  <a:pt x="1166614" y="0"/>
                                </a:lnTo>
                                <a:lnTo>
                                  <a:pt x="1166614"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90" name="Shape 37990"/>
                        <wps:cNvSpPr/>
                        <wps:spPr>
                          <a:xfrm>
                            <a:off x="5407" y="3259932"/>
                            <a:ext cx="1145232" cy="9144"/>
                          </a:xfrm>
                          <a:custGeom>
                            <a:avLst/>
                            <a:gdLst/>
                            <a:ahLst/>
                            <a:cxnLst/>
                            <a:rect l="0" t="0" r="0" b="0"/>
                            <a:pathLst>
                              <a:path w="1145232" h="9144">
                                <a:moveTo>
                                  <a:pt x="0" y="0"/>
                                </a:moveTo>
                                <a:lnTo>
                                  <a:pt x="1145232" y="0"/>
                                </a:lnTo>
                                <a:lnTo>
                                  <a:pt x="114523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91" name="Shape 37991"/>
                        <wps:cNvSpPr/>
                        <wps:spPr>
                          <a:xfrm>
                            <a:off x="1150640" y="3259932"/>
                            <a:ext cx="1216124" cy="9144"/>
                          </a:xfrm>
                          <a:custGeom>
                            <a:avLst/>
                            <a:gdLst/>
                            <a:ahLst/>
                            <a:cxnLst/>
                            <a:rect l="0" t="0" r="0" b="0"/>
                            <a:pathLst>
                              <a:path w="1216124" h="9144">
                                <a:moveTo>
                                  <a:pt x="0" y="0"/>
                                </a:moveTo>
                                <a:lnTo>
                                  <a:pt x="1216124" y="0"/>
                                </a:lnTo>
                                <a:lnTo>
                                  <a:pt x="1216124"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92" name="Shape 37992"/>
                        <wps:cNvSpPr/>
                        <wps:spPr>
                          <a:xfrm>
                            <a:off x="2366764" y="3259932"/>
                            <a:ext cx="811461" cy="9144"/>
                          </a:xfrm>
                          <a:custGeom>
                            <a:avLst/>
                            <a:gdLst/>
                            <a:ahLst/>
                            <a:cxnLst/>
                            <a:rect l="0" t="0" r="0" b="0"/>
                            <a:pathLst>
                              <a:path w="811461" h="9144">
                                <a:moveTo>
                                  <a:pt x="0" y="0"/>
                                </a:moveTo>
                                <a:lnTo>
                                  <a:pt x="811461" y="0"/>
                                </a:lnTo>
                                <a:lnTo>
                                  <a:pt x="81146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93" name="Shape 37993"/>
                        <wps:cNvSpPr/>
                        <wps:spPr>
                          <a:xfrm>
                            <a:off x="3178225" y="3259932"/>
                            <a:ext cx="1260078" cy="9144"/>
                          </a:xfrm>
                          <a:custGeom>
                            <a:avLst/>
                            <a:gdLst/>
                            <a:ahLst/>
                            <a:cxnLst/>
                            <a:rect l="0" t="0" r="0" b="0"/>
                            <a:pathLst>
                              <a:path w="1260078" h="9144">
                                <a:moveTo>
                                  <a:pt x="0" y="0"/>
                                </a:moveTo>
                                <a:lnTo>
                                  <a:pt x="1260078" y="0"/>
                                </a:lnTo>
                                <a:lnTo>
                                  <a:pt x="1260078"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94" name="Shape 37994"/>
                        <wps:cNvSpPr/>
                        <wps:spPr>
                          <a:xfrm>
                            <a:off x="4438303" y="3259932"/>
                            <a:ext cx="811857" cy="9144"/>
                          </a:xfrm>
                          <a:custGeom>
                            <a:avLst/>
                            <a:gdLst/>
                            <a:ahLst/>
                            <a:cxnLst/>
                            <a:rect l="0" t="0" r="0" b="0"/>
                            <a:pathLst>
                              <a:path w="811857" h="9144">
                                <a:moveTo>
                                  <a:pt x="0" y="0"/>
                                </a:moveTo>
                                <a:lnTo>
                                  <a:pt x="811857" y="0"/>
                                </a:lnTo>
                                <a:lnTo>
                                  <a:pt x="811857"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995" name="Shape 37995"/>
                        <wps:cNvSpPr/>
                        <wps:spPr>
                          <a:xfrm>
                            <a:off x="5250160" y="3259932"/>
                            <a:ext cx="1166614" cy="9144"/>
                          </a:xfrm>
                          <a:custGeom>
                            <a:avLst/>
                            <a:gdLst/>
                            <a:ahLst/>
                            <a:cxnLst/>
                            <a:rect l="0" t="0" r="0" b="0"/>
                            <a:pathLst>
                              <a:path w="1166614" h="9144">
                                <a:moveTo>
                                  <a:pt x="0" y="0"/>
                                </a:moveTo>
                                <a:lnTo>
                                  <a:pt x="1166614" y="0"/>
                                </a:lnTo>
                                <a:lnTo>
                                  <a:pt x="1166614"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568" name="Shape 3568"/>
                        <wps:cNvSpPr/>
                        <wps:spPr>
                          <a:xfrm>
                            <a:off x="0" y="0"/>
                            <a:ext cx="3211091" cy="4961435"/>
                          </a:xfrm>
                          <a:custGeom>
                            <a:avLst/>
                            <a:gdLst/>
                            <a:ahLst/>
                            <a:cxnLst/>
                            <a:rect l="0" t="0" r="0" b="0"/>
                            <a:pathLst>
                              <a:path w="3211091" h="4961435">
                                <a:moveTo>
                                  <a:pt x="16222" y="0"/>
                                </a:moveTo>
                                <a:lnTo>
                                  <a:pt x="3211091" y="0"/>
                                </a:lnTo>
                                <a:lnTo>
                                  <a:pt x="3211091" y="5407"/>
                                </a:lnTo>
                                <a:lnTo>
                                  <a:pt x="16222" y="5407"/>
                                </a:lnTo>
                                <a:cubicBezTo>
                                  <a:pt x="10269" y="5407"/>
                                  <a:pt x="5407" y="10269"/>
                                  <a:pt x="5407" y="16223"/>
                                </a:cubicBezTo>
                                <a:lnTo>
                                  <a:pt x="5407" y="4945213"/>
                                </a:lnTo>
                                <a:cubicBezTo>
                                  <a:pt x="5407" y="4951165"/>
                                  <a:pt x="10269" y="4956027"/>
                                  <a:pt x="16222" y="4956027"/>
                                </a:cubicBezTo>
                                <a:lnTo>
                                  <a:pt x="3211091" y="4956027"/>
                                </a:lnTo>
                                <a:lnTo>
                                  <a:pt x="3211091" y="4961435"/>
                                </a:lnTo>
                                <a:lnTo>
                                  <a:pt x="16222" y="4961435"/>
                                </a:lnTo>
                                <a:cubicBezTo>
                                  <a:pt x="7293" y="4961435"/>
                                  <a:pt x="0" y="4954142"/>
                                  <a:pt x="0" y="4945213"/>
                                </a:cubicBezTo>
                                <a:lnTo>
                                  <a:pt x="0" y="16223"/>
                                </a:lnTo>
                                <a:cubicBezTo>
                                  <a:pt x="0" y="7245"/>
                                  <a:pt x="7293" y="0"/>
                                  <a:pt x="16222" y="0"/>
                                </a:cubicBez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3569" name="Shape 3569"/>
                        <wps:cNvSpPr/>
                        <wps:spPr>
                          <a:xfrm>
                            <a:off x="3211091" y="0"/>
                            <a:ext cx="3211090" cy="4961435"/>
                          </a:xfrm>
                          <a:custGeom>
                            <a:avLst/>
                            <a:gdLst/>
                            <a:ahLst/>
                            <a:cxnLst/>
                            <a:rect l="0" t="0" r="0" b="0"/>
                            <a:pathLst>
                              <a:path w="3211090" h="4961435">
                                <a:moveTo>
                                  <a:pt x="0" y="0"/>
                                </a:moveTo>
                                <a:lnTo>
                                  <a:pt x="3194868" y="0"/>
                                </a:lnTo>
                                <a:cubicBezTo>
                                  <a:pt x="3203847" y="0"/>
                                  <a:pt x="3211090" y="7245"/>
                                  <a:pt x="3211090" y="16223"/>
                                </a:cubicBezTo>
                                <a:lnTo>
                                  <a:pt x="3211090" y="4945213"/>
                                </a:lnTo>
                                <a:cubicBezTo>
                                  <a:pt x="3211090" y="4954142"/>
                                  <a:pt x="3203847" y="4961435"/>
                                  <a:pt x="3194868" y="4961435"/>
                                </a:cubicBezTo>
                                <a:lnTo>
                                  <a:pt x="0" y="4961435"/>
                                </a:lnTo>
                                <a:lnTo>
                                  <a:pt x="0" y="4956027"/>
                                </a:lnTo>
                                <a:lnTo>
                                  <a:pt x="3194868" y="4956027"/>
                                </a:lnTo>
                                <a:cubicBezTo>
                                  <a:pt x="3200872" y="4956027"/>
                                  <a:pt x="3205684" y="4951165"/>
                                  <a:pt x="3205684" y="4945213"/>
                                </a:cubicBezTo>
                                <a:lnTo>
                                  <a:pt x="3205684" y="16223"/>
                                </a:lnTo>
                                <a:cubicBezTo>
                                  <a:pt x="3205684" y="10269"/>
                                  <a:pt x="3200872" y="5407"/>
                                  <a:pt x="3194868" y="5407"/>
                                </a:cubicBezTo>
                                <a:lnTo>
                                  <a:pt x="0" y="5407"/>
                                </a:ln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3574" name="Rectangle 3574"/>
                        <wps:cNvSpPr/>
                        <wps:spPr>
                          <a:xfrm>
                            <a:off x="135248" y="114628"/>
                            <a:ext cx="661308" cy="193401"/>
                          </a:xfrm>
                          <a:prstGeom prst="rect">
                            <a:avLst/>
                          </a:prstGeom>
                          <a:ln>
                            <a:noFill/>
                          </a:ln>
                        </wps:spPr>
                        <wps:txbx>
                          <w:txbxContent>
                            <w:p w14:paraId="28CAD5AA" w14:textId="77777777" w:rsidR="00294FC8" w:rsidRDefault="00106299">
                              <w:pPr>
                                <w:spacing w:after="160" w:line="259" w:lineRule="auto"/>
                                <w:ind w:left="0" w:firstLine="0"/>
                              </w:pPr>
                              <w:r>
                                <w:rPr>
                                  <w:b/>
                                  <w:w w:val="128"/>
                                  <w:sz w:val="16"/>
                                </w:rPr>
                                <w:t>Resource</w:t>
                              </w:r>
                            </w:p>
                          </w:txbxContent>
                        </wps:txbx>
                        <wps:bodyPr horzOverflow="overflow" vert="horz" lIns="0" tIns="0" rIns="0" bIns="0" rtlCol="0">
                          <a:noAutofit/>
                        </wps:bodyPr>
                      </wps:wsp>
                      <wps:wsp>
                        <wps:cNvPr id="3575" name="Rectangle 3575"/>
                        <wps:cNvSpPr/>
                        <wps:spPr>
                          <a:xfrm>
                            <a:off x="1280495" y="114628"/>
                            <a:ext cx="228186" cy="193401"/>
                          </a:xfrm>
                          <a:prstGeom prst="rect">
                            <a:avLst/>
                          </a:prstGeom>
                          <a:ln>
                            <a:noFill/>
                          </a:ln>
                        </wps:spPr>
                        <wps:txbx>
                          <w:txbxContent>
                            <w:p w14:paraId="55077B40" w14:textId="77777777" w:rsidR="00294FC8" w:rsidRDefault="00106299">
                              <w:pPr>
                                <w:spacing w:after="160" w:line="259" w:lineRule="auto"/>
                                <w:ind w:left="0" w:firstLine="0"/>
                              </w:pPr>
                              <w:r>
                                <w:rPr>
                                  <w:b/>
                                  <w:w w:val="116"/>
                                  <w:sz w:val="16"/>
                                </w:rPr>
                                <w:t>URI</w:t>
                              </w:r>
                            </w:p>
                          </w:txbxContent>
                        </wps:txbx>
                        <wps:bodyPr horzOverflow="overflow" vert="horz" lIns="0" tIns="0" rIns="0" bIns="0" rtlCol="0">
                          <a:noAutofit/>
                        </wps:bodyPr>
                      </wps:wsp>
                      <wps:wsp>
                        <wps:cNvPr id="3576" name="Rectangle 3576"/>
                        <wps:cNvSpPr/>
                        <wps:spPr>
                          <a:xfrm>
                            <a:off x="2496609" y="114628"/>
                            <a:ext cx="542946" cy="193401"/>
                          </a:xfrm>
                          <a:prstGeom prst="rect">
                            <a:avLst/>
                          </a:prstGeom>
                          <a:ln>
                            <a:noFill/>
                          </a:ln>
                        </wps:spPr>
                        <wps:txbx>
                          <w:txbxContent>
                            <w:p w14:paraId="578EA2CA" w14:textId="77777777" w:rsidR="00294FC8" w:rsidRDefault="00106299">
                              <w:pPr>
                                <w:spacing w:after="160" w:line="259" w:lineRule="auto"/>
                                <w:ind w:left="0" w:firstLine="0"/>
                              </w:pPr>
                              <w:r>
                                <w:rPr>
                                  <w:b/>
                                  <w:w w:val="121"/>
                                  <w:sz w:val="16"/>
                                </w:rPr>
                                <w:t>Method</w:t>
                              </w:r>
                            </w:p>
                          </w:txbxContent>
                        </wps:txbx>
                        <wps:bodyPr horzOverflow="overflow" vert="horz" lIns="0" tIns="0" rIns="0" bIns="0" rtlCol="0">
                          <a:noAutofit/>
                        </wps:bodyPr>
                      </wps:wsp>
                      <wps:wsp>
                        <wps:cNvPr id="3577" name="Rectangle 3577"/>
                        <wps:cNvSpPr/>
                        <wps:spPr>
                          <a:xfrm>
                            <a:off x="3308073" y="114628"/>
                            <a:ext cx="1271681" cy="193401"/>
                          </a:xfrm>
                          <a:prstGeom prst="rect">
                            <a:avLst/>
                          </a:prstGeom>
                          <a:ln>
                            <a:noFill/>
                          </a:ln>
                        </wps:spPr>
                        <wps:txbx>
                          <w:txbxContent>
                            <w:p w14:paraId="4D215829" w14:textId="77777777" w:rsidR="00294FC8" w:rsidRDefault="00106299">
                              <w:pPr>
                                <w:spacing w:after="160" w:line="259" w:lineRule="auto"/>
                                <w:ind w:left="0" w:firstLine="0"/>
                              </w:pPr>
                              <w:r>
                                <w:rPr>
                                  <w:b/>
                                  <w:w w:val="125"/>
                                  <w:sz w:val="16"/>
                                </w:rPr>
                                <w:t>XML</w:t>
                              </w:r>
                              <w:r>
                                <w:rPr>
                                  <w:b/>
                                  <w:spacing w:val="-2"/>
                                  <w:w w:val="125"/>
                                  <w:sz w:val="16"/>
                                </w:rPr>
                                <w:t xml:space="preserve"> </w:t>
                              </w:r>
                              <w:r>
                                <w:rPr>
                                  <w:b/>
                                  <w:w w:val="125"/>
                                  <w:sz w:val="16"/>
                                </w:rPr>
                                <w:t>resource</w:t>
                              </w:r>
                              <w:r>
                                <w:rPr>
                                  <w:b/>
                                  <w:spacing w:val="-2"/>
                                  <w:w w:val="125"/>
                                  <w:sz w:val="16"/>
                                </w:rPr>
                                <w:t xml:space="preserve"> </w:t>
                              </w:r>
                              <w:r>
                                <w:rPr>
                                  <w:b/>
                                  <w:w w:val="125"/>
                                  <w:sz w:val="16"/>
                                </w:rPr>
                                <w:t>root</w:t>
                              </w:r>
                            </w:p>
                          </w:txbxContent>
                        </wps:txbx>
                        <wps:bodyPr horzOverflow="overflow" vert="horz" lIns="0" tIns="0" rIns="0" bIns="0" rtlCol="0">
                          <a:noAutofit/>
                        </wps:bodyPr>
                      </wps:wsp>
                      <wps:wsp>
                        <wps:cNvPr id="3578" name="Rectangle 3578"/>
                        <wps:cNvSpPr/>
                        <wps:spPr>
                          <a:xfrm>
                            <a:off x="3308073" y="280841"/>
                            <a:ext cx="591725" cy="193401"/>
                          </a:xfrm>
                          <a:prstGeom prst="rect">
                            <a:avLst/>
                          </a:prstGeom>
                          <a:ln>
                            <a:noFill/>
                          </a:ln>
                        </wps:spPr>
                        <wps:txbx>
                          <w:txbxContent>
                            <w:p w14:paraId="1825B941" w14:textId="77777777" w:rsidR="00294FC8" w:rsidRDefault="00106299">
                              <w:pPr>
                                <w:spacing w:after="160" w:line="259" w:lineRule="auto"/>
                                <w:ind w:left="0" w:firstLine="0"/>
                              </w:pPr>
                              <w:r>
                                <w:rPr>
                                  <w:b/>
                                  <w:w w:val="128"/>
                                  <w:sz w:val="16"/>
                                </w:rPr>
                                <w:t>element</w:t>
                              </w:r>
                            </w:p>
                          </w:txbxContent>
                        </wps:txbx>
                        <wps:bodyPr horzOverflow="overflow" vert="horz" lIns="0" tIns="0" rIns="0" bIns="0" rtlCol="0">
                          <a:noAutofit/>
                        </wps:bodyPr>
                      </wps:wsp>
                      <wps:wsp>
                        <wps:cNvPr id="3579" name="Rectangle 3579"/>
                        <wps:cNvSpPr/>
                        <wps:spPr>
                          <a:xfrm>
                            <a:off x="4568141" y="114628"/>
                            <a:ext cx="350539" cy="193401"/>
                          </a:xfrm>
                          <a:prstGeom prst="rect">
                            <a:avLst/>
                          </a:prstGeom>
                          <a:ln>
                            <a:noFill/>
                          </a:ln>
                        </wps:spPr>
                        <wps:txbx>
                          <w:txbxContent>
                            <w:p w14:paraId="21668188" w14:textId="77777777" w:rsidR="00294FC8" w:rsidRDefault="00106299">
                              <w:pPr>
                                <w:spacing w:after="160" w:line="259" w:lineRule="auto"/>
                                <w:ind w:left="0" w:firstLine="0"/>
                              </w:pPr>
                              <w:r>
                                <w:rPr>
                                  <w:b/>
                                  <w:w w:val="121"/>
                                  <w:sz w:val="16"/>
                                </w:rPr>
                                <w:t>HTTP</w:t>
                              </w:r>
                            </w:p>
                          </w:txbxContent>
                        </wps:txbx>
                        <wps:bodyPr horzOverflow="overflow" vert="horz" lIns="0" tIns="0" rIns="0" bIns="0" rtlCol="0">
                          <a:noAutofit/>
                        </wps:bodyPr>
                      </wps:wsp>
                      <wps:wsp>
                        <wps:cNvPr id="3580" name="Rectangle 3580"/>
                        <wps:cNvSpPr/>
                        <wps:spPr>
                          <a:xfrm>
                            <a:off x="4568141" y="280841"/>
                            <a:ext cx="461262" cy="193401"/>
                          </a:xfrm>
                          <a:prstGeom prst="rect">
                            <a:avLst/>
                          </a:prstGeom>
                          <a:ln>
                            <a:noFill/>
                          </a:ln>
                        </wps:spPr>
                        <wps:txbx>
                          <w:txbxContent>
                            <w:p w14:paraId="08F3CDF6" w14:textId="77777777" w:rsidR="00294FC8" w:rsidRDefault="00106299">
                              <w:pPr>
                                <w:spacing w:after="160" w:line="259" w:lineRule="auto"/>
                                <w:ind w:left="0" w:firstLine="0"/>
                              </w:pPr>
                              <w:r>
                                <w:rPr>
                                  <w:b/>
                                  <w:w w:val="134"/>
                                  <w:sz w:val="16"/>
                                </w:rPr>
                                <w:t>Status</w:t>
                              </w:r>
                            </w:p>
                          </w:txbxContent>
                        </wps:txbx>
                        <wps:bodyPr horzOverflow="overflow" vert="horz" lIns="0" tIns="0" rIns="0" bIns="0" rtlCol="0">
                          <a:noAutofit/>
                        </wps:bodyPr>
                      </wps:wsp>
                      <wps:wsp>
                        <wps:cNvPr id="3581" name="Rectangle 3581"/>
                        <wps:cNvSpPr/>
                        <wps:spPr>
                          <a:xfrm>
                            <a:off x="5380011" y="114628"/>
                            <a:ext cx="985213" cy="193401"/>
                          </a:xfrm>
                          <a:prstGeom prst="rect">
                            <a:avLst/>
                          </a:prstGeom>
                          <a:ln>
                            <a:noFill/>
                          </a:ln>
                        </wps:spPr>
                        <wps:txbx>
                          <w:txbxContent>
                            <w:p w14:paraId="50E8EE6A" w14:textId="77777777" w:rsidR="00294FC8" w:rsidRDefault="00106299">
                              <w:pPr>
                                <w:spacing w:after="160" w:line="259" w:lineRule="auto"/>
                                <w:ind w:left="0" w:firstLine="0"/>
                              </w:pPr>
                              <w:r>
                                <w:rPr>
                                  <w:b/>
                                  <w:w w:val="127"/>
                                  <w:sz w:val="16"/>
                                </w:rPr>
                                <w:t>Description</w:t>
                              </w:r>
                              <w:r>
                                <w:rPr>
                                  <w:b/>
                                  <w:spacing w:val="-2"/>
                                  <w:w w:val="127"/>
                                  <w:sz w:val="16"/>
                                </w:rPr>
                                <w:t xml:space="preserve"> </w:t>
                              </w:r>
                              <w:r>
                                <w:rPr>
                                  <w:b/>
                                  <w:w w:val="127"/>
                                  <w:sz w:val="16"/>
                                </w:rPr>
                                <w:t>of</w:t>
                              </w:r>
                            </w:p>
                          </w:txbxContent>
                        </wps:txbx>
                        <wps:bodyPr horzOverflow="overflow" vert="horz" lIns="0" tIns="0" rIns="0" bIns="0" rtlCol="0">
                          <a:noAutofit/>
                        </wps:bodyPr>
                      </wps:wsp>
                      <wps:wsp>
                        <wps:cNvPr id="3582" name="Rectangle 3582"/>
                        <wps:cNvSpPr/>
                        <wps:spPr>
                          <a:xfrm>
                            <a:off x="5380011" y="280841"/>
                            <a:ext cx="624658" cy="193401"/>
                          </a:xfrm>
                          <a:prstGeom prst="rect">
                            <a:avLst/>
                          </a:prstGeom>
                          <a:ln>
                            <a:noFill/>
                          </a:ln>
                        </wps:spPr>
                        <wps:txbx>
                          <w:txbxContent>
                            <w:p w14:paraId="4B5B775D" w14:textId="77777777" w:rsidR="00294FC8" w:rsidRDefault="00106299">
                              <w:pPr>
                                <w:spacing w:after="160" w:line="259" w:lineRule="auto"/>
                                <w:ind w:left="0" w:firstLine="0"/>
                              </w:pPr>
                              <w:r>
                                <w:rPr>
                                  <w:b/>
                                  <w:w w:val="126"/>
                                  <w:sz w:val="16"/>
                                </w:rPr>
                                <w:t>returned</w:t>
                              </w:r>
                            </w:p>
                          </w:txbxContent>
                        </wps:txbx>
                        <wps:bodyPr horzOverflow="overflow" vert="horz" lIns="0" tIns="0" rIns="0" bIns="0" rtlCol="0">
                          <a:noAutofit/>
                        </wps:bodyPr>
                      </wps:wsp>
                      <wps:wsp>
                        <wps:cNvPr id="3583" name="Rectangle 3583"/>
                        <wps:cNvSpPr/>
                        <wps:spPr>
                          <a:xfrm>
                            <a:off x="5380011" y="447056"/>
                            <a:ext cx="555199" cy="193401"/>
                          </a:xfrm>
                          <a:prstGeom prst="rect">
                            <a:avLst/>
                          </a:prstGeom>
                          <a:ln>
                            <a:noFill/>
                          </a:ln>
                        </wps:spPr>
                        <wps:txbx>
                          <w:txbxContent>
                            <w:p w14:paraId="6792491B" w14:textId="77777777" w:rsidR="00294FC8" w:rsidRDefault="00106299">
                              <w:pPr>
                                <w:spacing w:after="160" w:line="259" w:lineRule="auto"/>
                                <w:ind w:left="0" w:firstLine="0"/>
                              </w:pPr>
                              <w:r>
                                <w:rPr>
                                  <w:b/>
                                  <w:w w:val="128"/>
                                  <w:sz w:val="16"/>
                                </w:rPr>
                                <w:t>content</w:t>
                              </w:r>
                            </w:p>
                          </w:txbxContent>
                        </wps:txbx>
                        <wps:bodyPr horzOverflow="overflow" vert="horz" lIns="0" tIns="0" rIns="0" bIns="0" rtlCol="0">
                          <a:noAutofit/>
                        </wps:bodyPr>
                      </wps:wsp>
                      <wps:wsp>
                        <wps:cNvPr id="3584" name="Rectangle 3584"/>
                        <wps:cNvSpPr/>
                        <wps:spPr>
                          <a:xfrm>
                            <a:off x="135248" y="813432"/>
                            <a:ext cx="258301" cy="193401"/>
                          </a:xfrm>
                          <a:prstGeom prst="rect">
                            <a:avLst/>
                          </a:prstGeom>
                          <a:ln>
                            <a:noFill/>
                          </a:ln>
                        </wps:spPr>
                        <wps:txbx>
                          <w:txbxContent>
                            <w:p w14:paraId="3F2EC420" w14:textId="77777777" w:rsidR="00294FC8" w:rsidRDefault="00106299">
                              <w:pPr>
                                <w:spacing w:after="160" w:line="259" w:lineRule="auto"/>
                                <w:ind w:left="0" w:firstLine="0"/>
                              </w:pPr>
                              <w:r>
                                <w:rPr>
                                  <w:w w:val="121"/>
                                  <w:sz w:val="16"/>
                                </w:rPr>
                                <w:t>test</w:t>
                              </w:r>
                            </w:p>
                          </w:txbxContent>
                        </wps:txbx>
                        <wps:bodyPr horzOverflow="overflow" vert="horz" lIns="0" tIns="0" rIns="0" bIns="0" rtlCol="0">
                          <a:noAutofit/>
                        </wps:bodyPr>
                      </wps:wsp>
                      <wps:wsp>
                        <wps:cNvPr id="3585" name="Rectangle 3585"/>
                        <wps:cNvSpPr/>
                        <wps:spPr>
                          <a:xfrm>
                            <a:off x="1280495" y="813432"/>
                            <a:ext cx="258301" cy="193401"/>
                          </a:xfrm>
                          <a:prstGeom prst="rect">
                            <a:avLst/>
                          </a:prstGeom>
                          <a:ln>
                            <a:noFill/>
                          </a:ln>
                        </wps:spPr>
                        <wps:txbx>
                          <w:txbxContent>
                            <w:p w14:paraId="6ED5EBDD" w14:textId="77777777" w:rsidR="00294FC8" w:rsidRDefault="00106299">
                              <w:pPr>
                                <w:spacing w:after="160" w:line="259" w:lineRule="auto"/>
                                <w:ind w:left="0" w:firstLine="0"/>
                              </w:pPr>
                              <w:r>
                                <w:rPr>
                                  <w:w w:val="121"/>
                                  <w:sz w:val="16"/>
                                </w:rPr>
                                <w:t>test</w:t>
                              </w:r>
                            </w:p>
                          </w:txbxContent>
                        </wps:txbx>
                        <wps:bodyPr horzOverflow="overflow" vert="horz" lIns="0" tIns="0" rIns="0" bIns="0" rtlCol="0">
                          <a:noAutofit/>
                        </wps:bodyPr>
                      </wps:wsp>
                      <wps:wsp>
                        <wps:cNvPr id="3586" name="Rectangle 3586"/>
                        <wps:cNvSpPr/>
                        <wps:spPr>
                          <a:xfrm>
                            <a:off x="2496609" y="813432"/>
                            <a:ext cx="258301" cy="193401"/>
                          </a:xfrm>
                          <a:prstGeom prst="rect">
                            <a:avLst/>
                          </a:prstGeom>
                          <a:ln>
                            <a:noFill/>
                          </a:ln>
                        </wps:spPr>
                        <wps:txbx>
                          <w:txbxContent>
                            <w:p w14:paraId="1AE05A88" w14:textId="77777777" w:rsidR="00294FC8" w:rsidRDefault="00106299">
                              <w:pPr>
                                <w:spacing w:after="160" w:line="259" w:lineRule="auto"/>
                                <w:ind w:left="0" w:firstLine="0"/>
                              </w:pPr>
                              <w:r>
                                <w:rPr>
                                  <w:w w:val="121"/>
                                  <w:sz w:val="16"/>
                                </w:rPr>
                                <w:t>test</w:t>
                              </w:r>
                            </w:p>
                          </w:txbxContent>
                        </wps:txbx>
                        <wps:bodyPr horzOverflow="overflow" vert="horz" lIns="0" tIns="0" rIns="0" bIns="0" rtlCol="0">
                          <a:noAutofit/>
                        </wps:bodyPr>
                      </wps:wsp>
                      <wps:wsp>
                        <wps:cNvPr id="3587" name="Rectangle 3587"/>
                        <wps:cNvSpPr/>
                        <wps:spPr>
                          <a:xfrm>
                            <a:off x="3308073" y="813432"/>
                            <a:ext cx="258301" cy="193401"/>
                          </a:xfrm>
                          <a:prstGeom prst="rect">
                            <a:avLst/>
                          </a:prstGeom>
                          <a:ln>
                            <a:noFill/>
                          </a:ln>
                        </wps:spPr>
                        <wps:txbx>
                          <w:txbxContent>
                            <w:p w14:paraId="4386E978" w14:textId="77777777" w:rsidR="00294FC8" w:rsidRDefault="00106299">
                              <w:pPr>
                                <w:spacing w:after="160" w:line="259" w:lineRule="auto"/>
                                <w:ind w:left="0" w:firstLine="0"/>
                              </w:pPr>
                              <w:r>
                                <w:rPr>
                                  <w:w w:val="121"/>
                                  <w:sz w:val="16"/>
                                </w:rPr>
                                <w:t>test</w:t>
                              </w:r>
                            </w:p>
                          </w:txbxContent>
                        </wps:txbx>
                        <wps:bodyPr horzOverflow="overflow" vert="horz" lIns="0" tIns="0" rIns="0" bIns="0" rtlCol="0">
                          <a:noAutofit/>
                        </wps:bodyPr>
                      </wps:wsp>
                      <wps:wsp>
                        <wps:cNvPr id="3588" name="Rectangle 3588"/>
                        <wps:cNvSpPr/>
                        <wps:spPr>
                          <a:xfrm>
                            <a:off x="4568141" y="813432"/>
                            <a:ext cx="258301" cy="193401"/>
                          </a:xfrm>
                          <a:prstGeom prst="rect">
                            <a:avLst/>
                          </a:prstGeom>
                          <a:ln>
                            <a:noFill/>
                          </a:ln>
                        </wps:spPr>
                        <wps:txbx>
                          <w:txbxContent>
                            <w:p w14:paraId="7F95DDD8" w14:textId="77777777" w:rsidR="00294FC8" w:rsidRDefault="00106299">
                              <w:pPr>
                                <w:spacing w:after="160" w:line="259" w:lineRule="auto"/>
                                <w:ind w:left="0" w:firstLine="0"/>
                              </w:pPr>
                              <w:r>
                                <w:rPr>
                                  <w:w w:val="121"/>
                                  <w:sz w:val="16"/>
                                </w:rPr>
                                <w:t>test</w:t>
                              </w:r>
                            </w:p>
                          </w:txbxContent>
                        </wps:txbx>
                        <wps:bodyPr horzOverflow="overflow" vert="horz" lIns="0" tIns="0" rIns="0" bIns="0" rtlCol="0">
                          <a:noAutofit/>
                        </wps:bodyPr>
                      </wps:wsp>
                      <wps:wsp>
                        <wps:cNvPr id="3589" name="Rectangle 3589"/>
                        <wps:cNvSpPr/>
                        <wps:spPr>
                          <a:xfrm>
                            <a:off x="5380011" y="813432"/>
                            <a:ext cx="258301" cy="193401"/>
                          </a:xfrm>
                          <a:prstGeom prst="rect">
                            <a:avLst/>
                          </a:prstGeom>
                          <a:ln>
                            <a:noFill/>
                          </a:ln>
                        </wps:spPr>
                        <wps:txbx>
                          <w:txbxContent>
                            <w:p w14:paraId="6BAE148A" w14:textId="77777777" w:rsidR="00294FC8" w:rsidRDefault="00106299">
                              <w:pPr>
                                <w:spacing w:after="160" w:line="259" w:lineRule="auto"/>
                                <w:ind w:left="0" w:firstLine="0"/>
                              </w:pPr>
                              <w:r>
                                <w:rPr>
                                  <w:w w:val="121"/>
                                  <w:sz w:val="16"/>
                                </w:rPr>
                                <w:t>test</w:t>
                              </w:r>
                            </w:p>
                          </w:txbxContent>
                        </wps:txbx>
                        <wps:bodyPr horzOverflow="overflow" vert="horz" lIns="0" tIns="0" rIns="0" bIns="0" rtlCol="0">
                          <a:noAutofit/>
                        </wps:bodyPr>
                      </wps:wsp>
                      <wps:wsp>
                        <wps:cNvPr id="3590" name="Rectangle 3590"/>
                        <wps:cNvSpPr/>
                        <wps:spPr>
                          <a:xfrm>
                            <a:off x="135248" y="1179808"/>
                            <a:ext cx="928491" cy="193401"/>
                          </a:xfrm>
                          <a:prstGeom prst="rect">
                            <a:avLst/>
                          </a:prstGeom>
                          <a:ln>
                            <a:noFill/>
                          </a:ln>
                        </wps:spPr>
                        <wps:txbx>
                          <w:txbxContent>
                            <w:p w14:paraId="71BE4905" w14:textId="77777777" w:rsidR="00294FC8" w:rsidRDefault="00106299">
                              <w:pPr>
                                <w:spacing w:after="160" w:line="259" w:lineRule="auto"/>
                                <w:ind w:left="0" w:firstLine="0"/>
                              </w:pPr>
                              <w:r>
                                <w:rPr>
                                  <w:w w:val="124"/>
                                  <w:sz w:val="16"/>
                                </w:rPr>
                                <w:t>ServiceGroup</w:t>
                              </w:r>
                            </w:p>
                          </w:txbxContent>
                        </wps:txbx>
                        <wps:bodyPr horzOverflow="overflow" vert="horz" lIns="0" tIns="0" rIns="0" bIns="0" rtlCol="0">
                          <a:noAutofit/>
                        </wps:bodyPr>
                      </wps:wsp>
                      <wps:wsp>
                        <wps:cNvPr id="3591" name="Rectangle 3591"/>
                        <wps:cNvSpPr/>
                        <wps:spPr>
                          <a:xfrm>
                            <a:off x="1280495" y="1179808"/>
                            <a:ext cx="475297" cy="193401"/>
                          </a:xfrm>
                          <a:prstGeom prst="rect">
                            <a:avLst/>
                          </a:prstGeom>
                          <a:ln>
                            <a:noFill/>
                          </a:ln>
                        </wps:spPr>
                        <wps:txbx>
                          <w:txbxContent>
                            <w:p w14:paraId="38ADDB99" w14:textId="77777777" w:rsidR="00294FC8" w:rsidRDefault="00106299">
                              <w:pPr>
                                <w:spacing w:after="160" w:line="259" w:lineRule="auto"/>
                                <w:ind w:left="0" w:firstLine="0"/>
                              </w:pPr>
                              <w:r>
                                <w:rPr>
                                  <w:w w:val="126"/>
                                  <w:sz w:val="16"/>
                                </w:rPr>
                                <w:t>./bdxr-</w:t>
                              </w:r>
                            </w:p>
                          </w:txbxContent>
                        </wps:txbx>
                        <wps:bodyPr horzOverflow="overflow" vert="horz" lIns="0" tIns="0" rIns="0" bIns="0" rtlCol="0">
                          <a:noAutofit/>
                        </wps:bodyPr>
                      </wps:wsp>
                      <wps:wsp>
                        <wps:cNvPr id="3592" name="Rectangle 3592"/>
                        <wps:cNvSpPr/>
                        <wps:spPr>
                          <a:xfrm>
                            <a:off x="1280495" y="1346023"/>
                            <a:ext cx="1254303" cy="193401"/>
                          </a:xfrm>
                          <a:prstGeom prst="rect">
                            <a:avLst/>
                          </a:prstGeom>
                          <a:ln>
                            <a:noFill/>
                          </a:ln>
                        </wps:spPr>
                        <wps:txbx>
                          <w:txbxContent>
                            <w:p w14:paraId="0751D959" w14:textId="77777777" w:rsidR="00294FC8" w:rsidRDefault="00106299">
                              <w:pPr>
                                <w:spacing w:after="160" w:line="259" w:lineRule="auto"/>
                                <w:ind w:left="0" w:firstLine="0"/>
                              </w:pPr>
                              <w:r>
                                <w:rPr>
                                  <w:w w:val="127"/>
                                  <w:sz w:val="16"/>
                                </w:rPr>
                                <w:t>smp-2/[{identifier</w:t>
                              </w:r>
                            </w:p>
                          </w:txbxContent>
                        </wps:txbx>
                        <wps:bodyPr horzOverflow="overflow" vert="horz" lIns="0" tIns="0" rIns="0" bIns="0" rtlCol="0">
                          <a:noAutofit/>
                        </wps:bodyPr>
                      </wps:wsp>
                      <wps:wsp>
                        <wps:cNvPr id="3593" name="Rectangle 3593"/>
                        <wps:cNvSpPr/>
                        <wps:spPr>
                          <a:xfrm>
                            <a:off x="1280495" y="1512238"/>
                            <a:ext cx="739331" cy="193401"/>
                          </a:xfrm>
                          <a:prstGeom prst="rect">
                            <a:avLst/>
                          </a:prstGeom>
                          <a:ln>
                            <a:noFill/>
                          </a:ln>
                        </wps:spPr>
                        <wps:txbx>
                          <w:txbxContent>
                            <w:p w14:paraId="668ECFEE" w14:textId="77777777" w:rsidR="00294FC8" w:rsidRDefault="00106299">
                              <w:pPr>
                                <w:spacing w:after="160" w:line="259" w:lineRule="auto"/>
                                <w:ind w:left="0" w:firstLine="0"/>
                              </w:pPr>
                              <w:r>
                                <w:rPr>
                                  <w:w w:val="126"/>
                                  <w:sz w:val="16"/>
                                </w:rPr>
                                <w:t>scheme}::]</w:t>
                              </w:r>
                            </w:p>
                          </w:txbxContent>
                        </wps:txbx>
                        <wps:bodyPr horzOverflow="overflow" vert="horz" lIns="0" tIns="0" rIns="0" bIns="0" rtlCol="0">
                          <a:noAutofit/>
                        </wps:bodyPr>
                      </wps:wsp>
                      <wps:wsp>
                        <wps:cNvPr id="32193" name="Rectangle 32193"/>
                        <wps:cNvSpPr/>
                        <wps:spPr>
                          <a:xfrm>
                            <a:off x="2028028" y="1678453"/>
                            <a:ext cx="63822" cy="193401"/>
                          </a:xfrm>
                          <a:prstGeom prst="rect">
                            <a:avLst/>
                          </a:prstGeom>
                          <a:ln>
                            <a:noFill/>
                          </a:ln>
                        </wps:spPr>
                        <wps:txbx>
                          <w:txbxContent>
                            <w:p w14:paraId="15A8721F" w14:textId="77777777" w:rsidR="00294FC8" w:rsidRDefault="00106299">
                              <w:pPr>
                                <w:spacing w:after="160" w:line="259" w:lineRule="auto"/>
                                <w:ind w:left="0" w:firstLine="0"/>
                              </w:pPr>
                              <w:r>
                                <w:rPr>
                                  <w:w w:val="154"/>
                                  <w:sz w:val="16"/>
                                </w:rPr>
                                <w:t>}</w:t>
                              </w:r>
                            </w:p>
                          </w:txbxContent>
                        </wps:txbx>
                        <wps:bodyPr horzOverflow="overflow" vert="horz" lIns="0" tIns="0" rIns="0" bIns="0" rtlCol="0">
                          <a:noAutofit/>
                        </wps:bodyPr>
                      </wps:wsp>
                      <wps:wsp>
                        <wps:cNvPr id="32191" name="Rectangle 32191"/>
                        <wps:cNvSpPr/>
                        <wps:spPr>
                          <a:xfrm>
                            <a:off x="1280495" y="1678453"/>
                            <a:ext cx="63822" cy="193401"/>
                          </a:xfrm>
                          <a:prstGeom prst="rect">
                            <a:avLst/>
                          </a:prstGeom>
                          <a:ln>
                            <a:noFill/>
                          </a:ln>
                        </wps:spPr>
                        <wps:txbx>
                          <w:txbxContent>
                            <w:p w14:paraId="7041EF33" w14:textId="77777777" w:rsidR="00294FC8" w:rsidRDefault="00106299">
                              <w:pPr>
                                <w:spacing w:after="160" w:line="259" w:lineRule="auto"/>
                                <w:ind w:left="0" w:firstLine="0"/>
                              </w:pPr>
                              <w:r>
                                <w:rPr>
                                  <w:w w:val="154"/>
                                  <w:sz w:val="16"/>
                                </w:rPr>
                                <w:t>{</w:t>
                              </w:r>
                            </w:p>
                          </w:txbxContent>
                        </wps:txbx>
                        <wps:bodyPr horzOverflow="overflow" vert="horz" lIns="0" tIns="0" rIns="0" bIns="0" rtlCol="0">
                          <a:noAutofit/>
                        </wps:bodyPr>
                      </wps:wsp>
                      <wps:wsp>
                        <wps:cNvPr id="32194" name="Rectangle 32194"/>
                        <wps:cNvSpPr/>
                        <wps:spPr>
                          <a:xfrm>
                            <a:off x="1328502" y="1678453"/>
                            <a:ext cx="930342" cy="193401"/>
                          </a:xfrm>
                          <a:prstGeom prst="rect">
                            <a:avLst/>
                          </a:prstGeom>
                          <a:ln>
                            <a:noFill/>
                          </a:ln>
                        </wps:spPr>
                        <wps:txbx>
                          <w:txbxContent>
                            <w:p w14:paraId="20E538F7" w14:textId="77777777" w:rsidR="00294FC8" w:rsidRDefault="00106299">
                              <w:pPr>
                                <w:spacing w:after="160" w:line="259" w:lineRule="auto"/>
                                <w:ind w:left="0" w:firstLine="0"/>
                              </w:pPr>
                              <w:r>
                                <w:rPr>
                                  <w:w w:val="126"/>
                                  <w:sz w:val="16"/>
                                </w:rPr>
                                <w:t>participant</w:t>
                              </w:r>
                              <w:r>
                                <w:rPr>
                                  <w:spacing w:val="7"/>
                                  <w:w w:val="126"/>
                                  <w:sz w:val="16"/>
                                </w:rPr>
                                <w:t xml:space="preserve"> </w:t>
                              </w:r>
                              <w:r>
                                <w:rPr>
                                  <w:w w:val="126"/>
                                  <w:sz w:val="16"/>
                                </w:rPr>
                                <w:t>id</w:t>
                              </w:r>
                            </w:p>
                          </w:txbxContent>
                        </wps:txbx>
                        <wps:bodyPr horzOverflow="overflow" vert="horz" lIns="0" tIns="0" rIns="0" bIns="0" rtlCol="0">
                          <a:noAutofit/>
                        </wps:bodyPr>
                      </wps:wsp>
                      <wps:wsp>
                        <wps:cNvPr id="3595" name="Rectangle 3595"/>
                        <wps:cNvSpPr/>
                        <wps:spPr>
                          <a:xfrm>
                            <a:off x="1280495" y="1844668"/>
                            <a:ext cx="1249454" cy="193401"/>
                          </a:xfrm>
                          <a:prstGeom prst="rect">
                            <a:avLst/>
                          </a:prstGeom>
                          <a:ln>
                            <a:noFill/>
                          </a:ln>
                        </wps:spPr>
                        <wps:txbx>
                          <w:txbxContent>
                            <w:p w14:paraId="336E5820" w14:textId="77777777" w:rsidR="00294FC8" w:rsidRDefault="00106299">
                              <w:pPr>
                                <w:spacing w:after="160" w:line="259" w:lineRule="auto"/>
                                <w:ind w:left="0" w:firstLine="0"/>
                              </w:pPr>
                              <w:r>
                                <w:rPr>
                                  <w:w w:val="121"/>
                                  <w:sz w:val="16"/>
                                </w:rPr>
                                <w:t>See</w:t>
                              </w:r>
                              <w:r>
                                <w:rPr>
                                  <w:spacing w:val="7"/>
                                  <w:w w:val="121"/>
                                  <w:sz w:val="16"/>
                                </w:rPr>
                                <w:t xml:space="preserve"> </w:t>
                              </w:r>
                              <w:r>
                                <w:rPr>
                                  <w:w w:val="121"/>
                                  <w:sz w:val="16"/>
                                </w:rPr>
                                <w:t>section</w:t>
                              </w:r>
                              <w:r>
                                <w:rPr>
                                  <w:spacing w:val="7"/>
                                  <w:w w:val="121"/>
                                  <w:sz w:val="16"/>
                                </w:rPr>
                                <w:t xml:space="preserve"> </w:t>
                              </w:r>
                              <w:r>
                                <w:rPr>
                                  <w:w w:val="121"/>
                                  <w:sz w:val="16"/>
                                </w:rPr>
                                <w:t>3.6</w:t>
                              </w:r>
                              <w:r>
                                <w:rPr>
                                  <w:spacing w:val="7"/>
                                  <w:w w:val="121"/>
                                  <w:sz w:val="16"/>
                                </w:rPr>
                                <w:t xml:space="preserve"> </w:t>
                              </w:r>
                              <w:r>
                                <w:rPr>
                                  <w:w w:val="121"/>
                                  <w:sz w:val="16"/>
                                </w:rPr>
                                <w:t>for</w:t>
                              </w:r>
                            </w:p>
                          </w:txbxContent>
                        </wps:txbx>
                        <wps:bodyPr horzOverflow="overflow" vert="horz" lIns="0" tIns="0" rIns="0" bIns="0" rtlCol="0">
                          <a:noAutofit/>
                        </wps:bodyPr>
                      </wps:wsp>
                      <wps:wsp>
                        <wps:cNvPr id="32195" name="Rectangle 32195"/>
                        <wps:cNvSpPr/>
                        <wps:spPr>
                          <a:xfrm>
                            <a:off x="1280495" y="2010883"/>
                            <a:ext cx="63822" cy="193401"/>
                          </a:xfrm>
                          <a:prstGeom prst="rect">
                            <a:avLst/>
                          </a:prstGeom>
                          <a:ln>
                            <a:noFill/>
                          </a:ln>
                        </wps:spPr>
                        <wps:txbx>
                          <w:txbxContent>
                            <w:p w14:paraId="0E8F9C31" w14:textId="77777777" w:rsidR="00294FC8" w:rsidRDefault="00106299">
                              <w:pPr>
                                <w:spacing w:after="160" w:line="259" w:lineRule="auto"/>
                                <w:ind w:left="0" w:firstLine="0"/>
                              </w:pPr>
                              <w:r>
                                <w:rPr>
                                  <w:w w:val="154"/>
                                  <w:sz w:val="16"/>
                                </w:rPr>
                                <w:t>{</w:t>
                              </w:r>
                            </w:p>
                          </w:txbxContent>
                        </wps:txbx>
                        <wps:bodyPr horzOverflow="overflow" vert="horz" lIns="0" tIns="0" rIns="0" bIns="0" rtlCol="0">
                          <a:noAutofit/>
                        </wps:bodyPr>
                      </wps:wsp>
                      <wps:wsp>
                        <wps:cNvPr id="32196" name="Rectangle 32196"/>
                        <wps:cNvSpPr/>
                        <wps:spPr>
                          <a:xfrm>
                            <a:off x="2028028" y="2010883"/>
                            <a:ext cx="63822" cy="193401"/>
                          </a:xfrm>
                          <a:prstGeom prst="rect">
                            <a:avLst/>
                          </a:prstGeom>
                          <a:ln>
                            <a:noFill/>
                          </a:ln>
                        </wps:spPr>
                        <wps:txbx>
                          <w:txbxContent>
                            <w:p w14:paraId="450B83A9" w14:textId="77777777" w:rsidR="00294FC8" w:rsidRDefault="00106299">
                              <w:pPr>
                                <w:spacing w:after="160" w:line="259" w:lineRule="auto"/>
                                <w:ind w:left="0" w:firstLine="0"/>
                              </w:pPr>
                              <w:r>
                                <w:rPr>
                                  <w:w w:val="154"/>
                                  <w:sz w:val="16"/>
                                </w:rPr>
                                <w:t>}</w:t>
                              </w:r>
                            </w:p>
                          </w:txbxContent>
                        </wps:txbx>
                        <wps:bodyPr horzOverflow="overflow" vert="horz" lIns="0" tIns="0" rIns="0" bIns="0" rtlCol="0">
                          <a:noAutofit/>
                        </wps:bodyPr>
                      </wps:wsp>
                      <wps:wsp>
                        <wps:cNvPr id="32197" name="Rectangle 32197"/>
                        <wps:cNvSpPr/>
                        <wps:spPr>
                          <a:xfrm>
                            <a:off x="1328502" y="2010883"/>
                            <a:ext cx="930342" cy="193401"/>
                          </a:xfrm>
                          <a:prstGeom prst="rect">
                            <a:avLst/>
                          </a:prstGeom>
                          <a:ln>
                            <a:noFill/>
                          </a:ln>
                        </wps:spPr>
                        <wps:txbx>
                          <w:txbxContent>
                            <w:p w14:paraId="176B4C10" w14:textId="77777777" w:rsidR="00294FC8" w:rsidRDefault="00106299">
                              <w:pPr>
                                <w:spacing w:after="160" w:line="259" w:lineRule="auto"/>
                                <w:ind w:left="0" w:firstLine="0"/>
                              </w:pPr>
                              <w:r>
                                <w:rPr>
                                  <w:w w:val="126"/>
                                  <w:sz w:val="16"/>
                                </w:rPr>
                                <w:t>participant</w:t>
                              </w:r>
                              <w:r>
                                <w:rPr>
                                  <w:spacing w:val="7"/>
                                  <w:w w:val="126"/>
                                  <w:sz w:val="16"/>
                                </w:rPr>
                                <w:t xml:space="preserve"> </w:t>
                              </w:r>
                              <w:r>
                                <w:rPr>
                                  <w:w w:val="126"/>
                                  <w:sz w:val="16"/>
                                </w:rPr>
                                <w:t>id</w:t>
                              </w:r>
                            </w:p>
                          </w:txbxContent>
                        </wps:txbx>
                        <wps:bodyPr horzOverflow="overflow" vert="horz" lIns="0" tIns="0" rIns="0" bIns="0" rtlCol="0">
                          <a:noAutofit/>
                        </wps:bodyPr>
                      </wps:wsp>
                      <wps:wsp>
                        <wps:cNvPr id="3597" name="Rectangle 3597"/>
                        <wps:cNvSpPr/>
                        <wps:spPr>
                          <a:xfrm>
                            <a:off x="1280495" y="2177097"/>
                            <a:ext cx="471208" cy="193401"/>
                          </a:xfrm>
                          <a:prstGeom prst="rect">
                            <a:avLst/>
                          </a:prstGeom>
                          <a:ln>
                            <a:noFill/>
                          </a:ln>
                        </wps:spPr>
                        <wps:txbx>
                          <w:txbxContent>
                            <w:p w14:paraId="7EC6A578" w14:textId="77777777" w:rsidR="00294FC8" w:rsidRDefault="00106299">
                              <w:pPr>
                                <w:spacing w:after="160" w:line="259" w:lineRule="auto"/>
                                <w:ind w:left="0" w:firstLine="0"/>
                              </w:pPr>
                              <w:r>
                                <w:rPr>
                                  <w:w w:val="123"/>
                                  <w:sz w:val="16"/>
                                </w:rPr>
                                <w:t>format</w:t>
                              </w:r>
                            </w:p>
                          </w:txbxContent>
                        </wps:txbx>
                        <wps:bodyPr horzOverflow="overflow" vert="horz" lIns="0" tIns="0" rIns="0" bIns="0" rtlCol="0">
                          <a:noAutofit/>
                        </wps:bodyPr>
                      </wps:wsp>
                      <wps:wsp>
                        <wps:cNvPr id="3598" name="Rectangle 3598"/>
                        <wps:cNvSpPr/>
                        <wps:spPr>
                          <a:xfrm>
                            <a:off x="2496609" y="1179808"/>
                            <a:ext cx="253162" cy="193401"/>
                          </a:xfrm>
                          <a:prstGeom prst="rect">
                            <a:avLst/>
                          </a:prstGeom>
                          <a:ln>
                            <a:noFill/>
                          </a:ln>
                        </wps:spPr>
                        <wps:txbx>
                          <w:txbxContent>
                            <w:p w14:paraId="5B90FE9E" w14:textId="77777777" w:rsidR="00294FC8" w:rsidRDefault="00106299">
                              <w:pPr>
                                <w:spacing w:after="160" w:line="259" w:lineRule="auto"/>
                                <w:ind w:left="0" w:firstLine="0"/>
                              </w:pPr>
                              <w:r>
                                <w:rPr>
                                  <w:w w:val="114"/>
                                  <w:sz w:val="16"/>
                                </w:rPr>
                                <w:t>GET</w:t>
                              </w:r>
                            </w:p>
                          </w:txbxContent>
                        </wps:txbx>
                        <wps:bodyPr horzOverflow="overflow" vert="horz" lIns="0" tIns="0" rIns="0" bIns="0" rtlCol="0">
                          <a:noAutofit/>
                        </wps:bodyPr>
                      </wps:wsp>
                      <wps:wsp>
                        <wps:cNvPr id="32185" name="Rectangle 32185"/>
                        <wps:cNvSpPr/>
                        <wps:spPr>
                          <a:xfrm>
                            <a:off x="3308073" y="1179808"/>
                            <a:ext cx="76670" cy="193401"/>
                          </a:xfrm>
                          <a:prstGeom prst="rect">
                            <a:avLst/>
                          </a:prstGeom>
                          <a:ln>
                            <a:noFill/>
                          </a:ln>
                        </wps:spPr>
                        <wps:txbx>
                          <w:txbxContent>
                            <w:p w14:paraId="55E20D69" w14:textId="77777777" w:rsidR="00294FC8" w:rsidRDefault="00106299">
                              <w:pPr>
                                <w:spacing w:after="160" w:line="259" w:lineRule="auto"/>
                                <w:ind w:left="0" w:firstLine="0"/>
                              </w:pPr>
                              <w:r>
                                <w:rPr>
                                  <w:w w:val="111"/>
                                  <w:sz w:val="16"/>
                                </w:rPr>
                                <w:t>&lt;</w:t>
                              </w:r>
                            </w:p>
                          </w:txbxContent>
                        </wps:txbx>
                        <wps:bodyPr horzOverflow="overflow" vert="horz" lIns="0" tIns="0" rIns="0" bIns="0" rtlCol="0">
                          <a:noAutofit/>
                        </wps:bodyPr>
                      </wps:wsp>
                      <wps:wsp>
                        <wps:cNvPr id="32187" name="Rectangle 32187"/>
                        <wps:cNvSpPr/>
                        <wps:spPr>
                          <a:xfrm>
                            <a:off x="3365688" y="1179808"/>
                            <a:ext cx="928699" cy="193401"/>
                          </a:xfrm>
                          <a:prstGeom prst="rect">
                            <a:avLst/>
                          </a:prstGeom>
                          <a:ln>
                            <a:noFill/>
                          </a:ln>
                        </wps:spPr>
                        <wps:txbx>
                          <w:txbxContent>
                            <w:p w14:paraId="36AB5806" w14:textId="77777777" w:rsidR="00294FC8" w:rsidRDefault="00106299">
                              <w:pPr>
                                <w:spacing w:after="160" w:line="259" w:lineRule="auto"/>
                                <w:ind w:left="0" w:firstLine="0"/>
                              </w:pPr>
                              <w:r>
                                <w:rPr>
                                  <w:w w:val="124"/>
                                  <w:sz w:val="16"/>
                                </w:rPr>
                                <w:t>ServiceGroup</w:t>
                              </w:r>
                            </w:p>
                          </w:txbxContent>
                        </wps:txbx>
                        <wps:bodyPr horzOverflow="overflow" vert="horz" lIns="0" tIns="0" rIns="0" bIns="0" rtlCol="0">
                          <a:noAutofit/>
                        </wps:bodyPr>
                      </wps:wsp>
                      <wps:wsp>
                        <wps:cNvPr id="32186" name="Rectangle 32186"/>
                        <wps:cNvSpPr/>
                        <wps:spPr>
                          <a:xfrm>
                            <a:off x="4063926" y="1179808"/>
                            <a:ext cx="74459" cy="193401"/>
                          </a:xfrm>
                          <a:prstGeom prst="rect">
                            <a:avLst/>
                          </a:prstGeom>
                          <a:ln>
                            <a:noFill/>
                          </a:ln>
                        </wps:spPr>
                        <wps:txbx>
                          <w:txbxContent>
                            <w:p w14:paraId="0BE1A274" w14:textId="77777777" w:rsidR="00294FC8" w:rsidRDefault="00106299">
                              <w:pPr>
                                <w:spacing w:after="160" w:line="259" w:lineRule="auto"/>
                                <w:ind w:left="0" w:firstLine="0"/>
                              </w:pPr>
                              <w:r>
                                <w:rPr>
                                  <w:w w:val="108"/>
                                  <w:sz w:val="16"/>
                                </w:rPr>
                                <w:t>&gt;</w:t>
                              </w:r>
                            </w:p>
                          </w:txbxContent>
                        </wps:txbx>
                        <wps:bodyPr horzOverflow="overflow" vert="horz" lIns="0" tIns="0" rIns="0" bIns="0" rtlCol="0">
                          <a:noAutofit/>
                        </wps:bodyPr>
                      </wps:wsp>
                      <wps:wsp>
                        <wps:cNvPr id="32188" name="Rectangle 32188"/>
                        <wps:cNvSpPr/>
                        <wps:spPr>
                          <a:xfrm>
                            <a:off x="4568141" y="1179808"/>
                            <a:ext cx="252941" cy="193401"/>
                          </a:xfrm>
                          <a:prstGeom prst="rect">
                            <a:avLst/>
                          </a:prstGeom>
                          <a:ln>
                            <a:noFill/>
                          </a:ln>
                        </wps:spPr>
                        <wps:txbx>
                          <w:txbxContent>
                            <w:p w14:paraId="31574491" w14:textId="77777777" w:rsidR="00294FC8" w:rsidRDefault="00106299">
                              <w:pPr>
                                <w:spacing w:after="160" w:line="259" w:lineRule="auto"/>
                                <w:ind w:left="0" w:firstLine="0"/>
                              </w:pPr>
                              <w:r>
                                <w:rPr>
                                  <w:w w:val="120"/>
                                  <w:sz w:val="16"/>
                                </w:rPr>
                                <w:t>200</w:t>
                              </w:r>
                            </w:p>
                          </w:txbxContent>
                        </wps:txbx>
                        <wps:bodyPr horzOverflow="overflow" vert="horz" lIns="0" tIns="0" rIns="0" bIns="0" rtlCol="0">
                          <a:noAutofit/>
                        </wps:bodyPr>
                      </wps:wsp>
                      <wps:wsp>
                        <wps:cNvPr id="32189" name="Rectangle 32189"/>
                        <wps:cNvSpPr/>
                        <wps:spPr>
                          <a:xfrm>
                            <a:off x="4758271" y="1179808"/>
                            <a:ext cx="369879" cy="193401"/>
                          </a:xfrm>
                          <a:prstGeom prst="rect">
                            <a:avLst/>
                          </a:prstGeom>
                          <a:ln>
                            <a:noFill/>
                          </a:ln>
                        </wps:spPr>
                        <wps:txbx>
                          <w:txbxContent>
                            <w:p w14:paraId="7BA38CB0" w14:textId="77777777" w:rsidR="00294FC8" w:rsidRDefault="00106299">
                              <w:pPr>
                                <w:spacing w:after="160" w:line="259" w:lineRule="auto"/>
                                <w:ind w:left="0" w:firstLine="0"/>
                              </w:pPr>
                              <w:r>
                                <w:rPr>
                                  <w:w w:val="117"/>
                                  <w:sz w:val="16"/>
                                </w:rPr>
                                <w:t>;</w:t>
                              </w:r>
                              <w:r>
                                <w:rPr>
                                  <w:spacing w:val="7"/>
                                  <w:w w:val="117"/>
                                  <w:sz w:val="16"/>
                                </w:rPr>
                                <w:t xml:space="preserve"> </w:t>
                              </w:r>
                              <w:r>
                                <w:rPr>
                                  <w:w w:val="117"/>
                                  <w:sz w:val="16"/>
                                </w:rPr>
                                <w:t>500;</w:t>
                              </w:r>
                            </w:p>
                          </w:txbxContent>
                        </wps:txbx>
                        <wps:bodyPr horzOverflow="overflow" vert="horz" lIns="0" tIns="0" rIns="0" bIns="0" rtlCol="0">
                          <a:noAutofit/>
                        </wps:bodyPr>
                      </wps:wsp>
                      <wps:wsp>
                        <wps:cNvPr id="3601" name="Rectangle 3601"/>
                        <wps:cNvSpPr/>
                        <wps:spPr>
                          <a:xfrm>
                            <a:off x="4568141" y="1346023"/>
                            <a:ext cx="260512" cy="193401"/>
                          </a:xfrm>
                          <a:prstGeom prst="rect">
                            <a:avLst/>
                          </a:prstGeom>
                          <a:ln>
                            <a:noFill/>
                          </a:ln>
                        </wps:spPr>
                        <wps:txbx>
                          <w:txbxContent>
                            <w:p w14:paraId="1506529B" w14:textId="77777777" w:rsidR="00294FC8" w:rsidRDefault="00106299">
                              <w:pPr>
                                <w:spacing w:after="160" w:line="259" w:lineRule="auto"/>
                                <w:ind w:left="0" w:firstLine="0"/>
                              </w:pPr>
                              <w:r>
                                <w:rPr>
                                  <w:w w:val="124"/>
                                  <w:sz w:val="16"/>
                                </w:rPr>
                                <w:t>404</w:t>
                              </w:r>
                            </w:p>
                          </w:txbxContent>
                        </wps:txbx>
                        <wps:bodyPr horzOverflow="overflow" vert="horz" lIns="0" tIns="0" rIns="0" bIns="0" rtlCol="0">
                          <a:noAutofit/>
                        </wps:bodyPr>
                      </wps:wsp>
                      <wps:wsp>
                        <wps:cNvPr id="3602" name="Rectangle 3602"/>
                        <wps:cNvSpPr/>
                        <wps:spPr>
                          <a:xfrm>
                            <a:off x="5380011" y="1179808"/>
                            <a:ext cx="644882" cy="193401"/>
                          </a:xfrm>
                          <a:prstGeom prst="rect">
                            <a:avLst/>
                          </a:prstGeom>
                          <a:ln>
                            <a:noFill/>
                          </a:ln>
                        </wps:spPr>
                        <wps:txbx>
                          <w:txbxContent>
                            <w:p w14:paraId="287BB975" w14:textId="77777777" w:rsidR="00294FC8" w:rsidRDefault="00106299">
                              <w:pPr>
                                <w:spacing w:after="160" w:line="259" w:lineRule="auto"/>
                                <w:ind w:left="0" w:firstLine="0"/>
                              </w:pPr>
                              <w:r>
                                <w:rPr>
                                  <w:w w:val="121"/>
                                  <w:sz w:val="16"/>
                                </w:rPr>
                                <w:t>Holds</w:t>
                              </w:r>
                              <w:r>
                                <w:rPr>
                                  <w:spacing w:val="7"/>
                                  <w:w w:val="121"/>
                                  <w:sz w:val="16"/>
                                </w:rPr>
                                <w:t xml:space="preserve"> </w:t>
                              </w:r>
                              <w:r>
                                <w:rPr>
                                  <w:w w:val="121"/>
                                  <w:sz w:val="16"/>
                                </w:rPr>
                                <w:t>the</w:t>
                              </w:r>
                            </w:p>
                          </w:txbxContent>
                        </wps:txbx>
                        <wps:bodyPr horzOverflow="overflow" vert="horz" lIns="0" tIns="0" rIns="0" bIns="0" rtlCol="0">
                          <a:noAutofit/>
                        </wps:bodyPr>
                      </wps:wsp>
                      <wps:wsp>
                        <wps:cNvPr id="3603" name="Rectangle 3603"/>
                        <wps:cNvSpPr/>
                        <wps:spPr>
                          <a:xfrm>
                            <a:off x="5380011" y="1346023"/>
                            <a:ext cx="752331" cy="193401"/>
                          </a:xfrm>
                          <a:prstGeom prst="rect">
                            <a:avLst/>
                          </a:prstGeom>
                          <a:ln>
                            <a:noFill/>
                          </a:ln>
                        </wps:spPr>
                        <wps:txbx>
                          <w:txbxContent>
                            <w:p w14:paraId="1E80071E" w14:textId="77777777" w:rsidR="00294FC8" w:rsidRDefault="00106299">
                              <w:pPr>
                                <w:spacing w:after="160" w:line="259" w:lineRule="auto"/>
                                <w:ind w:left="0" w:firstLine="0"/>
                              </w:pPr>
                              <w:r>
                                <w:rPr>
                                  <w:w w:val="124"/>
                                  <w:sz w:val="16"/>
                                </w:rPr>
                                <w:t>Participant</w:t>
                              </w:r>
                            </w:p>
                          </w:txbxContent>
                        </wps:txbx>
                        <wps:bodyPr horzOverflow="overflow" vert="horz" lIns="0" tIns="0" rIns="0" bIns="0" rtlCol="0">
                          <a:noAutofit/>
                        </wps:bodyPr>
                      </wps:wsp>
                      <wps:wsp>
                        <wps:cNvPr id="3604" name="Rectangle 3604"/>
                        <wps:cNvSpPr/>
                        <wps:spPr>
                          <a:xfrm>
                            <a:off x="5380011" y="1512238"/>
                            <a:ext cx="1035055" cy="193401"/>
                          </a:xfrm>
                          <a:prstGeom prst="rect">
                            <a:avLst/>
                          </a:prstGeom>
                          <a:ln>
                            <a:noFill/>
                          </a:ln>
                        </wps:spPr>
                        <wps:txbx>
                          <w:txbxContent>
                            <w:p w14:paraId="326D8FE5" w14:textId="77777777" w:rsidR="00294FC8" w:rsidRDefault="00106299">
                              <w:pPr>
                                <w:spacing w:after="160" w:line="259" w:lineRule="auto"/>
                                <w:ind w:left="0" w:firstLine="0"/>
                              </w:pPr>
                              <w:r>
                                <w:rPr>
                                  <w:w w:val="118"/>
                                  <w:sz w:val="16"/>
                                </w:rPr>
                                <w:t>Identifier</w:t>
                              </w:r>
                              <w:r>
                                <w:rPr>
                                  <w:spacing w:val="7"/>
                                  <w:w w:val="118"/>
                                  <w:sz w:val="16"/>
                                </w:rPr>
                                <w:t xml:space="preserve"> </w:t>
                              </w:r>
                              <w:r>
                                <w:rPr>
                                  <w:w w:val="118"/>
                                  <w:sz w:val="16"/>
                                </w:rPr>
                                <w:t>of</w:t>
                              </w:r>
                              <w:r>
                                <w:rPr>
                                  <w:spacing w:val="7"/>
                                  <w:w w:val="118"/>
                                  <w:sz w:val="16"/>
                                </w:rPr>
                                <w:t xml:space="preserve"> </w:t>
                              </w:r>
                              <w:r>
                                <w:rPr>
                                  <w:w w:val="118"/>
                                  <w:sz w:val="16"/>
                                </w:rPr>
                                <w:t>the</w:t>
                              </w:r>
                            </w:p>
                          </w:txbxContent>
                        </wps:txbx>
                        <wps:bodyPr horzOverflow="overflow" vert="horz" lIns="0" tIns="0" rIns="0" bIns="0" rtlCol="0">
                          <a:noAutofit/>
                        </wps:bodyPr>
                      </wps:wsp>
                      <wps:wsp>
                        <wps:cNvPr id="3605" name="Rectangle 3605"/>
                        <wps:cNvSpPr/>
                        <wps:spPr>
                          <a:xfrm>
                            <a:off x="5380011" y="1678453"/>
                            <a:ext cx="1076278" cy="193401"/>
                          </a:xfrm>
                          <a:prstGeom prst="rect">
                            <a:avLst/>
                          </a:prstGeom>
                          <a:ln>
                            <a:noFill/>
                          </a:ln>
                        </wps:spPr>
                        <wps:txbx>
                          <w:txbxContent>
                            <w:p w14:paraId="278F860E" w14:textId="77777777" w:rsidR="00294FC8" w:rsidRDefault="00106299">
                              <w:pPr>
                                <w:spacing w:after="160" w:line="259" w:lineRule="auto"/>
                                <w:ind w:left="0" w:firstLine="0"/>
                              </w:pPr>
                              <w:r>
                                <w:rPr>
                                  <w:w w:val="125"/>
                                  <w:sz w:val="16"/>
                                </w:rPr>
                                <w:t>recipient,</w:t>
                              </w:r>
                              <w:r>
                                <w:rPr>
                                  <w:spacing w:val="7"/>
                                  <w:w w:val="125"/>
                                  <w:sz w:val="16"/>
                                </w:rPr>
                                <w:t xml:space="preserve"> </w:t>
                              </w:r>
                              <w:r>
                                <w:rPr>
                                  <w:w w:val="125"/>
                                  <w:sz w:val="16"/>
                                </w:rPr>
                                <w:t>and</w:t>
                              </w:r>
                              <w:r>
                                <w:rPr>
                                  <w:spacing w:val="7"/>
                                  <w:w w:val="125"/>
                                  <w:sz w:val="16"/>
                                </w:rPr>
                                <w:t xml:space="preserve"> </w:t>
                              </w:r>
                              <w:r>
                                <w:rPr>
                                  <w:w w:val="125"/>
                                  <w:sz w:val="16"/>
                                </w:rPr>
                                <w:t>a</w:t>
                              </w:r>
                            </w:p>
                          </w:txbxContent>
                        </wps:txbx>
                        <wps:bodyPr horzOverflow="overflow" vert="horz" lIns="0" tIns="0" rIns="0" bIns="0" rtlCol="0">
                          <a:noAutofit/>
                        </wps:bodyPr>
                      </wps:wsp>
                      <wps:wsp>
                        <wps:cNvPr id="3606" name="Rectangle 3606"/>
                        <wps:cNvSpPr/>
                        <wps:spPr>
                          <a:xfrm>
                            <a:off x="5380011" y="1844668"/>
                            <a:ext cx="1133841" cy="193401"/>
                          </a:xfrm>
                          <a:prstGeom prst="rect">
                            <a:avLst/>
                          </a:prstGeom>
                          <a:ln>
                            <a:noFill/>
                          </a:ln>
                        </wps:spPr>
                        <wps:txbx>
                          <w:txbxContent>
                            <w:p w14:paraId="22B908DB" w14:textId="77777777" w:rsidR="00294FC8" w:rsidRDefault="00106299">
                              <w:pPr>
                                <w:spacing w:after="160" w:line="259" w:lineRule="auto"/>
                                <w:ind w:left="0" w:firstLine="0"/>
                              </w:pPr>
                              <w:r>
                                <w:rPr>
                                  <w:w w:val="122"/>
                                  <w:sz w:val="16"/>
                                </w:rPr>
                                <w:t>list</w:t>
                              </w:r>
                              <w:r>
                                <w:rPr>
                                  <w:spacing w:val="7"/>
                                  <w:w w:val="122"/>
                                  <w:sz w:val="16"/>
                                </w:rPr>
                                <w:t xml:space="preserve"> </w:t>
                              </w:r>
                              <w:r>
                                <w:rPr>
                                  <w:w w:val="122"/>
                                  <w:sz w:val="16"/>
                                </w:rPr>
                                <w:t>of</w:t>
                              </w:r>
                              <w:r>
                                <w:rPr>
                                  <w:spacing w:val="7"/>
                                  <w:w w:val="122"/>
                                  <w:sz w:val="16"/>
                                </w:rPr>
                                <w:t xml:space="preserve"> </w:t>
                              </w:r>
                              <w:r>
                                <w:rPr>
                                  <w:w w:val="122"/>
                                  <w:sz w:val="16"/>
                                </w:rPr>
                                <w:t>references</w:t>
                              </w:r>
                            </w:p>
                          </w:txbxContent>
                        </wps:txbx>
                        <wps:bodyPr horzOverflow="overflow" vert="horz" lIns="0" tIns="0" rIns="0" bIns="0" rtlCol="0">
                          <a:noAutofit/>
                        </wps:bodyPr>
                      </wps:wsp>
                      <wps:wsp>
                        <wps:cNvPr id="3607" name="Rectangle 3607"/>
                        <wps:cNvSpPr/>
                        <wps:spPr>
                          <a:xfrm>
                            <a:off x="5380011" y="2010883"/>
                            <a:ext cx="846019" cy="193401"/>
                          </a:xfrm>
                          <a:prstGeom prst="rect">
                            <a:avLst/>
                          </a:prstGeom>
                          <a:ln>
                            <a:noFill/>
                          </a:ln>
                        </wps:spPr>
                        <wps:txbx>
                          <w:txbxContent>
                            <w:p w14:paraId="14EEC824" w14:textId="77777777" w:rsidR="00294FC8" w:rsidRDefault="00106299">
                              <w:pPr>
                                <w:spacing w:after="160" w:line="259" w:lineRule="auto"/>
                                <w:ind w:left="0" w:firstLine="0"/>
                              </w:pPr>
                              <w:r>
                                <w:rPr>
                                  <w:w w:val="123"/>
                                  <w:sz w:val="16"/>
                                </w:rPr>
                                <w:t>to</w:t>
                              </w:r>
                              <w:r>
                                <w:rPr>
                                  <w:spacing w:val="7"/>
                                  <w:w w:val="123"/>
                                  <w:sz w:val="16"/>
                                </w:rPr>
                                <w:t xml:space="preserve"> </w:t>
                              </w:r>
                              <w:r>
                                <w:rPr>
                                  <w:w w:val="123"/>
                                  <w:sz w:val="16"/>
                                </w:rPr>
                                <w:t>individual</w:t>
                              </w:r>
                            </w:p>
                          </w:txbxContent>
                        </wps:txbx>
                        <wps:bodyPr horzOverflow="overflow" vert="horz" lIns="0" tIns="0" rIns="0" bIns="0" rtlCol="0">
                          <a:noAutofit/>
                        </wps:bodyPr>
                      </wps:wsp>
                      <wps:wsp>
                        <wps:cNvPr id="3608" name="Rectangle 3608"/>
                        <wps:cNvSpPr/>
                        <wps:spPr>
                          <a:xfrm>
                            <a:off x="5380011" y="2177097"/>
                            <a:ext cx="1178062" cy="193401"/>
                          </a:xfrm>
                          <a:prstGeom prst="rect">
                            <a:avLst/>
                          </a:prstGeom>
                          <a:ln>
                            <a:noFill/>
                          </a:ln>
                        </wps:spPr>
                        <wps:txbx>
                          <w:txbxContent>
                            <w:p w14:paraId="10C9C060" w14:textId="77777777" w:rsidR="00294FC8" w:rsidRDefault="00106299">
                              <w:pPr>
                                <w:spacing w:after="160" w:line="259" w:lineRule="auto"/>
                                <w:ind w:left="0" w:firstLine="0"/>
                              </w:pPr>
                              <w:r>
                                <w:rPr>
                                  <w:w w:val="125"/>
                                  <w:sz w:val="16"/>
                                </w:rPr>
                                <w:t>ServiceMetadata</w:t>
                              </w:r>
                            </w:p>
                          </w:txbxContent>
                        </wps:txbx>
                        <wps:bodyPr horzOverflow="overflow" vert="horz" lIns="0" tIns="0" rIns="0" bIns="0" rtlCol="0">
                          <a:noAutofit/>
                        </wps:bodyPr>
                      </wps:wsp>
                      <wps:wsp>
                        <wps:cNvPr id="3609" name="Rectangle 3609"/>
                        <wps:cNvSpPr/>
                        <wps:spPr>
                          <a:xfrm>
                            <a:off x="5380011" y="2343312"/>
                            <a:ext cx="998392" cy="193401"/>
                          </a:xfrm>
                          <a:prstGeom prst="rect">
                            <a:avLst/>
                          </a:prstGeom>
                          <a:ln>
                            <a:noFill/>
                          </a:ln>
                        </wps:spPr>
                        <wps:txbx>
                          <w:txbxContent>
                            <w:p w14:paraId="59C4B338" w14:textId="77777777" w:rsidR="00294FC8" w:rsidRDefault="00106299">
                              <w:pPr>
                                <w:spacing w:after="160" w:line="259" w:lineRule="auto"/>
                                <w:ind w:left="0" w:firstLine="0"/>
                              </w:pPr>
                              <w:r>
                                <w:rPr>
                                  <w:w w:val="125"/>
                                  <w:sz w:val="16"/>
                                </w:rPr>
                                <w:t>resources</w:t>
                              </w:r>
                              <w:r>
                                <w:rPr>
                                  <w:spacing w:val="7"/>
                                  <w:w w:val="125"/>
                                  <w:sz w:val="16"/>
                                </w:rPr>
                                <w:t xml:space="preserve"> </w:t>
                              </w:r>
                              <w:r>
                                <w:rPr>
                                  <w:w w:val="125"/>
                                  <w:sz w:val="16"/>
                                </w:rPr>
                                <w:t>that</w:t>
                              </w:r>
                            </w:p>
                          </w:txbxContent>
                        </wps:txbx>
                        <wps:bodyPr horzOverflow="overflow" vert="horz" lIns="0" tIns="0" rIns="0" bIns="0" rtlCol="0">
                          <a:noAutofit/>
                        </wps:bodyPr>
                      </wps:wsp>
                      <wps:wsp>
                        <wps:cNvPr id="3610" name="Rectangle 3610"/>
                        <wps:cNvSpPr/>
                        <wps:spPr>
                          <a:xfrm>
                            <a:off x="5380011" y="2509527"/>
                            <a:ext cx="1033922" cy="193401"/>
                          </a:xfrm>
                          <a:prstGeom prst="rect">
                            <a:avLst/>
                          </a:prstGeom>
                          <a:ln>
                            <a:noFill/>
                          </a:ln>
                        </wps:spPr>
                        <wps:txbx>
                          <w:txbxContent>
                            <w:p w14:paraId="5D82209C" w14:textId="77777777" w:rsidR="00294FC8" w:rsidRDefault="00106299">
                              <w:pPr>
                                <w:spacing w:after="160" w:line="259" w:lineRule="auto"/>
                                <w:ind w:left="0" w:firstLine="0"/>
                              </w:pPr>
                              <w:r>
                                <w:rPr>
                                  <w:w w:val="130"/>
                                  <w:sz w:val="16"/>
                                </w:rPr>
                                <w:t>are</w:t>
                              </w:r>
                              <w:r>
                                <w:rPr>
                                  <w:spacing w:val="7"/>
                                  <w:w w:val="130"/>
                                  <w:sz w:val="16"/>
                                </w:rPr>
                                <w:t xml:space="preserve"> </w:t>
                              </w:r>
                              <w:r>
                                <w:rPr>
                                  <w:w w:val="130"/>
                                  <w:sz w:val="16"/>
                                </w:rPr>
                                <w:t>associated</w:t>
                              </w:r>
                            </w:p>
                          </w:txbxContent>
                        </wps:txbx>
                        <wps:bodyPr horzOverflow="overflow" vert="horz" lIns="0" tIns="0" rIns="0" bIns="0" rtlCol="0">
                          <a:noAutofit/>
                        </wps:bodyPr>
                      </wps:wsp>
                      <wps:wsp>
                        <wps:cNvPr id="3611" name="Rectangle 3611"/>
                        <wps:cNvSpPr/>
                        <wps:spPr>
                          <a:xfrm>
                            <a:off x="5380011" y="2675742"/>
                            <a:ext cx="605401" cy="193402"/>
                          </a:xfrm>
                          <a:prstGeom prst="rect">
                            <a:avLst/>
                          </a:prstGeom>
                          <a:ln>
                            <a:noFill/>
                          </a:ln>
                        </wps:spPr>
                        <wps:txbx>
                          <w:txbxContent>
                            <w:p w14:paraId="378DA449" w14:textId="77777777" w:rsidR="00294FC8" w:rsidRDefault="00106299">
                              <w:pPr>
                                <w:spacing w:after="160" w:line="259" w:lineRule="auto"/>
                                <w:ind w:left="0" w:firstLine="0"/>
                              </w:pPr>
                              <w:r>
                                <w:rPr>
                                  <w:w w:val="120"/>
                                  <w:sz w:val="16"/>
                                </w:rPr>
                                <w:t>with</w:t>
                              </w:r>
                              <w:r>
                                <w:rPr>
                                  <w:spacing w:val="7"/>
                                  <w:w w:val="120"/>
                                  <w:sz w:val="16"/>
                                </w:rPr>
                                <w:t xml:space="preserve"> </w:t>
                              </w:r>
                              <w:r>
                                <w:rPr>
                                  <w:w w:val="120"/>
                                  <w:sz w:val="16"/>
                                </w:rPr>
                                <w:t>that</w:t>
                              </w:r>
                            </w:p>
                          </w:txbxContent>
                        </wps:txbx>
                        <wps:bodyPr horzOverflow="overflow" vert="horz" lIns="0" tIns="0" rIns="0" bIns="0" rtlCol="0">
                          <a:noAutofit/>
                        </wps:bodyPr>
                      </wps:wsp>
                      <wps:wsp>
                        <wps:cNvPr id="3612" name="Rectangle 3612"/>
                        <wps:cNvSpPr/>
                        <wps:spPr>
                          <a:xfrm>
                            <a:off x="5380011" y="2841957"/>
                            <a:ext cx="765868" cy="193402"/>
                          </a:xfrm>
                          <a:prstGeom prst="rect">
                            <a:avLst/>
                          </a:prstGeom>
                          <a:ln>
                            <a:noFill/>
                          </a:ln>
                        </wps:spPr>
                        <wps:txbx>
                          <w:txbxContent>
                            <w:p w14:paraId="04B1BBDE" w14:textId="77777777" w:rsidR="00294FC8" w:rsidRDefault="00106299">
                              <w:pPr>
                                <w:spacing w:after="160" w:line="259" w:lineRule="auto"/>
                                <w:ind w:left="0" w:firstLine="0"/>
                              </w:pPr>
                              <w:r>
                                <w:rPr>
                                  <w:w w:val="126"/>
                                  <w:sz w:val="16"/>
                                </w:rPr>
                                <w:t>participant</w:t>
                              </w:r>
                            </w:p>
                          </w:txbxContent>
                        </wps:txbx>
                        <wps:bodyPr horzOverflow="overflow" vert="horz" lIns="0" tIns="0" rIns="0" bIns="0" rtlCol="0">
                          <a:noAutofit/>
                        </wps:bodyPr>
                      </wps:wsp>
                      <wps:wsp>
                        <wps:cNvPr id="3613" name="Rectangle 3613"/>
                        <wps:cNvSpPr/>
                        <wps:spPr>
                          <a:xfrm>
                            <a:off x="5380011" y="3008172"/>
                            <a:ext cx="631593" cy="193402"/>
                          </a:xfrm>
                          <a:prstGeom prst="rect">
                            <a:avLst/>
                          </a:prstGeom>
                          <a:ln>
                            <a:noFill/>
                          </a:ln>
                        </wps:spPr>
                        <wps:txbx>
                          <w:txbxContent>
                            <w:p w14:paraId="3A7A196D" w14:textId="77777777" w:rsidR="00294FC8" w:rsidRDefault="00106299">
                              <w:pPr>
                                <w:spacing w:after="160" w:line="259" w:lineRule="auto"/>
                                <w:ind w:left="0" w:firstLine="0"/>
                              </w:pPr>
                              <w:r>
                                <w:rPr>
                                  <w:w w:val="116"/>
                                  <w:sz w:val="16"/>
                                </w:rPr>
                                <w:t>identifier.</w:t>
                              </w:r>
                            </w:p>
                          </w:txbxContent>
                        </wps:txbx>
                        <wps:bodyPr horzOverflow="overflow" vert="horz" lIns="0" tIns="0" rIns="0" bIns="0" rtlCol="0">
                          <a:noAutofit/>
                        </wps:bodyPr>
                      </wps:wsp>
                      <wps:wsp>
                        <wps:cNvPr id="3614" name="Rectangle 3614"/>
                        <wps:cNvSpPr/>
                        <wps:spPr>
                          <a:xfrm>
                            <a:off x="135248" y="3374548"/>
                            <a:ext cx="1178061" cy="193402"/>
                          </a:xfrm>
                          <a:prstGeom prst="rect">
                            <a:avLst/>
                          </a:prstGeom>
                          <a:ln>
                            <a:noFill/>
                          </a:ln>
                        </wps:spPr>
                        <wps:txbx>
                          <w:txbxContent>
                            <w:p w14:paraId="7CEAC68A" w14:textId="77777777" w:rsidR="00294FC8" w:rsidRDefault="00106299">
                              <w:pPr>
                                <w:spacing w:after="160" w:line="259" w:lineRule="auto"/>
                                <w:ind w:left="0" w:firstLine="0"/>
                              </w:pPr>
                              <w:r>
                                <w:rPr>
                                  <w:w w:val="125"/>
                                  <w:sz w:val="16"/>
                                </w:rPr>
                                <w:t>ServiceMetadata</w:t>
                              </w:r>
                            </w:p>
                          </w:txbxContent>
                        </wps:txbx>
                        <wps:bodyPr horzOverflow="overflow" vert="horz" lIns="0" tIns="0" rIns="0" bIns="0" rtlCol="0">
                          <a:noAutofit/>
                        </wps:bodyPr>
                      </wps:wsp>
                      <wps:wsp>
                        <wps:cNvPr id="3615" name="Rectangle 3615"/>
                        <wps:cNvSpPr/>
                        <wps:spPr>
                          <a:xfrm>
                            <a:off x="1280495" y="3374548"/>
                            <a:ext cx="475297" cy="193402"/>
                          </a:xfrm>
                          <a:prstGeom prst="rect">
                            <a:avLst/>
                          </a:prstGeom>
                          <a:ln>
                            <a:noFill/>
                          </a:ln>
                        </wps:spPr>
                        <wps:txbx>
                          <w:txbxContent>
                            <w:p w14:paraId="19205BD2" w14:textId="77777777" w:rsidR="00294FC8" w:rsidRDefault="00106299">
                              <w:pPr>
                                <w:spacing w:after="160" w:line="259" w:lineRule="auto"/>
                                <w:ind w:left="0" w:firstLine="0"/>
                              </w:pPr>
                              <w:r>
                                <w:rPr>
                                  <w:w w:val="126"/>
                                  <w:sz w:val="16"/>
                                </w:rPr>
                                <w:t>./bdxr-</w:t>
                              </w:r>
                            </w:p>
                          </w:txbxContent>
                        </wps:txbx>
                        <wps:bodyPr horzOverflow="overflow" vert="horz" lIns="0" tIns="0" rIns="0" bIns="0" rtlCol="0">
                          <a:noAutofit/>
                        </wps:bodyPr>
                      </wps:wsp>
                      <wps:wsp>
                        <wps:cNvPr id="3616" name="Rectangle 3616"/>
                        <wps:cNvSpPr/>
                        <wps:spPr>
                          <a:xfrm>
                            <a:off x="1280495" y="3540763"/>
                            <a:ext cx="1254303" cy="193402"/>
                          </a:xfrm>
                          <a:prstGeom prst="rect">
                            <a:avLst/>
                          </a:prstGeom>
                          <a:ln>
                            <a:noFill/>
                          </a:ln>
                        </wps:spPr>
                        <wps:txbx>
                          <w:txbxContent>
                            <w:p w14:paraId="0A736B49" w14:textId="77777777" w:rsidR="00294FC8" w:rsidRDefault="00106299">
                              <w:pPr>
                                <w:spacing w:after="160" w:line="259" w:lineRule="auto"/>
                                <w:ind w:left="0" w:firstLine="0"/>
                              </w:pPr>
                              <w:r>
                                <w:rPr>
                                  <w:w w:val="127"/>
                                  <w:sz w:val="16"/>
                                </w:rPr>
                                <w:t>smp-2/[{identifier</w:t>
                              </w:r>
                            </w:p>
                          </w:txbxContent>
                        </wps:txbx>
                        <wps:bodyPr horzOverflow="overflow" vert="horz" lIns="0" tIns="0" rIns="0" bIns="0" rtlCol="0">
                          <a:noAutofit/>
                        </wps:bodyPr>
                      </wps:wsp>
                      <wps:wsp>
                        <wps:cNvPr id="3617" name="Rectangle 3617"/>
                        <wps:cNvSpPr/>
                        <wps:spPr>
                          <a:xfrm>
                            <a:off x="1280495" y="3706979"/>
                            <a:ext cx="739331" cy="193402"/>
                          </a:xfrm>
                          <a:prstGeom prst="rect">
                            <a:avLst/>
                          </a:prstGeom>
                          <a:ln>
                            <a:noFill/>
                          </a:ln>
                        </wps:spPr>
                        <wps:txbx>
                          <w:txbxContent>
                            <w:p w14:paraId="346E2440" w14:textId="77777777" w:rsidR="00294FC8" w:rsidRDefault="00106299">
                              <w:pPr>
                                <w:spacing w:after="160" w:line="259" w:lineRule="auto"/>
                                <w:ind w:left="0" w:firstLine="0"/>
                              </w:pPr>
                              <w:r>
                                <w:rPr>
                                  <w:w w:val="126"/>
                                  <w:sz w:val="16"/>
                                </w:rPr>
                                <w:t>scheme}::]</w:t>
                              </w:r>
                            </w:p>
                          </w:txbxContent>
                        </wps:txbx>
                        <wps:bodyPr horzOverflow="overflow" vert="horz" lIns="0" tIns="0" rIns="0" bIns="0" rtlCol="0">
                          <a:noAutofit/>
                        </wps:bodyPr>
                      </wps:wsp>
                      <wps:wsp>
                        <wps:cNvPr id="32203" name="Rectangle 32203"/>
                        <wps:cNvSpPr/>
                        <wps:spPr>
                          <a:xfrm>
                            <a:off x="1280495" y="3873194"/>
                            <a:ext cx="63822" cy="193401"/>
                          </a:xfrm>
                          <a:prstGeom prst="rect">
                            <a:avLst/>
                          </a:prstGeom>
                          <a:ln>
                            <a:noFill/>
                          </a:ln>
                        </wps:spPr>
                        <wps:txbx>
                          <w:txbxContent>
                            <w:p w14:paraId="1BBE4F8B" w14:textId="77777777" w:rsidR="00294FC8" w:rsidRDefault="00106299">
                              <w:pPr>
                                <w:spacing w:after="160" w:line="259" w:lineRule="auto"/>
                                <w:ind w:left="0" w:firstLine="0"/>
                              </w:pPr>
                              <w:r>
                                <w:rPr>
                                  <w:w w:val="154"/>
                                  <w:sz w:val="16"/>
                                </w:rPr>
                                <w:t>{</w:t>
                              </w:r>
                            </w:p>
                          </w:txbxContent>
                        </wps:txbx>
                        <wps:bodyPr horzOverflow="overflow" vert="horz" lIns="0" tIns="0" rIns="0" bIns="0" rtlCol="0">
                          <a:noAutofit/>
                        </wps:bodyPr>
                      </wps:wsp>
                      <wps:wsp>
                        <wps:cNvPr id="32204" name="Rectangle 32204"/>
                        <wps:cNvSpPr/>
                        <wps:spPr>
                          <a:xfrm>
                            <a:off x="1328502" y="3873194"/>
                            <a:ext cx="766007" cy="193401"/>
                          </a:xfrm>
                          <a:prstGeom prst="rect">
                            <a:avLst/>
                          </a:prstGeom>
                          <a:ln>
                            <a:noFill/>
                          </a:ln>
                        </wps:spPr>
                        <wps:txbx>
                          <w:txbxContent>
                            <w:p w14:paraId="2A379EFC" w14:textId="77777777" w:rsidR="00294FC8" w:rsidRDefault="00106299">
                              <w:pPr>
                                <w:spacing w:after="160" w:line="259" w:lineRule="auto"/>
                                <w:ind w:left="0" w:firstLine="0"/>
                              </w:pPr>
                              <w:r>
                                <w:rPr>
                                  <w:w w:val="126"/>
                                  <w:sz w:val="16"/>
                                </w:rPr>
                                <w:t>participant</w:t>
                              </w:r>
                            </w:p>
                          </w:txbxContent>
                        </wps:txbx>
                        <wps:bodyPr horzOverflow="overflow" vert="horz" lIns="0" tIns="0" rIns="0" bIns="0" rtlCol="0">
                          <a:noAutofit/>
                        </wps:bodyPr>
                      </wps:wsp>
                      <wps:wsp>
                        <wps:cNvPr id="3619" name="Rectangle 3619"/>
                        <wps:cNvSpPr/>
                        <wps:spPr>
                          <a:xfrm>
                            <a:off x="1280495" y="4039407"/>
                            <a:ext cx="819482" cy="193402"/>
                          </a:xfrm>
                          <a:prstGeom prst="rect">
                            <a:avLst/>
                          </a:prstGeom>
                          <a:ln>
                            <a:noFill/>
                          </a:ln>
                        </wps:spPr>
                        <wps:txbx>
                          <w:txbxContent>
                            <w:p w14:paraId="162C4981" w14:textId="77777777" w:rsidR="00294FC8" w:rsidRDefault="00106299">
                              <w:pPr>
                                <w:spacing w:after="160" w:line="259" w:lineRule="auto"/>
                                <w:ind w:left="0" w:firstLine="0"/>
                              </w:pPr>
                              <w:r>
                                <w:rPr>
                                  <w:w w:val="129"/>
                                  <w:sz w:val="16"/>
                                </w:rPr>
                                <w:t>id}/services</w:t>
                              </w:r>
                            </w:p>
                          </w:txbxContent>
                        </wps:txbx>
                        <wps:bodyPr horzOverflow="overflow" vert="horz" lIns="0" tIns="0" rIns="0" bIns="0" rtlCol="0">
                          <a:noAutofit/>
                        </wps:bodyPr>
                      </wps:wsp>
                      <wps:wsp>
                        <wps:cNvPr id="3620" name="Rectangle 3620"/>
                        <wps:cNvSpPr/>
                        <wps:spPr>
                          <a:xfrm>
                            <a:off x="1280495" y="4205622"/>
                            <a:ext cx="1141495" cy="193402"/>
                          </a:xfrm>
                          <a:prstGeom prst="rect">
                            <a:avLst/>
                          </a:prstGeom>
                          <a:ln>
                            <a:noFill/>
                          </a:ln>
                        </wps:spPr>
                        <wps:txbx>
                          <w:txbxContent>
                            <w:p w14:paraId="48A85380" w14:textId="77777777" w:rsidR="00294FC8" w:rsidRDefault="00106299">
                              <w:pPr>
                                <w:spacing w:after="160" w:line="259" w:lineRule="auto"/>
                                <w:ind w:left="0" w:firstLine="0"/>
                              </w:pPr>
                              <w:r>
                                <w:rPr>
                                  <w:w w:val="127"/>
                                  <w:sz w:val="16"/>
                                </w:rPr>
                                <w:t>/{service</w:t>
                              </w:r>
                              <w:r>
                                <w:rPr>
                                  <w:spacing w:val="7"/>
                                  <w:w w:val="127"/>
                                  <w:sz w:val="16"/>
                                </w:rPr>
                                <w:t xml:space="preserve"> </w:t>
                              </w:r>
                              <w:r>
                                <w:rPr>
                                  <w:w w:val="127"/>
                                  <w:sz w:val="16"/>
                                </w:rPr>
                                <w:t>ID}</w:t>
                              </w:r>
                              <w:r>
                                <w:rPr>
                                  <w:spacing w:val="7"/>
                                  <w:w w:val="127"/>
                                  <w:sz w:val="16"/>
                                </w:rPr>
                                <w:t xml:space="preserve"> </w:t>
                              </w:r>
                              <w:r>
                                <w:rPr>
                                  <w:w w:val="127"/>
                                  <w:sz w:val="16"/>
                                </w:rPr>
                                <w:t>See</w:t>
                              </w:r>
                            </w:p>
                          </w:txbxContent>
                        </wps:txbx>
                        <wps:bodyPr horzOverflow="overflow" vert="horz" lIns="0" tIns="0" rIns="0" bIns="0" rtlCol="0">
                          <a:noAutofit/>
                        </wps:bodyPr>
                      </wps:wsp>
                      <wps:wsp>
                        <wps:cNvPr id="3621" name="Rectangle 3621"/>
                        <wps:cNvSpPr/>
                        <wps:spPr>
                          <a:xfrm>
                            <a:off x="1280495" y="4371837"/>
                            <a:ext cx="947997" cy="193402"/>
                          </a:xfrm>
                          <a:prstGeom prst="rect">
                            <a:avLst/>
                          </a:prstGeom>
                          <a:ln>
                            <a:noFill/>
                          </a:ln>
                        </wps:spPr>
                        <wps:txbx>
                          <w:txbxContent>
                            <w:p w14:paraId="7756D783" w14:textId="77777777" w:rsidR="00294FC8" w:rsidRDefault="00106299">
                              <w:pPr>
                                <w:spacing w:after="160" w:line="259" w:lineRule="auto"/>
                                <w:ind w:left="0" w:firstLine="0"/>
                              </w:pPr>
                              <w:r>
                                <w:rPr>
                                  <w:w w:val="118"/>
                                  <w:sz w:val="16"/>
                                </w:rPr>
                                <w:t>section</w:t>
                              </w:r>
                              <w:r>
                                <w:rPr>
                                  <w:spacing w:val="7"/>
                                  <w:w w:val="118"/>
                                  <w:sz w:val="16"/>
                                </w:rPr>
                                <w:t xml:space="preserve"> </w:t>
                              </w:r>
                              <w:r>
                                <w:rPr>
                                  <w:w w:val="118"/>
                                  <w:sz w:val="16"/>
                                </w:rPr>
                                <w:t>3.7</w:t>
                              </w:r>
                              <w:r>
                                <w:rPr>
                                  <w:spacing w:val="7"/>
                                  <w:w w:val="118"/>
                                  <w:sz w:val="16"/>
                                </w:rPr>
                                <w:t xml:space="preserve"> </w:t>
                              </w:r>
                              <w:r>
                                <w:rPr>
                                  <w:w w:val="118"/>
                                  <w:sz w:val="16"/>
                                </w:rPr>
                                <w:t>for</w:t>
                              </w:r>
                            </w:p>
                          </w:txbxContent>
                        </wps:txbx>
                        <wps:bodyPr horzOverflow="overflow" vert="horz" lIns="0" tIns="0" rIns="0" bIns="0" rtlCol="0">
                          <a:noAutofit/>
                        </wps:bodyPr>
                      </wps:wsp>
                      <wps:wsp>
                        <wps:cNvPr id="32205" name="Rectangle 32205"/>
                        <wps:cNvSpPr/>
                        <wps:spPr>
                          <a:xfrm>
                            <a:off x="1280495" y="4538052"/>
                            <a:ext cx="63822" cy="193401"/>
                          </a:xfrm>
                          <a:prstGeom prst="rect">
                            <a:avLst/>
                          </a:prstGeom>
                          <a:ln>
                            <a:noFill/>
                          </a:ln>
                        </wps:spPr>
                        <wps:txbx>
                          <w:txbxContent>
                            <w:p w14:paraId="075403CE" w14:textId="77777777" w:rsidR="00294FC8" w:rsidRDefault="00106299">
                              <w:pPr>
                                <w:spacing w:after="160" w:line="259" w:lineRule="auto"/>
                                <w:ind w:left="0" w:firstLine="0"/>
                              </w:pPr>
                              <w:r>
                                <w:rPr>
                                  <w:w w:val="154"/>
                                  <w:sz w:val="16"/>
                                </w:rPr>
                                <w:t>{</w:t>
                              </w:r>
                            </w:p>
                          </w:txbxContent>
                        </wps:txbx>
                        <wps:bodyPr horzOverflow="overflow" vert="horz" lIns="0" tIns="0" rIns="0" bIns="0" rtlCol="0">
                          <a:noAutofit/>
                        </wps:bodyPr>
                      </wps:wsp>
                      <wps:wsp>
                        <wps:cNvPr id="32207" name="Rectangle 32207"/>
                        <wps:cNvSpPr/>
                        <wps:spPr>
                          <a:xfrm>
                            <a:off x="1328502" y="4538052"/>
                            <a:ext cx="658697" cy="193401"/>
                          </a:xfrm>
                          <a:prstGeom prst="rect">
                            <a:avLst/>
                          </a:prstGeom>
                          <a:ln>
                            <a:noFill/>
                          </a:ln>
                        </wps:spPr>
                        <wps:txbx>
                          <w:txbxContent>
                            <w:p w14:paraId="7852B660" w14:textId="77777777" w:rsidR="00294FC8" w:rsidRDefault="00106299">
                              <w:pPr>
                                <w:spacing w:after="160" w:line="259" w:lineRule="auto"/>
                                <w:ind w:left="0" w:firstLine="0"/>
                              </w:pPr>
                              <w:r>
                                <w:rPr>
                                  <w:w w:val="123"/>
                                  <w:sz w:val="16"/>
                                </w:rPr>
                                <w:t>service</w:t>
                              </w:r>
                              <w:r>
                                <w:rPr>
                                  <w:spacing w:val="7"/>
                                  <w:w w:val="123"/>
                                  <w:sz w:val="16"/>
                                </w:rPr>
                                <w:t xml:space="preserve"> </w:t>
                              </w:r>
                              <w:r>
                                <w:rPr>
                                  <w:w w:val="123"/>
                                  <w:sz w:val="16"/>
                                </w:rPr>
                                <w:t>ID</w:t>
                              </w:r>
                            </w:p>
                          </w:txbxContent>
                        </wps:txbx>
                        <wps:bodyPr horzOverflow="overflow" vert="horz" lIns="0" tIns="0" rIns="0" bIns="0" rtlCol="0">
                          <a:noAutofit/>
                        </wps:bodyPr>
                      </wps:wsp>
                      <wps:wsp>
                        <wps:cNvPr id="32206" name="Rectangle 32206"/>
                        <wps:cNvSpPr/>
                        <wps:spPr>
                          <a:xfrm>
                            <a:off x="1823763" y="4538052"/>
                            <a:ext cx="63822" cy="193401"/>
                          </a:xfrm>
                          <a:prstGeom prst="rect">
                            <a:avLst/>
                          </a:prstGeom>
                          <a:ln>
                            <a:noFill/>
                          </a:ln>
                        </wps:spPr>
                        <wps:txbx>
                          <w:txbxContent>
                            <w:p w14:paraId="55BC2831" w14:textId="77777777" w:rsidR="00294FC8" w:rsidRDefault="00106299">
                              <w:pPr>
                                <w:spacing w:after="160" w:line="259" w:lineRule="auto"/>
                                <w:ind w:left="0" w:firstLine="0"/>
                              </w:pPr>
                              <w:r>
                                <w:rPr>
                                  <w:w w:val="154"/>
                                  <w:sz w:val="16"/>
                                </w:rPr>
                                <w:t>}</w:t>
                              </w:r>
                            </w:p>
                          </w:txbxContent>
                        </wps:txbx>
                        <wps:bodyPr horzOverflow="overflow" vert="horz" lIns="0" tIns="0" rIns="0" bIns="0" rtlCol="0">
                          <a:noAutofit/>
                        </wps:bodyPr>
                      </wps:wsp>
                      <wps:wsp>
                        <wps:cNvPr id="3623" name="Rectangle 3623"/>
                        <wps:cNvSpPr/>
                        <wps:spPr>
                          <a:xfrm>
                            <a:off x="1280495" y="4704267"/>
                            <a:ext cx="471208" cy="193402"/>
                          </a:xfrm>
                          <a:prstGeom prst="rect">
                            <a:avLst/>
                          </a:prstGeom>
                          <a:ln>
                            <a:noFill/>
                          </a:ln>
                        </wps:spPr>
                        <wps:txbx>
                          <w:txbxContent>
                            <w:p w14:paraId="01D6C7D5" w14:textId="77777777" w:rsidR="00294FC8" w:rsidRDefault="00106299">
                              <w:pPr>
                                <w:spacing w:after="160" w:line="259" w:lineRule="auto"/>
                                <w:ind w:left="0" w:firstLine="0"/>
                              </w:pPr>
                              <w:r>
                                <w:rPr>
                                  <w:w w:val="123"/>
                                  <w:sz w:val="16"/>
                                </w:rPr>
                                <w:t>format</w:t>
                              </w:r>
                            </w:p>
                          </w:txbxContent>
                        </wps:txbx>
                        <wps:bodyPr horzOverflow="overflow" vert="horz" lIns="0" tIns="0" rIns="0" bIns="0" rtlCol="0">
                          <a:noAutofit/>
                        </wps:bodyPr>
                      </wps:wsp>
                      <wps:wsp>
                        <wps:cNvPr id="3624" name="Rectangle 3624"/>
                        <wps:cNvSpPr/>
                        <wps:spPr>
                          <a:xfrm>
                            <a:off x="2496609" y="3374548"/>
                            <a:ext cx="253162" cy="193402"/>
                          </a:xfrm>
                          <a:prstGeom prst="rect">
                            <a:avLst/>
                          </a:prstGeom>
                          <a:ln>
                            <a:noFill/>
                          </a:ln>
                        </wps:spPr>
                        <wps:txbx>
                          <w:txbxContent>
                            <w:p w14:paraId="16EE1685" w14:textId="77777777" w:rsidR="00294FC8" w:rsidRDefault="00106299">
                              <w:pPr>
                                <w:spacing w:after="160" w:line="259" w:lineRule="auto"/>
                                <w:ind w:left="0" w:firstLine="0"/>
                              </w:pPr>
                              <w:r>
                                <w:rPr>
                                  <w:w w:val="114"/>
                                  <w:sz w:val="16"/>
                                </w:rPr>
                                <w:t>GET</w:t>
                              </w:r>
                            </w:p>
                          </w:txbxContent>
                        </wps:txbx>
                        <wps:bodyPr horzOverflow="overflow" vert="horz" lIns="0" tIns="0" rIns="0" bIns="0" rtlCol="0">
                          <a:noAutofit/>
                        </wps:bodyPr>
                      </wps:wsp>
                      <wps:wsp>
                        <wps:cNvPr id="32200" name="Rectangle 32200"/>
                        <wps:cNvSpPr/>
                        <wps:spPr>
                          <a:xfrm>
                            <a:off x="3365688" y="3374548"/>
                            <a:ext cx="1177924" cy="193401"/>
                          </a:xfrm>
                          <a:prstGeom prst="rect">
                            <a:avLst/>
                          </a:prstGeom>
                          <a:ln>
                            <a:noFill/>
                          </a:ln>
                        </wps:spPr>
                        <wps:txbx>
                          <w:txbxContent>
                            <w:p w14:paraId="7E5B48F3" w14:textId="77777777" w:rsidR="00294FC8" w:rsidRDefault="00106299">
                              <w:pPr>
                                <w:spacing w:after="160" w:line="259" w:lineRule="auto"/>
                                <w:ind w:left="0" w:firstLine="0"/>
                              </w:pPr>
                              <w:r>
                                <w:rPr>
                                  <w:w w:val="125"/>
                                  <w:sz w:val="16"/>
                                </w:rPr>
                                <w:t>ServiceMetadata</w:t>
                              </w:r>
                            </w:p>
                          </w:txbxContent>
                        </wps:txbx>
                        <wps:bodyPr horzOverflow="overflow" vert="horz" lIns="0" tIns="0" rIns="0" bIns="0" rtlCol="0">
                          <a:noAutofit/>
                        </wps:bodyPr>
                      </wps:wsp>
                      <wps:wsp>
                        <wps:cNvPr id="32198" name="Rectangle 32198"/>
                        <wps:cNvSpPr/>
                        <wps:spPr>
                          <a:xfrm>
                            <a:off x="3308073" y="3374548"/>
                            <a:ext cx="76670" cy="193401"/>
                          </a:xfrm>
                          <a:prstGeom prst="rect">
                            <a:avLst/>
                          </a:prstGeom>
                          <a:ln>
                            <a:noFill/>
                          </a:ln>
                        </wps:spPr>
                        <wps:txbx>
                          <w:txbxContent>
                            <w:p w14:paraId="24154542" w14:textId="77777777" w:rsidR="00294FC8" w:rsidRDefault="00106299">
                              <w:pPr>
                                <w:spacing w:after="160" w:line="259" w:lineRule="auto"/>
                                <w:ind w:left="0" w:firstLine="0"/>
                              </w:pPr>
                              <w:r>
                                <w:rPr>
                                  <w:w w:val="111"/>
                                  <w:sz w:val="16"/>
                                </w:rPr>
                                <w:t>&lt;</w:t>
                              </w:r>
                            </w:p>
                          </w:txbxContent>
                        </wps:txbx>
                        <wps:bodyPr horzOverflow="overflow" vert="horz" lIns="0" tIns="0" rIns="0" bIns="0" rtlCol="0">
                          <a:noAutofit/>
                        </wps:bodyPr>
                      </wps:wsp>
                      <wps:wsp>
                        <wps:cNvPr id="32199" name="Rectangle 32199"/>
                        <wps:cNvSpPr/>
                        <wps:spPr>
                          <a:xfrm>
                            <a:off x="4251314" y="3374548"/>
                            <a:ext cx="74459" cy="193401"/>
                          </a:xfrm>
                          <a:prstGeom prst="rect">
                            <a:avLst/>
                          </a:prstGeom>
                          <a:ln>
                            <a:noFill/>
                          </a:ln>
                        </wps:spPr>
                        <wps:txbx>
                          <w:txbxContent>
                            <w:p w14:paraId="55662201" w14:textId="77777777" w:rsidR="00294FC8" w:rsidRDefault="00106299">
                              <w:pPr>
                                <w:spacing w:after="160" w:line="259" w:lineRule="auto"/>
                                <w:ind w:left="0" w:firstLine="0"/>
                              </w:pPr>
                              <w:r>
                                <w:rPr>
                                  <w:w w:val="108"/>
                                  <w:sz w:val="16"/>
                                </w:rPr>
                                <w:t>&gt;</w:t>
                              </w:r>
                            </w:p>
                          </w:txbxContent>
                        </wps:txbx>
                        <wps:bodyPr horzOverflow="overflow" vert="horz" lIns="0" tIns="0" rIns="0" bIns="0" rtlCol="0">
                          <a:noAutofit/>
                        </wps:bodyPr>
                      </wps:wsp>
                      <wps:wsp>
                        <wps:cNvPr id="32201" name="Rectangle 32201"/>
                        <wps:cNvSpPr/>
                        <wps:spPr>
                          <a:xfrm>
                            <a:off x="4568141" y="3374548"/>
                            <a:ext cx="252941" cy="193401"/>
                          </a:xfrm>
                          <a:prstGeom prst="rect">
                            <a:avLst/>
                          </a:prstGeom>
                          <a:ln>
                            <a:noFill/>
                          </a:ln>
                        </wps:spPr>
                        <wps:txbx>
                          <w:txbxContent>
                            <w:p w14:paraId="2EED3081" w14:textId="77777777" w:rsidR="00294FC8" w:rsidRDefault="00106299">
                              <w:pPr>
                                <w:spacing w:after="160" w:line="259" w:lineRule="auto"/>
                                <w:ind w:left="0" w:firstLine="0"/>
                              </w:pPr>
                              <w:r>
                                <w:rPr>
                                  <w:w w:val="120"/>
                                  <w:sz w:val="16"/>
                                </w:rPr>
                                <w:t>200</w:t>
                              </w:r>
                            </w:p>
                          </w:txbxContent>
                        </wps:txbx>
                        <wps:bodyPr horzOverflow="overflow" vert="horz" lIns="0" tIns="0" rIns="0" bIns="0" rtlCol="0">
                          <a:noAutofit/>
                        </wps:bodyPr>
                      </wps:wsp>
                      <wps:wsp>
                        <wps:cNvPr id="32202" name="Rectangle 32202"/>
                        <wps:cNvSpPr/>
                        <wps:spPr>
                          <a:xfrm>
                            <a:off x="4758271" y="3374548"/>
                            <a:ext cx="369879" cy="193401"/>
                          </a:xfrm>
                          <a:prstGeom prst="rect">
                            <a:avLst/>
                          </a:prstGeom>
                          <a:ln>
                            <a:noFill/>
                          </a:ln>
                        </wps:spPr>
                        <wps:txbx>
                          <w:txbxContent>
                            <w:p w14:paraId="7F09EB92" w14:textId="77777777" w:rsidR="00294FC8" w:rsidRDefault="00106299">
                              <w:pPr>
                                <w:spacing w:after="160" w:line="259" w:lineRule="auto"/>
                                <w:ind w:left="0" w:firstLine="0"/>
                              </w:pPr>
                              <w:r>
                                <w:rPr>
                                  <w:w w:val="117"/>
                                  <w:sz w:val="16"/>
                                </w:rPr>
                                <w:t>;</w:t>
                              </w:r>
                              <w:r>
                                <w:rPr>
                                  <w:spacing w:val="7"/>
                                  <w:w w:val="117"/>
                                  <w:sz w:val="16"/>
                                </w:rPr>
                                <w:t xml:space="preserve"> </w:t>
                              </w:r>
                              <w:r>
                                <w:rPr>
                                  <w:w w:val="117"/>
                                  <w:sz w:val="16"/>
                                </w:rPr>
                                <w:t>500;</w:t>
                              </w:r>
                            </w:p>
                          </w:txbxContent>
                        </wps:txbx>
                        <wps:bodyPr horzOverflow="overflow" vert="horz" lIns="0" tIns="0" rIns="0" bIns="0" rtlCol="0">
                          <a:noAutofit/>
                        </wps:bodyPr>
                      </wps:wsp>
                      <wps:wsp>
                        <wps:cNvPr id="3627" name="Rectangle 3627"/>
                        <wps:cNvSpPr/>
                        <wps:spPr>
                          <a:xfrm>
                            <a:off x="4568141" y="3540763"/>
                            <a:ext cx="260512" cy="193402"/>
                          </a:xfrm>
                          <a:prstGeom prst="rect">
                            <a:avLst/>
                          </a:prstGeom>
                          <a:ln>
                            <a:noFill/>
                          </a:ln>
                        </wps:spPr>
                        <wps:txbx>
                          <w:txbxContent>
                            <w:p w14:paraId="0A7EBB8D" w14:textId="77777777" w:rsidR="00294FC8" w:rsidRDefault="00106299">
                              <w:pPr>
                                <w:spacing w:after="160" w:line="259" w:lineRule="auto"/>
                                <w:ind w:left="0" w:firstLine="0"/>
                              </w:pPr>
                              <w:r>
                                <w:rPr>
                                  <w:w w:val="124"/>
                                  <w:sz w:val="16"/>
                                </w:rPr>
                                <w:t>404</w:t>
                              </w:r>
                            </w:p>
                          </w:txbxContent>
                        </wps:txbx>
                        <wps:bodyPr horzOverflow="overflow" vert="horz" lIns="0" tIns="0" rIns="0" bIns="0" rtlCol="0">
                          <a:noAutofit/>
                        </wps:bodyPr>
                      </wps:wsp>
                      <wps:wsp>
                        <wps:cNvPr id="3628" name="Rectangle 3628"/>
                        <wps:cNvSpPr/>
                        <wps:spPr>
                          <a:xfrm>
                            <a:off x="5380011" y="3374548"/>
                            <a:ext cx="1014113" cy="193402"/>
                          </a:xfrm>
                          <a:prstGeom prst="rect">
                            <a:avLst/>
                          </a:prstGeom>
                          <a:ln>
                            <a:noFill/>
                          </a:ln>
                        </wps:spPr>
                        <wps:txbx>
                          <w:txbxContent>
                            <w:p w14:paraId="51117DD3" w14:textId="77777777" w:rsidR="00294FC8" w:rsidRDefault="00106299">
                              <w:pPr>
                                <w:spacing w:after="160" w:line="259" w:lineRule="auto"/>
                                <w:ind w:left="0" w:firstLine="0"/>
                              </w:pPr>
                              <w:r>
                                <w:rPr>
                                  <w:w w:val="122"/>
                                  <w:sz w:val="16"/>
                                </w:rPr>
                                <w:t>Holds</w:t>
                              </w:r>
                              <w:r>
                                <w:rPr>
                                  <w:spacing w:val="7"/>
                                  <w:w w:val="122"/>
                                  <w:sz w:val="16"/>
                                </w:rPr>
                                <w:t xml:space="preserve"> </w:t>
                              </w:r>
                              <w:r>
                                <w:rPr>
                                  <w:w w:val="122"/>
                                  <w:sz w:val="16"/>
                                </w:rPr>
                                <w:t>all</w:t>
                              </w:r>
                              <w:r>
                                <w:rPr>
                                  <w:spacing w:val="7"/>
                                  <w:w w:val="122"/>
                                  <w:sz w:val="16"/>
                                </w:rPr>
                                <w:t xml:space="preserve"> </w:t>
                              </w:r>
                              <w:r>
                                <w:rPr>
                                  <w:w w:val="122"/>
                                  <w:sz w:val="16"/>
                                </w:rPr>
                                <w:t>of</w:t>
                              </w:r>
                              <w:r>
                                <w:rPr>
                                  <w:spacing w:val="7"/>
                                  <w:w w:val="122"/>
                                  <w:sz w:val="16"/>
                                </w:rPr>
                                <w:t xml:space="preserve"> </w:t>
                              </w:r>
                              <w:r>
                                <w:rPr>
                                  <w:w w:val="122"/>
                                  <w:sz w:val="16"/>
                                </w:rPr>
                                <w:t>the</w:t>
                              </w:r>
                            </w:p>
                          </w:txbxContent>
                        </wps:txbx>
                        <wps:bodyPr horzOverflow="overflow" vert="horz" lIns="0" tIns="0" rIns="0" bIns="0" rtlCol="0">
                          <a:noAutofit/>
                        </wps:bodyPr>
                      </wps:wsp>
                      <wps:wsp>
                        <wps:cNvPr id="3629" name="Rectangle 3629"/>
                        <wps:cNvSpPr/>
                        <wps:spPr>
                          <a:xfrm>
                            <a:off x="5380011" y="3540763"/>
                            <a:ext cx="1153182" cy="193402"/>
                          </a:xfrm>
                          <a:prstGeom prst="rect">
                            <a:avLst/>
                          </a:prstGeom>
                          <a:ln>
                            <a:noFill/>
                          </a:ln>
                        </wps:spPr>
                        <wps:txbx>
                          <w:txbxContent>
                            <w:p w14:paraId="681B44EF" w14:textId="77777777" w:rsidR="00294FC8" w:rsidRDefault="00106299">
                              <w:pPr>
                                <w:spacing w:after="160" w:line="259" w:lineRule="auto"/>
                                <w:ind w:left="0" w:firstLine="0"/>
                              </w:pPr>
                              <w:r>
                                <w:rPr>
                                  <w:w w:val="129"/>
                                  <w:sz w:val="16"/>
                                </w:rPr>
                                <w:t>metadata</w:t>
                              </w:r>
                              <w:r>
                                <w:rPr>
                                  <w:spacing w:val="7"/>
                                  <w:w w:val="129"/>
                                  <w:sz w:val="16"/>
                                </w:rPr>
                                <w:t xml:space="preserve"> </w:t>
                              </w:r>
                              <w:r>
                                <w:rPr>
                                  <w:w w:val="129"/>
                                  <w:sz w:val="16"/>
                                </w:rPr>
                                <w:t>about</w:t>
                              </w:r>
                            </w:p>
                          </w:txbxContent>
                        </wps:txbx>
                        <wps:bodyPr horzOverflow="overflow" vert="horz" lIns="0" tIns="0" rIns="0" bIns="0" rtlCol="0">
                          <a:noAutofit/>
                        </wps:bodyPr>
                      </wps:wsp>
                      <wps:wsp>
                        <wps:cNvPr id="3630" name="Rectangle 3630"/>
                        <wps:cNvSpPr/>
                        <wps:spPr>
                          <a:xfrm>
                            <a:off x="5380011" y="3706979"/>
                            <a:ext cx="963718" cy="193402"/>
                          </a:xfrm>
                          <a:prstGeom prst="rect">
                            <a:avLst/>
                          </a:prstGeom>
                          <a:ln>
                            <a:noFill/>
                          </a:ln>
                        </wps:spPr>
                        <wps:txbx>
                          <w:txbxContent>
                            <w:p w14:paraId="5221F51B" w14:textId="77777777" w:rsidR="00294FC8" w:rsidRDefault="00106299">
                              <w:pPr>
                                <w:spacing w:after="160" w:line="259" w:lineRule="auto"/>
                                <w:ind w:left="0" w:firstLine="0"/>
                              </w:pPr>
                              <w:r>
                                <w:rPr>
                                  <w:w w:val="125"/>
                                  <w:sz w:val="16"/>
                                </w:rPr>
                                <w:t>a</w:t>
                              </w:r>
                              <w:r>
                                <w:rPr>
                                  <w:spacing w:val="7"/>
                                  <w:w w:val="125"/>
                                  <w:sz w:val="16"/>
                                </w:rPr>
                                <w:t xml:space="preserve"> </w:t>
                              </w:r>
                              <w:r>
                                <w:rPr>
                                  <w:w w:val="125"/>
                                  <w:sz w:val="16"/>
                                </w:rPr>
                                <w:t>Service,</w:t>
                              </w:r>
                              <w:r>
                                <w:rPr>
                                  <w:spacing w:val="7"/>
                                  <w:w w:val="125"/>
                                  <w:sz w:val="16"/>
                                </w:rPr>
                                <w:t xml:space="preserve"> </w:t>
                              </w:r>
                              <w:r>
                                <w:rPr>
                                  <w:w w:val="125"/>
                                  <w:sz w:val="16"/>
                                </w:rPr>
                                <w:t>or</w:t>
                              </w:r>
                              <w:r>
                                <w:rPr>
                                  <w:spacing w:val="7"/>
                                  <w:w w:val="125"/>
                                  <w:sz w:val="16"/>
                                </w:rPr>
                                <w:t xml:space="preserve"> </w:t>
                              </w:r>
                              <w:r>
                                <w:rPr>
                                  <w:w w:val="125"/>
                                  <w:sz w:val="16"/>
                                </w:rPr>
                                <w:t>a</w:t>
                              </w:r>
                            </w:p>
                          </w:txbxContent>
                        </wps:txbx>
                        <wps:bodyPr horzOverflow="overflow" vert="horz" lIns="0" tIns="0" rIns="0" bIns="0" rtlCol="0">
                          <a:noAutofit/>
                        </wps:bodyPr>
                      </wps:wsp>
                      <wps:wsp>
                        <wps:cNvPr id="3631" name="Rectangle 3631"/>
                        <wps:cNvSpPr/>
                        <wps:spPr>
                          <a:xfrm>
                            <a:off x="5380011" y="3873194"/>
                            <a:ext cx="1196020" cy="193402"/>
                          </a:xfrm>
                          <a:prstGeom prst="rect">
                            <a:avLst/>
                          </a:prstGeom>
                          <a:ln>
                            <a:noFill/>
                          </a:ln>
                        </wps:spPr>
                        <wps:txbx>
                          <w:txbxContent>
                            <w:p w14:paraId="4E7D6132" w14:textId="77777777" w:rsidR="00294FC8" w:rsidRDefault="00106299">
                              <w:pPr>
                                <w:spacing w:after="160" w:line="259" w:lineRule="auto"/>
                                <w:ind w:left="0" w:firstLine="0"/>
                              </w:pPr>
                              <w:r>
                                <w:rPr>
                                  <w:w w:val="118"/>
                                  <w:sz w:val="16"/>
                                </w:rPr>
                                <w:t>redirection</w:t>
                              </w:r>
                              <w:r>
                                <w:rPr>
                                  <w:spacing w:val="7"/>
                                  <w:w w:val="118"/>
                                  <w:sz w:val="16"/>
                                </w:rPr>
                                <w:t xml:space="preserve"> </w:t>
                              </w:r>
                              <w:r>
                                <w:rPr>
                                  <w:w w:val="118"/>
                                  <w:sz w:val="16"/>
                                </w:rPr>
                                <w:t>URL</w:t>
                              </w:r>
                              <w:r>
                                <w:rPr>
                                  <w:spacing w:val="7"/>
                                  <w:w w:val="118"/>
                                  <w:sz w:val="16"/>
                                </w:rPr>
                                <w:t xml:space="preserve"> </w:t>
                              </w:r>
                              <w:r>
                                <w:rPr>
                                  <w:w w:val="118"/>
                                  <w:sz w:val="16"/>
                                </w:rPr>
                                <w:t>to</w:t>
                              </w:r>
                            </w:p>
                          </w:txbxContent>
                        </wps:txbx>
                        <wps:bodyPr horzOverflow="overflow" vert="horz" lIns="0" tIns="0" rIns="0" bIns="0" rtlCol="0">
                          <a:noAutofit/>
                        </wps:bodyPr>
                      </wps:wsp>
                      <wps:wsp>
                        <wps:cNvPr id="3632" name="Rectangle 3632"/>
                        <wps:cNvSpPr/>
                        <wps:spPr>
                          <a:xfrm>
                            <a:off x="5380011" y="4039407"/>
                            <a:ext cx="1082383" cy="193402"/>
                          </a:xfrm>
                          <a:prstGeom prst="rect">
                            <a:avLst/>
                          </a:prstGeom>
                          <a:ln>
                            <a:noFill/>
                          </a:ln>
                        </wps:spPr>
                        <wps:txbx>
                          <w:txbxContent>
                            <w:p w14:paraId="08FBFD1B" w14:textId="77777777" w:rsidR="00294FC8" w:rsidRDefault="00106299">
                              <w:pPr>
                                <w:spacing w:after="160" w:line="259" w:lineRule="auto"/>
                                <w:ind w:left="0" w:firstLine="0"/>
                              </w:pPr>
                              <w:r>
                                <w:rPr>
                                  <w:w w:val="124"/>
                                  <w:sz w:val="16"/>
                                </w:rPr>
                                <w:t>another</w:t>
                              </w:r>
                              <w:r>
                                <w:rPr>
                                  <w:spacing w:val="7"/>
                                  <w:w w:val="124"/>
                                  <w:sz w:val="16"/>
                                </w:rPr>
                                <w:t xml:space="preserve"> </w:t>
                              </w:r>
                              <w:r>
                                <w:rPr>
                                  <w:w w:val="124"/>
                                  <w:sz w:val="16"/>
                                </w:rPr>
                                <w:t>Service</w:t>
                              </w:r>
                            </w:p>
                          </w:txbxContent>
                        </wps:txbx>
                        <wps:bodyPr horzOverflow="overflow" vert="horz" lIns="0" tIns="0" rIns="0" bIns="0" rtlCol="0">
                          <a:noAutofit/>
                        </wps:bodyPr>
                      </wps:wsp>
                      <wps:wsp>
                        <wps:cNvPr id="3633" name="Rectangle 3633"/>
                        <wps:cNvSpPr/>
                        <wps:spPr>
                          <a:xfrm>
                            <a:off x="5380011" y="4205622"/>
                            <a:ext cx="678686" cy="193402"/>
                          </a:xfrm>
                          <a:prstGeom prst="rect">
                            <a:avLst/>
                          </a:prstGeom>
                          <a:ln>
                            <a:noFill/>
                          </a:ln>
                        </wps:spPr>
                        <wps:txbx>
                          <w:txbxContent>
                            <w:p w14:paraId="45ED986B" w14:textId="77777777" w:rsidR="00294FC8" w:rsidRDefault="00106299">
                              <w:pPr>
                                <w:spacing w:after="160" w:line="259" w:lineRule="auto"/>
                                <w:ind w:left="0" w:firstLine="0"/>
                              </w:pPr>
                              <w:r>
                                <w:rPr>
                                  <w:w w:val="125"/>
                                  <w:sz w:val="16"/>
                                </w:rPr>
                                <w:t>Metadata</w:t>
                              </w:r>
                            </w:p>
                          </w:txbxContent>
                        </wps:txbx>
                        <wps:bodyPr horzOverflow="overflow" vert="horz" lIns="0" tIns="0" rIns="0" bIns="0" rtlCol="0">
                          <a:noAutofit/>
                        </wps:bodyPr>
                      </wps:wsp>
                      <wps:wsp>
                        <wps:cNvPr id="3634" name="Rectangle 3634"/>
                        <wps:cNvSpPr/>
                        <wps:spPr>
                          <a:xfrm>
                            <a:off x="5380011" y="4371837"/>
                            <a:ext cx="1184499" cy="193402"/>
                          </a:xfrm>
                          <a:prstGeom prst="rect">
                            <a:avLst/>
                          </a:prstGeom>
                          <a:ln>
                            <a:noFill/>
                          </a:ln>
                        </wps:spPr>
                        <wps:txbx>
                          <w:txbxContent>
                            <w:p w14:paraId="75D716B8" w14:textId="77777777" w:rsidR="00294FC8" w:rsidRDefault="00106299">
                              <w:pPr>
                                <w:spacing w:after="160" w:line="259" w:lineRule="auto"/>
                                <w:ind w:left="0" w:firstLine="0"/>
                              </w:pPr>
                              <w:r>
                                <w:rPr>
                                  <w:w w:val="123"/>
                                  <w:sz w:val="16"/>
                                </w:rPr>
                                <w:t>Publisher</w:t>
                              </w:r>
                              <w:r>
                                <w:rPr>
                                  <w:spacing w:val="6"/>
                                  <w:w w:val="123"/>
                                  <w:sz w:val="16"/>
                                </w:rPr>
                                <w:t xml:space="preserve"> </w:t>
                              </w:r>
                              <w:r>
                                <w:rPr>
                                  <w:w w:val="123"/>
                                  <w:sz w:val="16"/>
                                </w:rPr>
                                <w:t>holding</w:t>
                              </w:r>
                            </w:p>
                          </w:txbxContent>
                        </wps:txbx>
                        <wps:bodyPr horzOverflow="overflow" vert="horz" lIns="0" tIns="0" rIns="0" bIns="0" rtlCol="0">
                          <a:noAutofit/>
                        </wps:bodyPr>
                      </wps:wsp>
                      <wps:wsp>
                        <wps:cNvPr id="3635" name="Rectangle 3635"/>
                        <wps:cNvSpPr/>
                        <wps:spPr>
                          <a:xfrm>
                            <a:off x="5380011" y="4538052"/>
                            <a:ext cx="1115455" cy="193402"/>
                          </a:xfrm>
                          <a:prstGeom prst="rect">
                            <a:avLst/>
                          </a:prstGeom>
                          <a:ln>
                            <a:noFill/>
                          </a:ln>
                        </wps:spPr>
                        <wps:txbx>
                          <w:txbxContent>
                            <w:p w14:paraId="382F9CF4" w14:textId="77777777" w:rsidR="00294FC8" w:rsidRDefault="00106299">
                              <w:pPr>
                                <w:spacing w:after="160" w:line="259" w:lineRule="auto"/>
                                <w:ind w:left="0" w:firstLine="0"/>
                              </w:pPr>
                              <w:r>
                                <w:rPr>
                                  <w:w w:val="120"/>
                                  <w:sz w:val="16"/>
                                </w:rPr>
                                <w:t>this</w:t>
                              </w:r>
                              <w:r>
                                <w:rPr>
                                  <w:spacing w:val="7"/>
                                  <w:w w:val="120"/>
                                  <w:sz w:val="16"/>
                                </w:rPr>
                                <w:t xml:space="preserve"> </w:t>
                              </w:r>
                              <w:r>
                                <w:rPr>
                                  <w:w w:val="120"/>
                                  <w:sz w:val="16"/>
                                </w:rPr>
                                <w:t>information.</w:t>
                              </w:r>
                            </w:p>
                          </w:txbxContent>
                        </wps:txbx>
                        <wps:bodyPr horzOverflow="overflow" vert="horz" lIns="0" tIns="0" rIns="0" bIns="0" rtlCol="0">
                          <a:noAutofit/>
                        </wps:bodyPr>
                      </wps:wsp>
                    </wpg:wgp>
                  </a:graphicData>
                </a:graphic>
              </wp:inline>
            </w:drawing>
          </mc:Choice>
          <mc:Fallback>
            <w:pict>
              <v:group w14:anchorId="12E5CE2F" id="Group 32503" o:spid="_x0000_s1534" style="width:505.7pt;height:390.65pt;mso-position-horizontal-relative:char;mso-position-vertical-relative:line" coordsize="64221,49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">
                <v:shape id="Shape 37978" o:spid="_x0000_s1535" style="position:absolute;left:54;top:6987;width:11452;height:92;visibility:visible;mso-wrap-style:square;v-text-anchor:top" coordsize="1145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" path="m,l1145232,r,9144l,9144,,e" fillcolor="black" stroked="f" strokeweight="0">
                  <v:fill opacity="7967f"/>
                  <v:stroke miterlimit="83231f" joinstyle="miter"/>
                  <v:path arrowok="t" textboxrect="0,0,1145232,9144"/>
                </v:shape>
                <v:shape id="Shape 37979" o:spid="_x0000_s1536" style="position:absolute;left:11506;top:6987;width:12161;height:92;visibility:visible;mso-wrap-style:square;v-text-anchor:top" coordsize="12161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" path="m,l1216124,r,9144l,9144,,e" fillcolor="black" stroked="f" strokeweight="0">
                  <v:fill opacity="7967f"/>
                  <v:stroke miterlimit="83231f" joinstyle="miter"/>
                  <v:path arrowok="t" textboxrect="0,0,1216124,9144"/>
                </v:shape>
                <v:shape id="Shape 37980" o:spid="_x0000_s1537" style="position:absolute;left:23667;top:6987;width:8115;height:92;visibility:visible;mso-wrap-style:square;v-text-anchor:top" coordsize="8114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" path="m,l811461,r,9144l,9144,,e" fillcolor="black" stroked="f" strokeweight="0">
                  <v:fill opacity="7967f"/>
                  <v:stroke miterlimit="83231f" joinstyle="miter"/>
                  <v:path arrowok="t" textboxrect="0,0,811461,9144"/>
                </v:shape>
                <v:shape id="Shape 37981" o:spid="_x0000_s1538" style="position:absolute;left:31782;top:6987;width:12601;height:92;visibility:visible;mso-wrap-style:square;v-text-anchor:top" coordsize="12600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" path="m,l1260078,r,9144l,9144,,e" fillcolor="black" stroked="f" strokeweight="0">
                  <v:fill opacity="7967f"/>
                  <v:stroke miterlimit="83231f" joinstyle="miter"/>
                  <v:path arrowok="t" textboxrect="0,0,1260078,9144"/>
                </v:shape>
                <v:shape id="Shape 37982" o:spid="_x0000_s1539" style="position:absolute;left:44383;top:6987;width:8118;height:92;visibility:visible;mso-wrap-style:square;v-text-anchor:top" coordsize="8118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" path="m,l811857,r,9144l,9144,,e" fillcolor="black" stroked="f" strokeweight="0">
                  <v:fill opacity="7967f"/>
                  <v:stroke miterlimit="83231f" joinstyle="miter"/>
                  <v:path arrowok="t" textboxrect="0,0,811857,9144"/>
                </v:shape>
                <v:shape id="Shape 37983" o:spid="_x0000_s1540" style="position:absolute;left:52501;top:6987;width:11666;height:92;visibility:visible;mso-wrap-style:square;v-text-anchor:top" coordsize="116661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" path="m,l1166614,r,9144l,9144,,e" fillcolor="black" stroked="f" strokeweight="0">
                  <v:fill opacity="7967f"/>
                  <v:stroke miterlimit="83231f" joinstyle="miter"/>
                  <v:path arrowok="t" textboxrect="0,0,1166614,9144"/>
                </v:shape>
                <v:shape id="Shape 37984" o:spid="_x0000_s1541" style="position:absolute;left:54;top:10651;width:11452;height:92;visibility:visible;mso-wrap-style:square;v-text-anchor:top" coordsize="1145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" path="m,l1145232,r,9144l,9144,,e" fillcolor="black" stroked="f" strokeweight="0">
                  <v:fill opacity="7967f"/>
                  <v:stroke miterlimit="83231f" joinstyle="miter"/>
                  <v:path arrowok="t" textboxrect="0,0,1145232,9144"/>
                </v:shape>
                <v:shape id="Shape 37985" o:spid="_x0000_s1542" style="position:absolute;left:11506;top:10651;width:12161;height:92;visibility:visible;mso-wrap-style:square;v-text-anchor:top" coordsize="12161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" path="m,l1216124,r,9144l,9144,,e" fillcolor="black" stroked="f" strokeweight="0">
                  <v:fill opacity="7967f"/>
                  <v:stroke miterlimit="83231f" joinstyle="miter"/>
                  <v:path arrowok="t" textboxrect="0,0,1216124,9144"/>
                </v:shape>
                <v:shape id="Shape 37986" o:spid="_x0000_s1543" style="position:absolute;left:23667;top:10651;width:8115;height:92;visibility:visible;mso-wrap-style:square;v-text-anchor:top" coordsize="8114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" path="m,l811461,r,9144l,9144,,e" fillcolor="black" stroked="f" strokeweight="0">
                  <v:fill opacity="7967f"/>
                  <v:stroke miterlimit="83231f" joinstyle="miter"/>
                  <v:path arrowok="t" textboxrect="0,0,811461,9144"/>
                </v:shape>
                <v:shape id="Shape 37987" o:spid="_x0000_s1544" style="position:absolute;left:31782;top:10651;width:12601;height:92;visibility:visible;mso-wrap-style:square;v-text-anchor:top" coordsize="12600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" path="m,l1260078,r,9144l,9144,,e" fillcolor="black" stroked="f" strokeweight="0">
                  <v:fill opacity="7967f"/>
                  <v:stroke miterlimit="83231f" joinstyle="miter"/>
                  <v:path arrowok="t" textboxrect="0,0,1260078,9144"/>
                </v:shape>
                <v:shape id="Shape 37988" o:spid="_x0000_s1545" style="position:absolute;left:44383;top:10651;width:8118;height:92;visibility:visible;mso-wrap-style:square;v-text-anchor:top" coordsize="8118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" path="m,l811857,r,9144l,9144,,e" fillcolor="black" stroked="f" strokeweight="0">
                  <v:fill opacity="7967f"/>
                  <v:stroke miterlimit="83231f" joinstyle="miter"/>
                  <v:path arrowok="t" textboxrect="0,0,811857,9144"/>
                </v:shape>
                <v:shape id="Shape 37989" o:spid="_x0000_s1546" style="position:absolute;left:52501;top:10651;width:11666;height:92;visibility:visible;mso-wrap-style:square;v-text-anchor:top" coordsize="116661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" path="m,l1166614,r,9144l,9144,,e" fillcolor="black" stroked="f" strokeweight="0">
                  <v:fill opacity="7967f"/>
                  <v:stroke miterlimit="83231f" joinstyle="miter"/>
                  <v:path arrowok="t" textboxrect="0,0,1166614,9144"/>
                </v:shape>
                <v:shape id="Shape 37990" o:spid="_x0000_s1547" style="position:absolute;left:54;top:32599;width:11452;height:91;visibility:visible;mso-wrap-style:square;v-text-anchor:top" coordsize="1145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" path="m,l1145232,r,9144l,9144,,e" fillcolor="black" stroked="f" strokeweight="0">
                  <v:fill opacity="7967f"/>
                  <v:stroke miterlimit="83231f" joinstyle="miter"/>
                  <v:path arrowok="t" textboxrect="0,0,1145232,9144"/>
                </v:shape>
                <v:shape id="Shape 37991" o:spid="_x0000_s1548" style="position:absolute;left:11506;top:32599;width:12161;height:91;visibility:visible;mso-wrap-style:square;v-text-anchor:top" coordsize="12161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" path="m,l1216124,r,9144l,9144,,e" fillcolor="black" stroked="f" strokeweight="0">
                  <v:fill opacity="7967f"/>
                  <v:stroke miterlimit="83231f" joinstyle="miter"/>
                  <v:path arrowok="t" textboxrect="0,0,1216124,9144"/>
                </v:shape>
                <v:shape id="Shape 37992" o:spid="_x0000_s1549" style="position:absolute;left:23667;top:32599;width:8115;height:91;visibility:visible;mso-wrap-style:square;v-text-anchor:top" coordsize="8114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" path="m,l811461,r,9144l,9144,,e" fillcolor="black" stroked="f" strokeweight="0">
                  <v:fill opacity="7967f"/>
                  <v:stroke miterlimit="83231f" joinstyle="miter"/>
                  <v:path arrowok="t" textboxrect="0,0,811461,9144"/>
                </v:shape>
                <v:shape id="Shape 37993" o:spid="_x0000_s1550" style="position:absolute;left:31782;top:32599;width:12601;height:91;visibility:visible;mso-wrap-style:square;v-text-anchor:top" coordsize="12600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" path="m,l1260078,r,9144l,9144,,e" fillcolor="black" stroked="f" strokeweight="0">
                  <v:fill opacity="7967f"/>
                  <v:stroke miterlimit="83231f" joinstyle="miter"/>
                  <v:path arrowok="t" textboxrect="0,0,1260078,9144"/>
                </v:shape>
                <v:shape id="Shape 37994" o:spid="_x0000_s1551" style="position:absolute;left:44383;top:32599;width:8118;height:91;visibility:visible;mso-wrap-style:square;v-text-anchor:top" coordsize="8118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" path="m,l811857,r,9144l,9144,,e" fillcolor="black" stroked="f" strokeweight="0">
                  <v:fill opacity="7967f"/>
                  <v:stroke miterlimit="83231f" joinstyle="miter"/>
                  <v:path arrowok="t" textboxrect="0,0,811857,9144"/>
                </v:shape>
                <v:shape id="Shape 37995" o:spid="_x0000_s1552" style="position:absolute;left:52501;top:32599;width:11666;height:91;visibility:visible;mso-wrap-style:square;v-text-anchor:top" coordsize="116661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" path="m,l1166614,r,9144l,9144,,e" fillcolor="black" stroked="f" strokeweight="0">
                  <v:fill opacity="7967f"/>
                  <v:stroke miterlimit="83231f" joinstyle="miter"/>
                  <v:path arrowok="t" textboxrect="0,0,1166614,9144"/>
                </v:shape>
                <v:shape id="Shape 3568" o:spid="_x0000_s1553" style="position:absolute;width:32110;height:49614;visibility:visible;mso-wrap-style:square;v-text-anchor:top" coordsize="3211091,496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" path="m16222,l3211091,r,5407l16222,5407v-5953,,-10815,4862,-10815,10816l5407,4945213v,5952,4862,10814,10815,10814l3211091,4956027r,5408l16222,4961435c7293,4961435,,4954142,,4945213l,16223c,7245,7293,,16222,xe" fillcolor="#35454e" stroked="f" strokeweight="0">
                  <v:stroke miterlimit="83231f" joinstyle="miter"/>
                  <v:path arrowok="t" textboxrect="0,0,3211091,4961435"/>
                </v:shape>
                <v:shape id="Shape 3569" o:spid="_x0000_s1554" style="position:absolute;left:32110;width:32111;height:49614;visibility:visible;mso-wrap-style:square;v-text-anchor:top" coordsize="3211090,496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" path="m,l3194868,v8979,,16222,7245,16222,16223l3211090,4945213v,8929,-7243,16222,-16222,16222l,4961435r,-5408l3194868,4956027v6004,,10816,-4862,10816,-10814l3205684,16223v,-5954,-4812,-10816,-10816,-10816l,5407,,xe" fillcolor="#35454e" stroked="f" strokeweight="0">
                  <v:stroke miterlimit="83231f" joinstyle="miter"/>
                  <v:path arrowok="t" textboxrect="0,0,3211090,4961435"/>
                </v:shape>
                <v:rect id="Rectangle 3574" o:spid="_x0000_s1555" style="position:absolute;left:1352;top:1146;width:661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frb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wPIC/N+EJyPkDAAD//wMAUEsBAi0AFAAGAAgAAAAhANvh9svuAAAAhQEAABMAAAAAAAAA&#10;AAAAAAAAAAAAAFtDb250ZW50X1R5cGVzXS54bWxQSwECLQAUAAYACAAAACEAWvQsW78AAAAVAQAA&#10;CwAAAAAAAAAAAAAAAAAfAQAAX3JlbHMvLnJlbHNQSwECLQAUAAYACAAAACEAckn628YAAADdAAAA&#10;DwAAAAAAAAAAAAAAAAAHAgAAZHJzL2Rvd25yZXYueG1sUEsFBgAAAAADAAMAtwAAAPoCAAAAAA==&#10;" filled="f" stroked="f">
                  <v:textbox inset="0,0,0,0">
                    <w:txbxContent>
                      <w:p w14:paraId="28CAD5AA" w14:textId="77777777" w:rsidR="00294FC8" w:rsidRDefault="00106299">
                        <w:pPr>
                          <w:spacing w:after="160" w:line="259" w:lineRule="auto"/>
                          <w:ind w:left="0" w:firstLine="0"/>
                        </w:pPr>
                        <w:r>
                          <w:rPr>
                            <w:b/>
                            <w:w w:val="128"/>
                            <w:sz w:val="16"/>
                          </w:rPr>
                          <w:t>Resource</w:t>
                        </w:r>
                      </w:p>
                    </w:txbxContent>
                  </v:textbox>
                </v:rect>
                <v:rect id="Rectangle 3575" o:spid="_x0000_s1556" style="position:absolute;left:12804;top:1146;width:2282;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" filled="f" stroked="f">
                  <v:textbox inset="0,0,0,0">
                    <w:txbxContent>
                      <w:p w14:paraId="55077B40" w14:textId="77777777" w:rsidR="00294FC8" w:rsidRDefault="00106299">
                        <w:pPr>
                          <w:spacing w:after="160" w:line="259" w:lineRule="auto"/>
                          <w:ind w:left="0" w:firstLine="0"/>
                        </w:pPr>
                        <w:r>
                          <w:rPr>
                            <w:b/>
                            <w:w w:val="116"/>
                            <w:sz w:val="16"/>
                          </w:rPr>
                          <w:t>URI</w:t>
                        </w:r>
                      </w:p>
                    </w:txbxContent>
                  </v:textbox>
                </v:rect>
                <v:rect id="Rectangle 3576" o:spid="_x0000_s1557" style="position:absolute;left:24966;top:1146;width:542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" filled="f" stroked="f">
                  <v:textbox inset="0,0,0,0">
                    <w:txbxContent>
                      <w:p w14:paraId="578EA2CA" w14:textId="77777777" w:rsidR="00294FC8" w:rsidRDefault="00106299">
                        <w:pPr>
                          <w:spacing w:after="160" w:line="259" w:lineRule="auto"/>
                          <w:ind w:left="0" w:firstLine="0"/>
                        </w:pPr>
                        <w:r>
                          <w:rPr>
                            <w:b/>
                            <w:w w:val="121"/>
                            <w:sz w:val="16"/>
                          </w:rPr>
                          <w:t>Method</w:t>
                        </w:r>
                      </w:p>
                    </w:txbxContent>
                  </v:textbox>
                </v:rect>
                <v:rect id="Rectangle 3577" o:spid="_x0000_s1558" style="position:absolute;left:33080;top:1146;width:1271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" filled="f" stroked="f">
                  <v:textbox inset="0,0,0,0">
                    <w:txbxContent>
                      <w:p w14:paraId="4D215829" w14:textId="77777777" w:rsidR="00294FC8" w:rsidRDefault="00106299">
                        <w:pPr>
                          <w:spacing w:after="160" w:line="259" w:lineRule="auto"/>
                          <w:ind w:left="0" w:firstLine="0"/>
                        </w:pPr>
                        <w:r>
                          <w:rPr>
                            <w:b/>
                            <w:w w:val="125"/>
                            <w:sz w:val="16"/>
                          </w:rPr>
                          <w:t>XML</w:t>
                        </w:r>
                        <w:r>
                          <w:rPr>
                            <w:b/>
                            <w:spacing w:val="-2"/>
                            <w:w w:val="125"/>
                            <w:sz w:val="16"/>
                          </w:rPr>
                          <w:t xml:space="preserve"> </w:t>
                        </w:r>
                        <w:r>
                          <w:rPr>
                            <w:b/>
                            <w:w w:val="125"/>
                            <w:sz w:val="16"/>
                          </w:rPr>
                          <w:t>resource</w:t>
                        </w:r>
                        <w:r>
                          <w:rPr>
                            <w:b/>
                            <w:spacing w:val="-2"/>
                            <w:w w:val="125"/>
                            <w:sz w:val="16"/>
                          </w:rPr>
                          <w:t xml:space="preserve"> </w:t>
                        </w:r>
                        <w:r>
                          <w:rPr>
                            <w:b/>
                            <w:w w:val="125"/>
                            <w:sz w:val="16"/>
                          </w:rPr>
                          <w:t>root</w:t>
                        </w:r>
                      </w:p>
                    </w:txbxContent>
                  </v:textbox>
                </v:rect>
                <v:rect id="Rectangle 3578" o:spid="_x0000_s1559" style="position:absolute;left:33080;top:2808;width:591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" filled="f" stroked="f">
                  <v:textbox inset="0,0,0,0">
                    <w:txbxContent>
                      <w:p w14:paraId="1825B941" w14:textId="77777777" w:rsidR="00294FC8" w:rsidRDefault="00106299">
                        <w:pPr>
                          <w:spacing w:after="160" w:line="259" w:lineRule="auto"/>
                          <w:ind w:left="0" w:firstLine="0"/>
                        </w:pPr>
                        <w:r>
                          <w:rPr>
                            <w:b/>
                            <w:w w:val="128"/>
                            <w:sz w:val="16"/>
                          </w:rPr>
                          <w:t>element</w:t>
                        </w:r>
                      </w:p>
                    </w:txbxContent>
                  </v:textbox>
                </v:rect>
                <v:rect id="Rectangle 3579" o:spid="_x0000_s1560" style="position:absolute;left:45681;top:1146;width:350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" filled="f" stroked="f">
                  <v:textbox inset="0,0,0,0">
                    <w:txbxContent>
                      <w:p w14:paraId="21668188" w14:textId="77777777" w:rsidR="00294FC8" w:rsidRDefault="00106299">
                        <w:pPr>
                          <w:spacing w:after="160" w:line="259" w:lineRule="auto"/>
                          <w:ind w:left="0" w:firstLine="0"/>
                        </w:pPr>
                        <w:r>
                          <w:rPr>
                            <w:b/>
                            <w:w w:val="121"/>
                            <w:sz w:val="16"/>
                          </w:rPr>
                          <w:t>HTTP</w:t>
                        </w:r>
                      </w:p>
                    </w:txbxContent>
                  </v:textbox>
                </v:rect>
                <v:rect id="Rectangle 3580" o:spid="_x0000_s1561" style="position:absolute;left:45681;top:2808;width:461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" filled="f" stroked="f">
                  <v:textbox inset="0,0,0,0">
                    <w:txbxContent>
                      <w:p w14:paraId="08F3CDF6" w14:textId="77777777" w:rsidR="00294FC8" w:rsidRDefault="00106299">
                        <w:pPr>
                          <w:spacing w:after="160" w:line="259" w:lineRule="auto"/>
                          <w:ind w:left="0" w:firstLine="0"/>
                        </w:pPr>
                        <w:r>
                          <w:rPr>
                            <w:b/>
                            <w:w w:val="134"/>
                            <w:sz w:val="16"/>
                          </w:rPr>
                          <w:t>Status</w:t>
                        </w:r>
                      </w:p>
                    </w:txbxContent>
                  </v:textbox>
                </v:rect>
                <v:rect id="Rectangle 3581" o:spid="_x0000_s1562" style="position:absolute;left:53800;top:1146;width:9852;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" filled="f" stroked="f">
                  <v:textbox inset="0,0,0,0">
                    <w:txbxContent>
                      <w:p w14:paraId="50E8EE6A" w14:textId="77777777" w:rsidR="00294FC8" w:rsidRDefault="00106299">
                        <w:pPr>
                          <w:spacing w:after="160" w:line="259" w:lineRule="auto"/>
                          <w:ind w:left="0" w:firstLine="0"/>
                        </w:pPr>
                        <w:r>
                          <w:rPr>
                            <w:b/>
                            <w:w w:val="127"/>
                            <w:sz w:val="16"/>
                          </w:rPr>
                          <w:t>Description</w:t>
                        </w:r>
                        <w:r>
                          <w:rPr>
                            <w:b/>
                            <w:spacing w:val="-2"/>
                            <w:w w:val="127"/>
                            <w:sz w:val="16"/>
                          </w:rPr>
                          <w:t xml:space="preserve"> </w:t>
                        </w:r>
                        <w:r>
                          <w:rPr>
                            <w:b/>
                            <w:w w:val="127"/>
                            <w:sz w:val="16"/>
                          </w:rPr>
                          <w:t>of</w:t>
                        </w:r>
                      </w:p>
                    </w:txbxContent>
                  </v:textbox>
                </v:rect>
                <v:rect id="Rectangle 3582" o:spid="_x0000_s1563" style="position:absolute;left:53800;top:2808;width:624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cT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H3HfXi8CU9ATu4AAAD//wMAUEsBAi0AFAAGAAgAAAAhANvh9svuAAAAhQEAABMAAAAAAAAA&#10;AAAAAAAAAAAAAFtDb250ZW50X1R5cGVzXS54bWxQSwECLQAUAAYACAAAACEAWvQsW78AAAAVAQAA&#10;CwAAAAAAAAAAAAAAAAAfAQAAX3JlbHMvLnJlbHNQSwECLQAUAAYACAAAACEApzm3E8YAAADdAAAA&#10;DwAAAAAAAAAAAAAAAAAHAgAAZHJzL2Rvd25yZXYueG1sUEsFBgAAAAADAAMAtwAAAPoCAAAAAA==&#10;" filled="f" stroked="f">
                  <v:textbox inset="0,0,0,0">
                    <w:txbxContent>
                      <w:p w14:paraId="4B5B775D" w14:textId="77777777" w:rsidR="00294FC8" w:rsidRDefault="00106299">
                        <w:pPr>
                          <w:spacing w:after="160" w:line="259" w:lineRule="auto"/>
                          <w:ind w:left="0" w:firstLine="0"/>
                        </w:pPr>
                        <w:r>
                          <w:rPr>
                            <w:b/>
                            <w:w w:val="126"/>
                            <w:sz w:val="16"/>
                          </w:rPr>
                          <w:t>returned</w:t>
                        </w:r>
                      </w:p>
                    </w:txbxContent>
                  </v:textbox>
                </v:rect>
                <v:rect id="Rectangle 3583" o:spid="_x0000_s1564" style="position:absolute;left:53800;top:4470;width:5552;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" filled="f" stroked="f">
                  <v:textbox inset="0,0,0,0">
                    <w:txbxContent>
                      <w:p w14:paraId="6792491B" w14:textId="77777777" w:rsidR="00294FC8" w:rsidRDefault="00106299">
                        <w:pPr>
                          <w:spacing w:after="160" w:line="259" w:lineRule="auto"/>
                          <w:ind w:left="0" w:firstLine="0"/>
                        </w:pPr>
                        <w:r>
                          <w:rPr>
                            <w:b/>
                            <w:w w:val="128"/>
                            <w:sz w:val="16"/>
                          </w:rPr>
                          <w:t>content</w:t>
                        </w:r>
                      </w:p>
                    </w:txbxContent>
                  </v:textbox>
                </v:rect>
                <v:rect id="Rectangle 3584" o:spid="_x0000_s1565" style="position:absolute;left:1352;top:8134;width:258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" filled="f" stroked="f">
                  <v:textbox inset="0,0,0,0">
                    <w:txbxContent>
                      <w:p w14:paraId="3F2EC420" w14:textId="77777777" w:rsidR="00294FC8" w:rsidRDefault="00106299">
                        <w:pPr>
                          <w:spacing w:after="160" w:line="259" w:lineRule="auto"/>
                          <w:ind w:left="0" w:firstLine="0"/>
                        </w:pPr>
                        <w:r>
                          <w:rPr>
                            <w:w w:val="121"/>
                            <w:sz w:val="16"/>
                          </w:rPr>
                          <w:t>test</w:t>
                        </w:r>
                      </w:p>
                    </w:txbxContent>
                  </v:textbox>
                </v:rect>
                <v:rect id="Rectangle 3585" o:spid="_x0000_s1566" style="position:absolute;left:12804;top:8134;width:258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" filled="f" stroked="f">
                  <v:textbox inset="0,0,0,0">
                    <w:txbxContent>
                      <w:p w14:paraId="6ED5EBDD" w14:textId="77777777" w:rsidR="00294FC8" w:rsidRDefault="00106299">
                        <w:pPr>
                          <w:spacing w:after="160" w:line="259" w:lineRule="auto"/>
                          <w:ind w:left="0" w:firstLine="0"/>
                        </w:pPr>
                        <w:r>
                          <w:rPr>
                            <w:w w:val="121"/>
                            <w:sz w:val="16"/>
                          </w:rPr>
                          <w:t>test</w:t>
                        </w:r>
                      </w:p>
                    </w:txbxContent>
                  </v:textbox>
                </v:rect>
                <v:rect id="Rectangle 3586" o:spid="_x0000_s1567" style="position:absolute;left:24966;top:8134;width:258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" filled="f" stroked="f">
                  <v:textbox inset="0,0,0,0">
                    <w:txbxContent>
                      <w:p w14:paraId="1AE05A88" w14:textId="77777777" w:rsidR="00294FC8" w:rsidRDefault="00106299">
                        <w:pPr>
                          <w:spacing w:after="160" w:line="259" w:lineRule="auto"/>
                          <w:ind w:left="0" w:firstLine="0"/>
                        </w:pPr>
                        <w:r>
                          <w:rPr>
                            <w:w w:val="121"/>
                            <w:sz w:val="16"/>
                          </w:rPr>
                          <w:t>test</w:t>
                        </w:r>
                      </w:p>
                    </w:txbxContent>
                  </v:textbox>
                </v:rect>
                <v:rect id="Rectangle 3587" o:spid="_x0000_s1568" style="position:absolute;left:33080;top:8134;width:258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" filled="f" stroked="f">
                  <v:textbox inset="0,0,0,0">
                    <w:txbxContent>
                      <w:p w14:paraId="4386E978" w14:textId="77777777" w:rsidR="00294FC8" w:rsidRDefault="00106299">
                        <w:pPr>
                          <w:spacing w:after="160" w:line="259" w:lineRule="auto"/>
                          <w:ind w:left="0" w:firstLine="0"/>
                        </w:pPr>
                        <w:r>
                          <w:rPr>
                            <w:w w:val="121"/>
                            <w:sz w:val="16"/>
                          </w:rPr>
                          <w:t>test</w:t>
                        </w:r>
                      </w:p>
                    </w:txbxContent>
                  </v:textbox>
                </v:rect>
                <v:rect id="Rectangle 3588" o:spid="_x0000_s1569" style="position:absolute;left:45681;top:8134;width:258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" filled="f" stroked="f">
                  <v:textbox inset="0,0,0,0">
                    <w:txbxContent>
                      <w:p w14:paraId="7F95DDD8" w14:textId="77777777" w:rsidR="00294FC8" w:rsidRDefault="00106299">
                        <w:pPr>
                          <w:spacing w:after="160" w:line="259" w:lineRule="auto"/>
                          <w:ind w:left="0" w:firstLine="0"/>
                        </w:pPr>
                        <w:r>
                          <w:rPr>
                            <w:w w:val="121"/>
                            <w:sz w:val="16"/>
                          </w:rPr>
                          <w:t>test</w:t>
                        </w:r>
                      </w:p>
                    </w:txbxContent>
                  </v:textbox>
                </v:rect>
                <v:rect id="Rectangle 3589" o:spid="_x0000_s1570" style="position:absolute;left:53800;top:8134;width:258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" filled="f" stroked="f">
                  <v:textbox inset="0,0,0,0">
                    <w:txbxContent>
                      <w:p w14:paraId="6BAE148A" w14:textId="77777777" w:rsidR="00294FC8" w:rsidRDefault="00106299">
                        <w:pPr>
                          <w:spacing w:after="160" w:line="259" w:lineRule="auto"/>
                          <w:ind w:left="0" w:firstLine="0"/>
                        </w:pPr>
                        <w:r>
                          <w:rPr>
                            <w:w w:val="121"/>
                            <w:sz w:val="16"/>
                          </w:rPr>
                          <w:t>test</w:t>
                        </w:r>
                      </w:p>
                    </w:txbxContent>
                  </v:textbox>
                </v:rect>
                <v:rect id="Rectangle 3590" o:spid="_x0000_s1571" style="position:absolute;left:1352;top:11798;width:928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" filled="f" stroked="f">
                  <v:textbox inset="0,0,0,0">
                    <w:txbxContent>
                      <w:p w14:paraId="71BE4905" w14:textId="77777777" w:rsidR="00294FC8" w:rsidRDefault="00106299">
                        <w:pPr>
                          <w:spacing w:after="160" w:line="259" w:lineRule="auto"/>
                          <w:ind w:left="0" w:firstLine="0"/>
                        </w:pPr>
                        <w:r>
                          <w:rPr>
                            <w:w w:val="124"/>
                            <w:sz w:val="16"/>
                          </w:rPr>
                          <w:t>ServiceGroup</w:t>
                        </w:r>
                      </w:p>
                    </w:txbxContent>
                  </v:textbox>
                </v:rect>
                <v:rect id="Rectangle 3591" o:spid="_x0000_s1572" style="position:absolute;left:12804;top:11798;width:475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" filled="f" stroked="f">
                  <v:textbox inset="0,0,0,0">
                    <w:txbxContent>
                      <w:p w14:paraId="38ADDB99" w14:textId="77777777" w:rsidR="00294FC8" w:rsidRDefault="00106299">
                        <w:pPr>
                          <w:spacing w:after="160" w:line="259" w:lineRule="auto"/>
                          <w:ind w:left="0" w:firstLine="0"/>
                        </w:pPr>
                        <w:r>
                          <w:rPr>
                            <w:w w:val="126"/>
                            <w:sz w:val="16"/>
                          </w:rPr>
                          <w:t>./bdxr-</w:t>
                        </w:r>
                      </w:p>
                    </w:txbxContent>
                  </v:textbox>
                </v:rect>
                <v:rect id="Rectangle 3592" o:spid="_x0000_s1573" style="position:absolute;left:12804;top:13460;width:1254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" filled="f" stroked="f">
                  <v:textbox inset="0,0,0,0">
                    <w:txbxContent>
                      <w:p w14:paraId="0751D959" w14:textId="77777777" w:rsidR="00294FC8" w:rsidRDefault="00106299">
                        <w:pPr>
                          <w:spacing w:after="160" w:line="259" w:lineRule="auto"/>
                          <w:ind w:left="0" w:firstLine="0"/>
                        </w:pPr>
                        <w:r>
                          <w:rPr>
                            <w:w w:val="127"/>
                            <w:sz w:val="16"/>
                          </w:rPr>
                          <w:t>smp-2/[{identifier</w:t>
                        </w:r>
                      </w:p>
                    </w:txbxContent>
                  </v:textbox>
                </v:rect>
                <v:rect id="Rectangle 3593" o:spid="_x0000_s1574" style="position:absolute;left:12804;top:15122;width:739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" filled="f" stroked="f">
                  <v:textbox inset="0,0,0,0">
                    <w:txbxContent>
                      <w:p w14:paraId="668ECFEE" w14:textId="77777777" w:rsidR="00294FC8" w:rsidRDefault="00106299">
                        <w:pPr>
                          <w:spacing w:after="160" w:line="259" w:lineRule="auto"/>
                          <w:ind w:left="0" w:firstLine="0"/>
                        </w:pPr>
                        <w:r>
                          <w:rPr>
                            <w:w w:val="126"/>
                            <w:sz w:val="16"/>
                          </w:rPr>
                          <w:t>scheme}::]</w:t>
                        </w:r>
                      </w:p>
                    </w:txbxContent>
                  </v:textbox>
                </v:rect>
                <v:rect id="Rectangle 32193" o:spid="_x0000_s1575" style="position:absolute;left:20280;top:16784;width:63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" filled="f" stroked="f">
                  <v:textbox inset="0,0,0,0">
                    <w:txbxContent>
                      <w:p w14:paraId="15A8721F" w14:textId="77777777" w:rsidR="00294FC8" w:rsidRDefault="00106299">
                        <w:pPr>
                          <w:spacing w:after="160" w:line="259" w:lineRule="auto"/>
                          <w:ind w:left="0" w:firstLine="0"/>
                        </w:pPr>
                        <w:r>
                          <w:rPr>
                            <w:w w:val="154"/>
                            <w:sz w:val="16"/>
                          </w:rPr>
                          <w:t>}</w:t>
                        </w:r>
                      </w:p>
                    </w:txbxContent>
                  </v:textbox>
                </v:rect>
                <v:rect id="Rectangle 32191" o:spid="_x0000_s1576" style="position:absolute;left:12804;top:16784;width:63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" filled="f" stroked="f">
                  <v:textbox inset="0,0,0,0">
                    <w:txbxContent>
                      <w:p w14:paraId="7041EF33" w14:textId="77777777" w:rsidR="00294FC8" w:rsidRDefault="00106299">
                        <w:pPr>
                          <w:spacing w:after="160" w:line="259" w:lineRule="auto"/>
                          <w:ind w:left="0" w:firstLine="0"/>
                        </w:pPr>
                        <w:r>
                          <w:rPr>
                            <w:w w:val="154"/>
                            <w:sz w:val="16"/>
                          </w:rPr>
                          <w:t>{</w:t>
                        </w:r>
                      </w:p>
                    </w:txbxContent>
                  </v:textbox>
                </v:rect>
                <v:rect id="Rectangle 32194" o:spid="_x0000_s1577" style="position:absolute;left:13285;top:16784;width:930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" filled="f" stroked="f">
                  <v:textbox inset="0,0,0,0">
                    <w:txbxContent>
                      <w:p w14:paraId="20E538F7" w14:textId="77777777" w:rsidR="00294FC8" w:rsidRDefault="00106299">
                        <w:pPr>
                          <w:spacing w:after="160" w:line="259" w:lineRule="auto"/>
                          <w:ind w:left="0" w:firstLine="0"/>
                        </w:pPr>
                        <w:r>
                          <w:rPr>
                            <w:w w:val="126"/>
                            <w:sz w:val="16"/>
                          </w:rPr>
                          <w:t>participant</w:t>
                        </w:r>
                        <w:r>
                          <w:rPr>
                            <w:spacing w:val="7"/>
                            <w:w w:val="126"/>
                            <w:sz w:val="16"/>
                          </w:rPr>
                          <w:t xml:space="preserve"> </w:t>
                        </w:r>
                        <w:r>
                          <w:rPr>
                            <w:w w:val="126"/>
                            <w:sz w:val="16"/>
                          </w:rPr>
                          <w:t>id</w:t>
                        </w:r>
                      </w:p>
                    </w:txbxContent>
                  </v:textbox>
                </v:rect>
                <v:rect id="Rectangle 3595" o:spid="_x0000_s1578" style="position:absolute;left:12804;top:18446;width:1249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" filled="f" stroked="f">
                  <v:textbox inset="0,0,0,0">
                    <w:txbxContent>
                      <w:p w14:paraId="336E5820" w14:textId="77777777" w:rsidR="00294FC8" w:rsidRDefault="00106299">
                        <w:pPr>
                          <w:spacing w:after="160" w:line="259" w:lineRule="auto"/>
                          <w:ind w:left="0" w:firstLine="0"/>
                        </w:pPr>
                        <w:r>
                          <w:rPr>
                            <w:w w:val="121"/>
                            <w:sz w:val="16"/>
                          </w:rPr>
                          <w:t>See</w:t>
                        </w:r>
                        <w:r>
                          <w:rPr>
                            <w:spacing w:val="7"/>
                            <w:w w:val="121"/>
                            <w:sz w:val="16"/>
                          </w:rPr>
                          <w:t xml:space="preserve"> </w:t>
                        </w:r>
                        <w:r>
                          <w:rPr>
                            <w:w w:val="121"/>
                            <w:sz w:val="16"/>
                          </w:rPr>
                          <w:t>section</w:t>
                        </w:r>
                        <w:r>
                          <w:rPr>
                            <w:spacing w:val="7"/>
                            <w:w w:val="121"/>
                            <w:sz w:val="16"/>
                          </w:rPr>
                          <w:t xml:space="preserve"> </w:t>
                        </w:r>
                        <w:r>
                          <w:rPr>
                            <w:w w:val="121"/>
                            <w:sz w:val="16"/>
                          </w:rPr>
                          <w:t>3.6</w:t>
                        </w:r>
                        <w:r>
                          <w:rPr>
                            <w:spacing w:val="7"/>
                            <w:w w:val="121"/>
                            <w:sz w:val="16"/>
                          </w:rPr>
                          <w:t xml:space="preserve"> </w:t>
                        </w:r>
                        <w:r>
                          <w:rPr>
                            <w:w w:val="121"/>
                            <w:sz w:val="16"/>
                          </w:rPr>
                          <w:t>for</w:t>
                        </w:r>
                      </w:p>
                    </w:txbxContent>
                  </v:textbox>
                </v:rect>
                <v:rect id="Rectangle 32195" o:spid="_x0000_s1579" style="position:absolute;left:12804;top:20108;width:63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" filled="f" stroked="f">
                  <v:textbox inset="0,0,0,0">
                    <w:txbxContent>
                      <w:p w14:paraId="0E8F9C31" w14:textId="77777777" w:rsidR="00294FC8" w:rsidRDefault="00106299">
                        <w:pPr>
                          <w:spacing w:after="160" w:line="259" w:lineRule="auto"/>
                          <w:ind w:left="0" w:firstLine="0"/>
                        </w:pPr>
                        <w:r>
                          <w:rPr>
                            <w:w w:val="154"/>
                            <w:sz w:val="16"/>
                          </w:rPr>
                          <w:t>{</w:t>
                        </w:r>
                      </w:p>
                    </w:txbxContent>
                  </v:textbox>
                </v:rect>
                <v:rect id="Rectangle 32196" o:spid="_x0000_s1580" style="position:absolute;left:20280;top:20108;width:63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" filled="f" stroked="f">
                  <v:textbox inset="0,0,0,0">
                    <w:txbxContent>
                      <w:p w14:paraId="450B83A9" w14:textId="77777777" w:rsidR="00294FC8" w:rsidRDefault="00106299">
                        <w:pPr>
                          <w:spacing w:after="160" w:line="259" w:lineRule="auto"/>
                          <w:ind w:left="0" w:firstLine="0"/>
                        </w:pPr>
                        <w:r>
                          <w:rPr>
                            <w:w w:val="154"/>
                            <w:sz w:val="16"/>
                          </w:rPr>
                          <w:t>}</w:t>
                        </w:r>
                      </w:p>
                    </w:txbxContent>
                  </v:textbox>
                </v:rect>
                <v:rect id="Rectangle 32197" o:spid="_x0000_s1581" style="position:absolute;left:13285;top:20108;width:930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" filled="f" stroked="f">
                  <v:textbox inset="0,0,0,0">
                    <w:txbxContent>
                      <w:p w14:paraId="176B4C10" w14:textId="77777777" w:rsidR="00294FC8" w:rsidRDefault="00106299">
                        <w:pPr>
                          <w:spacing w:after="160" w:line="259" w:lineRule="auto"/>
                          <w:ind w:left="0" w:firstLine="0"/>
                        </w:pPr>
                        <w:r>
                          <w:rPr>
                            <w:w w:val="126"/>
                            <w:sz w:val="16"/>
                          </w:rPr>
                          <w:t>participant</w:t>
                        </w:r>
                        <w:r>
                          <w:rPr>
                            <w:spacing w:val="7"/>
                            <w:w w:val="126"/>
                            <w:sz w:val="16"/>
                          </w:rPr>
                          <w:t xml:space="preserve"> </w:t>
                        </w:r>
                        <w:r>
                          <w:rPr>
                            <w:w w:val="126"/>
                            <w:sz w:val="16"/>
                          </w:rPr>
                          <w:t>id</w:t>
                        </w:r>
                      </w:p>
                    </w:txbxContent>
                  </v:textbox>
                </v:rect>
                <v:rect id="Rectangle 3597" o:spid="_x0000_s1582" style="position:absolute;left:12804;top:21770;width:471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" filled="f" stroked="f">
                  <v:textbox inset="0,0,0,0">
                    <w:txbxContent>
                      <w:p w14:paraId="7EC6A578" w14:textId="77777777" w:rsidR="00294FC8" w:rsidRDefault="00106299">
                        <w:pPr>
                          <w:spacing w:after="160" w:line="259" w:lineRule="auto"/>
                          <w:ind w:left="0" w:firstLine="0"/>
                        </w:pPr>
                        <w:r>
                          <w:rPr>
                            <w:w w:val="123"/>
                            <w:sz w:val="16"/>
                          </w:rPr>
                          <w:t>format</w:t>
                        </w:r>
                      </w:p>
                    </w:txbxContent>
                  </v:textbox>
                </v:rect>
                <v:rect id="Rectangle 3598" o:spid="_x0000_s1583" style="position:absolute;left:24966;top:11798;width:2531;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" filled="f" stroked="f">
                  <v:textbox inset="0,0,0,0">
                    <w:txbxContent>
                      <w:p w14:paraId="5B90FE9E" w14:textId="77777777" w:rsidR="00294FC8" w:rsidRDefault="00106299">
                        <w:pPr>
                          <w:spacing w:after="160" w:line="259" w:lineRule="auto"/>
                          <w:ind w:left="0" w:firstLine="0"/>
                        </w:pPr>
                        <w:r>
                          <w:rPr>
                            <w:w w:val="114"/>
                            <w:sz w:val="16"/>
                          </w:rPr>
                          <w:t>GET</w:t>
                        </w:r>
                      </w:p>
                    </w:txbxContent>
                  </v:textbox>
                </v:rect>
                <v:rect id="Rectangle 32185" o:spid="_x0000_s1584" style="position:absolute;left:33080;top:11798;width:76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" filled="f" stroked="f">
                  <v:textbox inset="0,0,0,0">
                    <w:txbxContent>
                      <w:p w14:paraId="55E20D69" w14:textId="77777777" w:rsidR="00294FC8" w:rsidRDefault="00106299">
                        <w:pPr>
                          <w:spacing w:after="160" w:line="259" w:lineRule="auto"/>
                          <w:ind w:left="0" w:firstLine="0"/>
                        </w:pPr>
                        <w:r>
                          <w:rPr>
                            <w:w w:val="111"/>
                            <w:sz w:val="16"/>
                          </w:rPr>
                          <w:t>&lt;</w:t>
                        </w:r>
                      </w:p>
                    </w:txbxContent>
                  </v:textbox>
                </v:rect>
                <v:rect id="Rectangle 32187" o:spid="_x0000_s1585" style="position:absolute;left:33656;top:11798;width:928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" filled="f" stroked="f">
                  <v:textbox inset="0,0,0,0">
                    <w:txbxContent>
                      <w:p w14:paraId="36AB5806" w14:textId="77777777" w:rsidR="00294FC8" w:rsidRDefault="00106299">
                        <w:pPr>
                          <w:spacing w:after="160" w:line="259" w:lineRule="auto"/>
                          <w:ind w:left="0" w:firstLine="0"/>
                        </w:pPr>
                        <w:r>
                          <w:rPr>
                            <w:w w:val="124"/>
                            <w:sz w:val="16"/>
                          </w:rPr>
                          <w:t>ServiceGroup</w:t>
                        </w:r>
                      </w:p>
                    </w:txbxContent>
                  </v:textbox>
                </v:rect>
                <v:rect id="Rectangle 32186" o:spid="_x0000_s1586" style="position:absolute;left:40639;top:11798;width:74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" filled="f" stroked="f">
                  <v:textbox inset="0,0,0,0">
                    <w:txbxContent>
                      <w:p w14:paraId="0BE1A274" w14:textId="77777777" w:rsidR="00294FC8" w:rsidRDefault="00106299">
                        <w:pPr>
                          <w:spacing w:after="160" w:line="259" w:lineRule="auto"/>
                          <w:ind w:left="0" w:firstLine="0"/>
                        </w:pPr>
                        <w:r>
                          <w:rPr>
                            <w:w w:val="108"/>
                            <w:sz w:val="16"/>
                          </w:rPr>
                          <w:t>&gt;</w:t>
                        </w:r>
                      </w:p>
                    </w:txbxContent>
                  </v:textbox>
                </v:rect>
                <v:rect id="Rectangle 32188" o:spid="_x0000_s1587" style="position:absolute;left:45681;top:11798;width:252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" filled="f" stroked="f">
                  <v:textbox inset="0,0,0,0">
                    <w:txbxContent>
                      <w:p w14:paraId="31574491" w14:textId="77777777" w:rsidR="00294FC8" w:rsidRDefault="00106299">
                        <w:pPr>
                          <w:spacing w:after="160" w:line="259" w:lineRule="auto"/>
                          <w:ind w:left="0" w:firstLine="0"/>
                        </w:pPr>
                        <w:r>
                          <w:rPr>
                            <w:w w:val="120"/>
                            <w:sz w:val="16"/>
                          </w:rPr>
                          <w:t>200</w:t>
                        </w:r>
                      </w:p>
                    </w:txbxContent>
                  </v:textbox>
                </v:rect>
                <v:rect id="Rectangle 32189" o:spid="_x0000_s1588" style="position:absolute;left:47582;top:11798;width:369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" filled="f" stroked="f">
                  <v:textbox inset="0,0,0,0">
                    <w:txbxContent>
                      <w:p w14:paraId="7BA38CB0" w14:textId="77777777" w:rsidR="00294FC8" w:rsidRDefault="00106299">
                        <w:pPr>
                          <w:spacing w:after="160" w:line="259" w:lineRule="auto"/>
                          <w:ind w:left="0" w:firstLine="0"/>
                        </w:pPr>
                        <w:r>
                          <w:rPr>
                            <w:w w:val="117"/>
                            <w:sz w:val="16"/>
                          </w:rPr>
                          <w:t>;</w:t>
                        </w:r>
                        <w:r>
                          <w:rPr>
                            <w:spacing w:val="7"/>
                            <w:w w:val="117"/>
                            <w:sz w:val="16"/>
                          </w:rPr>
                          <w:t xml:space="preserve"> </w:t>
                        </w:r>
                        <w:r>
                          <w:rPr>
                            <w:w w:val="117"/>
                            <w:sz w:val="16"/>
                          </w:rPr>
                          <w:t>500;</w:t>
                        </w:r>
                      </w:p>
                    </w:txbxContent>
                  </v:textbox>
                </v:rect>
                <v:rect id="Rectangle 3601" o:spid="_x0000_s1589" style="position:absolute;left:45681;top:13460;width:260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" filled="f" stroked="f">
                  <v:textbox inset="0,0,0,0">
                    <w:txbxContent>
                      <w:p w14:paraId="1506529B" w14:textId="77777777" w:rsidR="00294FC8" w:rsidRDefault="00106299">
                        <w:pPr>
                          <w:spacing w:after="160" w:line="259" w:lineRule="auto"/>
                          <w:ind w:left="0" w:firstLine="0"/>
                        </w:pPr>
                        <w:r>
                          <w:rPr>
                            <w:w w:val="124"/>
                            <w:sz w:val="16"/>
                          </w:rPr>
                          <w:t>404</w:t>
                        </w:r>
                      </w:p>
                    </w:txbxContent>
                  </v:textbox>
                </v:rect>
                <v:rect id="Rectangle 3602" o:spid="_x0000_s1590" style="position:absolute;left:53800;top:11798;width:644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" filled="f" stroked="f">
                  <v:textbox inset="0,0,0,0">
                    <w:txbxContent>
                      <w:p w14:paraId="287BB975" w14:textId="77777777" w:rsidR="00294FC8" w:rsidRDefault="00106299">
                        <w:pPr>
                          <w:spacing w:after="160" w:line="259" w:lineRule="auto"/>
                          <w:ind w:left="0" w:firstLine="0"/>
                        </w:pPr>
                        <w:r>
                          <w:rPr>
                            <w:w w:val="121"/>
                            <w:sz w:val="16"/>
                          </w:rPr>
                          <w:t>Holds</w:t>
                        </w:r>
                        <w:r>
                          <w:rPr>
                            <w:spacing w:val="7"/>
                            <w:w w:val="121"/>
                            <w:sz w:val="16"/>
                          </w:rPr>
                          <w:t xml:space="preserve"> </w:t>
                        </w:r>
                        <w:r>
                          <w:rPr>
                            <w:w w:val="121"/>
                            <w:sz w:val="16"/>
                          </w:rPr>
                          <w:t>the</w:t>
                        </w:r>
                      </w:p>
                    </w:txbxContent>
                  </v:textbox>
                </v:rect>
                <v:rect id="Rectangle 3603" o:spid="_x0000_s1591" style="position:absolute;left:53800;top:13460;width:752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" filled="f" stroked="f">
                  <v:textbox inset="0,0,0,0">
                    <w:txbxContent>
                      <w:p w14:paraId="1E80071E" w14:textId="77777777" w:rsidR="00294FC8" w:rsidRDefault="00106299">
                        <w:pPr>
                          <w:spacing w:after="160" w:line="259" w:lineRule="auto"/>
                          <w:ind w:left="0" w:firstLine="0"/>
                        </w:pPr>
                        <w:r>
                          <w:rPr>
                            <w:w w:val="124"/>
                            <w:sz w:val="16"/>
                          </w:rPr>
                          <w:t>Participant</w:t>
                        </w:r>
                      </w:p>
                    </w:txbxContent>
                  </v:textbox>
                </v:rect>
                <v:rect id="Rectangle 3604" o:spid="_x0000_s1592" style="position:absolute;left:53800;top:15122;width:10350;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" filled="f" stroked="f">
                  <v:textbox inset="0,0,0,0">
                    <w:txbxContent>
                      <w:p w14:paraId="326D8FE5" w14:textId="77777777" w:rsidR="00294FC8" w:rsidRDefault="00106299">
                        <w:pPr>
                          <w:spacing w:after="160" w:line="259" w:lineRule="auto"/>
                          <w:ind w:left="0" w:firstLine="0"/>
                        </w:pPr>
                        <w:r>
                          <w:rPr>
                            <w:w w:val="118"/>
                            <w:sz w:val="16"/>
                          </w:rPr>
                          <w:t>Identifier</w:t>
                        </w:r>
                        <w:r>
                          <w:rPr>
                            <w:spacing w:val="7"/>
                            <w:w w:val="118"/>
                            <w:sz w:val="16"/>
                          </w:rPr>
                          <w:t xml:space="preserve"> </w:t>
                        </w:r>
                        <w:r>
                          <w:rPr>
                            <w:w w:val="118"/>
                            <w:sz w:val="16"/>
                          </w:rPr>
                          <w:t>of</w:t>
                        </w:r>
                        <w:r>
                          <w:rPr>
                            <w:spacing w:val="7"/>
                            <w:w w:val="118"/>
                            <w:sz w:val="16"/>
                          </w:rPr>
                          <w:t xml:space="preserve"> </w:t>
                        </w:r>
                        <w:r>
                          <w:rPr>
                            <w:w w:val="118"/>
                            <w:sz w:val="16"/>
                          </w:rPr>
                          <w:t>the</w:t>
                        </w:r>
                      </w:p>
                    </w:txbxContent>
                  </v:textbox>
                </v:rect>
                <v:rect id="Rectangle 3605" o:spid="_x0000_s1593" style="position:absolute;left:53800;top:16784;width:10762;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" filled="f" stroked="f">
                  <v:textbox inset="0,0,0,0">
                    <w:txbxContent>
                      <w:p w14:paraId="278F860E" w14:textId="77777777" w:rsidR="00294FC8" w:rsidRDefault="00106299">
                        <w:pPr>
                          <w:spacing w:after="160" w:line="259" w:lineRule="auto"/>
                          <w:ind w:left="0" w:firstLine="0"/>
                        </w:pPr>
                        <w:r>
                          <w:rPr>
                            <w:w w:val="125"/>
                            <w:sz w:val="16"/>
                          </w:rPr>
                          <w:t>recipient,</w:t>
                        </w:r>
                        <w:r>
                          <w:rPr>
                            <w:spacing w:val="7"/>
                            <w:w w:val="125"/>
                            <w:sz w:val="16"/>
                          </w:rPr>
                          <w:t xml:space="preserve"> </w:t>
                        </w:r>
                        <w:r>
                          <w:rPr>
                            <w:w w:val="125"/>
                            <w:sz w:val="16"/>
                          </w:rPr>
                          <w:t>and</w:t>
                        </w:r>
                        <w:r>
                          <w:rPr>
                            <w:spacing w:val="7"/>
                            <w:w w:val="125"/>
                            <w:sz w:val="16"/>
                          </w:rPr>
                          <w:t xml:space="preserve"> </w:t>
                        </w:r>
                        <w:r>
                          <w:rPr>
                            <w:w w:val="125"/>
                            <w:sz w:val="16"/>
                          </w:rPr>
                          <w:t>a</w:t>
                        </w:r>
                      </w:p>
                    </w:txbxContent>
                  </v:textbox>
                </v:rect>
                <v:rect id="Rectangle 3606" o:spid="_x0000_s1594" style="position:absolute;left:53800;top:18446;width:1133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NM2xQAAAN0AAAAPAAAAZHJzL2Rvd25yZXYueG1sRI9Bi8Iw&#10;FITvC/6H8ARva+oK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Bu9NM2xQAAAN0AAAAP&#10;AAAAAAAAAAAAAAAAAAcCAABkcnMvZG93bnJldi54bWxQSwUGAAAAAAMAAwC3AAAA+QIAAAAA&#10;" filled="f" stroked="f">
                  <v:textbox inset="0,0,0,0">
                    <w:txbxContent>
                      <w:p w14:paraId="22B908DB" w14:textId="77777777" w:rsidR="00294FC8" w:rsidRDefault="00106299">
                        <w:pPr>
                          <w:spacing w:after="160" w:line="259" w:lineRule="auto"/>
                          <w:ind w:left="0" w:firstLine="0"/>
                        </w:pPr>
                        <w:r>
                          <w:rPr>
                            <w:w w:val="122"/>
                            <w:sz w:val="16"/>
                          </w:rPr>
                          <w:t>list</w:t>
                        </w:r>
                        <w:r>
                          <w:rPr>
                            <w:spacing w:val="7"/>
                            <w:w w:val="122"/>
                            <w:sz w:val="16"/>
                          </w:rPr>
                          <w:t xml:space="preserve"> </w:t>
                        </w:r>
                        <w:r>
                          <w:rPr>
                            <w:w w:val="122"/>
                            <w:sz w:val="16"/>
                          </w:rPr>
                          <w:t>of</w:t>
                        </w:r>
                        <w:r>
                          <w:rPr>
                            <w:spacing w:val="7"/>
                            <w:w w:val="122"/>
                            <w:sz w:val="16"/>
                          </w:rPr>
                          <w:t xml:space="preserve"> </w:t>
                        </w:r>
                        <w:r>
                          <w:rPr>
                            <w:w w:val="122"/>
                            <w:sz w:val="16"/>
                          </w:rPr>
                          <w:t>references</w:t>
                        </w:r>
                      </w:p>
                    </w:txbxContent>
                  </v:textbox>
                </v:rect>
                <v:rect id="Rectangle 3607" o:spid="_x0000_s1595" style="position:absolute;left:53800;top:20108;width:8460;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HatxwAAAN0AAAAPAAAAZHJzL2Rvd25yZXYueG1sRI9Ba8JA&#10;FITvgv9heYXedNMK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AG4dq3HAAAA3QAA&#10;AA8AAAAAAAAAAAAAAAAABwIAAGRycy9kb3ducmV2LnhtbFBLBQYAAAAAAwADALcAAAD7AgAAAAA=&#10;" filled="f" stroked="f">
                  <v:textbox inset="0,0,0,0">
                    <w:txbxContent>
                      <w:p w14:paraId="14EEC824" w14:textId="77777777" w:rsidR="00294FC8" w:rsidRDefault="00106299">
                        <w:pPr>
                          <w:spacing w:after="160" w:line="259" w:lineRule="auto"/>
                          <w:ind w:left="0" w:firstLine="0"/>
                        </w:pPr>
                        <w:r>
                          <w:rPr>
                            <w:w w:val="123"/>
                            <w:sz w:val="16"/>
                          </w:rPr>
                          <w:t>to</w:t>
                        </w:r>
                        <w:r>
                          <w:rPr>
                            <w:spacing w:val="7"/>
                            <w:w w:val="123"/>
                            <w:sz w:val="16"/>
                          </w:rPr>
                          <w:t xml:space="preserve"> </w:t>
                        </w:r>
                        <w:r>
                          <w:rPr>
                            <w:w w:val="123"/>
                            <w:sz w:val="16"/>
                          </w:rPr>
                          <w:t>individual</w:t>
                        </w:r>
                      </w:p>
                    </w:txbxContent>
                  </v:textbox>
                </v:rect>
                <v:rect id="Rectangle 3608" o:spid="_x0000_s1596" style="position:absolute;left:53800;top:21770;width:11780;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LfxAAAAN0AAAAPAAAAZHJzL2Rvd25yZXYueG1sRE9Na8JA&#10;EL0X/A/LCL3VTVuQ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HAn4t/EAAAA3QAAAA8A&#10;AAAAAAAAAAAAAAAABwIAAGRycy9kb3ducmV2LnhtbFBLBQYAAAAAAwADALcAAAD4AgAAAAA=&#10;" filled="f" stroked="f">
                  <v:textbox inset="0,0,0,0">
                    <w:txbxContent>
                      <w:p w14:paraId="10C9C060" w14:textId="77777777" w:rsidR="00294FC8" w:rsidRDefault="00106299">
                        <w:pPr>
                          <w:spacing w:after="160" w:line="259" w:lineRule="auto"/>
                          <w:ind w:left="0" w:firstLine="0"/>
                        </w:pPr>
                        <w:r>
                          <w:rPr>
                            <w:w w:val="125"/>
                            <w:sz w:val="16"/>
                          </w:rPr>
                          <w:t>ServiceMetadata</w:t>
                        </w:r>
                      </w:p>
                    </w:txbxContent>
                  </v:textbox>
                </v:rect>
                <v:rect id="Rectangle 3609" o:spid="_x0000_s1597" style="position:absolute;left:53800;top:23433;width:998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" filled="f" stroked="f">
                  <v:textbox inset="0,0,0,0">
                    <w:txbxContent>
                      <w:p w14:paraId="59C4B338" w14:textId="77777777" w:rsidR="00294FC8" w:rsidRDefault="00106299">
                        <w:pPr>
                          <w:spacing w:after="160" w:line="259" w:lineRule="auto"/>
                          <w:ind w:left="0" w:firstLine="0"/>
                        </w:pPr>
                        <w:r>
                          <w:rPr>
                            <w:w w:val="125"/>
                            <w:sz w:val="16"/>
                          </w:rPr>
                          <w:t>resources</w:t>
                        </w:r>
                        <w:r>
                          <w:rPr>
                            <w:spacing w:val="7"/>
                            <w:w w:val="125"/>
                            <w:sz w:val="16"/>
                          </w:rPr>
                          <w:t xml:space="preserve"> </w:t>
                        </w:r>
                        <w:r>
                          <w:rPr>
                            <w:w w:val="125"/>
                            <w:sz w:val="16"/>
                          </w:rPr>
                          <w:t>that</w:t>
                        </w:r>
                      </w:p>
                    </w:txbxContent>
                  </v:textbox>
                </v:rect>
                <v:rect id="Rectangle 3610" o:spid="_x0000_s1598" style="position:absolute;left:53800;top:25095;width:1033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" filled="f" stroked="f">
                  <v:textbox inset="0,0,0,0">
                    <w:txbxContent>
                      <w:p w14:paraId="5D82209C" w14:textId="77777777" w:rsidR="00294FC8" w:rsidRDefault="00106299">
                        <w:pPr>
                          <w:spacing w:after="160" w:line="259" w:lineRule="auto"/>
                          <w:ind w:left="0" w:firstLine="0"/>
                        </w:pPr>
                        <w:r>
                          <w:rPr>
                            <w:w w:val="130"/>
                            <w:sz w:val="16"/>
                          </w:rPr>
                          <w:t>are</w:t>
                        </w:r>
                        <w:r>
                          <w:rPr>
                            <w:spacing w:val="7"/>
                            <w:w w:val="130"/>
                            <w:sz w:val="16"/>
                          </w:rPr>
                          <w:t xml:space="preserve"> </w:t>
                        </w:r>
                        <w:r>
                          <w:rPr>
                            <w:w w:val="130"/>
                            <w:sz w:val="16"/>
                          </w:rPr>
                          <w:t>associated</w:t>
                        </w:r>
                      </w:p>
                    </w:txbxContent>
                  </v:textbox>
                </v:rect>
                <v:rect id="Rectangle 3611" o:spid="_x0000_s1599" style="position:absolute;left:53800;top:26757;width:605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" filled="f" stroked="f">
                  <v:textbox inset="0,0,0,0">
                    <w:txbxContent>
                      <w:p w14:paraId="378DA449" w14:textId="77777777" w:rsidR="00294FC8" w:rsidRDefault="00106299">
                        <w:pPr>
                          <w:spacing w:after="160" w:line="259" w:lineRule="auto"/>
                          <w:ind w:left="0" w:firstLine="0"/>
                        </w:pPr>
                        <w:r>
                          <w:rPr>
                            <w:w w:val="120"/>
                            <w:sz w:val="16"/>
                          </w:rPr>
                          <w:t>with</w:t>
                        </w:r>
                        <w:r>
                          <w:rPr>
                            <w:spacing w:val="7"/>
                            <w:w w:val="120"/>
                            <w:sz w:val="16"/>
                          </w:rPr>
                          <w:t xml:space="preserve"> </w:t>
                        </w:r>
                        <w:r>
                          <w:rPr>
                            <w:w w:val="120"/>
                            <w:sz w:val="16"/>
                          </w:rPr>
                          <w:t>that</w:t>
                        </w:r>
                      </w:p>
                    </w:txbxContent>
                  </v:textbox>
                </v:rect>
                <v:rect id="Rectangle 3612" o:spid="_x0000_s1600" style="position:absolute;left:53800;top:28419;width:765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kPoxgAAAN0AAAAPAAAAZHJzL2Rvd25yZXYueG1sRI9Ba8JA&#10;FITvQv/D8oTezCYWRK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lBZD6MYAAADdAAAA&#10;DwAAAAAAAAAAAAAAAAAHAgAAZHJzL2Rvd25yZXYueG1sUEsFBgAAAAADAAMAtwAAAPoCAAAAAA==&#10;" filled="f" stroked="f">
                  <v:textbox inset="0,0,0,0">
                    <w:txbxContent>
                      <w:p w14:paraId="04B1BBDE" w14:textId="77777777" w:rsidR="00294FC8" w:rsidRDefault="00106299">
                        <w:pPr>
                          <w:spacing w:after="160" w:line="259" w:lineRule="auto"/>
                          <w:ind w:left="0" w:firstLine="0"/>
                        </w:pPr>
                        <w:r>
                          <w:rPr>
                            <w:w w:val="126"/>
                            <w:sz w:val="16"/>
                          </w:rPr>
                          <w:t>participant</w:t>
                        </w:r>
                      </w:p>
                    </w:txbxContent>
                  </v:textbox>
                </v:rect>
                <v:rect id="Rectangle 3613" o:spid="_x0000_s1601" style="position:absolute;left:53800;top:30081;width:631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uZzxQAAAN0AAAAPAAAAZHJzL2Rvd25yZXYueG1sRI9Bi8Iw&#10;FITvC/6H8Bb2tqYqiF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D7WuZzxQAAAN0AAAAP&#10;AAAAAAAAAAAAAAAAAAcCAABkcnMvZG93bnJldi54bWxQSwUGAAAAAAMAAwC3AAAA+QIAAAAA&#10;" filled="f" stroked="f">
                  <v:textbox inset="0,0,0,0">
                    <w:txbxContent>
                      <w:p w14:paraId="3A7A196D" w14:textId="77777777" w:rsidR="00294FC8" w:rsidRDefault="00106299">
                        <w:pPr>
                          <w:spacing w:after="160" w:line="259" w:lineRule="auto"/>
                          <w:ind w:left="0" w:firstLine="0"/>
                        </w:pPr>
                        <w:r>
                          <w:rPr>
                            <w:w w:val="116"/>
                            <w:sz w:val="16"/>
                          </w:rPr>
                          <w:t>identifier.</w:t>
                        </w:r>
                      </w:p>
                    </w:txbxContent>
                  </v:textbox>
                </v:rect>
                <v:rect id="Rectangle 3614" o:spid="_x0000_s1602" style="position:absolute;left:1352;top:33745;width:11781;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34HxwAAAN0AAAAPAAAAZHJzL2Rvd25yZXYueG1sRI9Ba8JA&#10;FITvBf/D8gq91Y21SI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HSzfgfHAAAA3QAA&#10;AA8AAAAAAAAAAAAAAAAABwIAAGRycy9kb3ducmV2LnhtbFBLBQYAAAAAAwADALcAAAD7AgAAAAA=&#10;" filled="f" stroked="f">
                  <v:textbox inset="0,0,0,0">
                    <w:txbxContent>
                      <w:p w14:paraId="7CEAC68A" w14:textId="77777777" w:rsidR="00294FC8" w:rsidRDefault="00106299">
                        <w:pPr>
                          <w:spacing w:after="160" w:line="259" w:lineRule="auto"/>
                          <w:ind w:left="0" w:firstLine="0"/>
                        </w:pPr>
                        <w:r>
                          <w:rPr>
                            <w:w w:val="125"/>
                            <w:sz w:val="16"/>
                          </w:rPr>
                          <w:t>ServiceMetadata</w:t>
                        </w:r>
                      </w:p>
                    </w:txbxContent>
                  </v:textbox>
                </v:rect>
                <v:rect id="Rectangle 3615" o:spid="_x0000_s1603" style="position:absolute;left:12804;top:33745;width:475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ucxwAAAN0AAAAPAAAAZHJzL2Rvd25yZXYueG1sRI9Ba8JA&#10;FITvBf/D8gq91Y2VSo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Bv/25zHAAAA3QAA&#10;AA8AAAAAAAAAAAAAAAAABwIAAGRycy9kb3ducmV2LnhtbFBLBQYAAAAAAwADALcAAAD7AgAAAAA=&#10;" filled="f" stroked="f">
                  <v:textbox inset="0,0,0,0">
                    <w:txbxContent>
                      <w:p w14:paraId="19205BD2" w14:textId="77777777" w:rsidR="00294FC8" w:rsidRDefault="00106299">
                        <w:pPr>
                          <w:spacing w:after="160" w:line="259" w:lineRule="auto"/>
                          <w:ind w:left="0" w:firstLine="0"/>
                        </w:pPr>
                        <w:r>
                          <w:rPr>
                            <w:w w:val="126"/>
                            <w:sz w:val="16"/>
                          </w:rPr>
                          <w:t>./bdxr-</w:t>
                        </w:r>
                      </w:p>
                    </w:txbxContent>
                  </v:textbox>
                </v:rect>
                <v:rect id="Rectangle 3616" o:spid="_x0000_s1604" style="position:absolute;left:12804;top:35407;width:1254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UXrxQAAAN0AAAAPAAAAZHJzL2Rvd25yZXYueG1sRI9Pi8Iw&#10;FMTvgt8hPMGbpioU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DrLUXrxQAAAN0AAAAP&#10;AAAAAAAAAAAAAAAAAAcCAABkcnMvZG93bnJldi54bWxQSwUGAAAAAAMAAwC3AAAA+QIAAAAA&#10;" filled="f" stroked="f">
                  <v:textbox inset="0,0,0,0">
                    <w:txbxContent>
                      <w:p w14:paraId="0A736B49" w14:textId="77777777" w:rsidR="00294FC8" w:rsidRDefault="00106299">
                        <w:pPr>
                          <w:spacing w:after="160" w:line="259" w:lineRule="auto"/>
                          <w:ind w:left="0" w:firstLine="0"/>
                        </w:pPr>
                        <w:r>
                          <w:rPr>
                            <w:w w:val="127"/>
                            <w:sz w:val="16"/>
                          </w:rPr>
                          <w:t>smp-2/[{identifier</w:t>
                        </w:r>
                      </w:p>
                    </w:txbxContent>
                  </v:textbox>
                </v:rect>
                <v:rect id="Rectangle 3617" o:spid="_x0000_s1605" style="position:absolute;left:12804;top:37069;width:739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" filled="f" stroked="f">
                  <v:textbox inset="0,0,0,0">
                    <w:txbxContent>
                      <w:p w14:paraId="346E2440" w14:textId="77777777" w:rsidR="00294FC8" w:rsidRDefault="00106299">
                        <w:pPr>
                          <w:spacing w:after="160" w:line="259" w:lineRule="auto"/>
                          <w:ind w:left="0" w:firstLine="0"/>
                        </w:pPr>
                        <w:r>
                          <w:rPr>
                            <w:w w:val="126"/>
                            <w:sz w:val="16"/>
                          </w:rPr>
                          <w:t>scheme}::]</w:t>
                        </w:r>
                      </w:p>
                    </w:txbxContent>
                  </v:textbox>
                </v:rect>
                <v:rect id="Rectangle 32203" o:spid="_x0000_s1606" style="position:absolute;left:12804;top:38731;width:63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" filled="f" stroked="f">
                  <v:textbox inset="0,0,0,0">
                    <w:txbxContent>
                      <w:p w14:paraId="1BBE4F8B" w14:textId="77777777" w:rsidR="00294FC8" w:rsidRDefault="00106299">
                        <w:pPr>
                          <w:spacing w:after="160" w:line="259" w:lineRule="auto"/>
                          <w:ind w:left="0" w:firstLine="0"/>
                        </w:pPr>
                        <w:r>
                          <w:rPr>
                            <w:w w:val="154"/>
                            <w:sz w:val="16"/>
                          </w:rPr>
                          <w:t>{</w:t>
                        </w:r>
                      </w:p>
                    </w:txbxContent>
                  </v:textbox>
                </v:rect>
                <v:rect id="Rectangle 32204" o:spid="_x0000_s1607" style="position:absolute;left:13285;top:38731;width:7660;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" filled="f" stroked="f">
                  <v:textbox inset="0,0,0,0">
                    <w:txbxContent>
                      <w:p w14:paraId="2A379EFC" w14:textId="77777777" w:rsidR="00294FC8" w:rsidRDefault="00106299">
                        <w:pPr>
                          <w:spacing w:after="160" w:line="259" w:lineRule="auto"/>
                          <w:ind w:left="0" w:firstLine="0"/>
                        </w:pPr>
                        <w:r>
                          <w:rPr>
                            <w:w w:val="126"/>
                            <w:sz w:val="16"/>
                          </w:rPr>
                          <w:t>participant</w:t>
                        </w:r>
                      </w:p>
                    </w:txbxContent>
                  </v:textbox>
                </v:rect>
                <v:rect id="Rectangle 3619" o:spid="_x0000_s1608" style="position:absolute;left:12804;top:40394;width:819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GZxQAAAN0AAAAPAAAAZHJzL2Rvd25yZXYueG1sRI9Pi8Iw&#10;FMTvgt8hPGFvmuqC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CastGZxQAAAN0AAAAP&#10;AAAAAAAAAAAAAAAAAAcCAABkcnMvZG93bnJldi54bWxQSwUGAAAAAAMAAwC3AAAA+QIAAAAA&#10;" filled="f" stroked="f">
                  <v:textbox inset="0,0,0,0">
                    <w:txbxContent>
                      <w:p w14:paraId="162C4981" w14:textId="77777777" w:rsidR="00294FC8" w:rsidRDefault="00106299">
                        <w:pPr>
                          <w:spacing w:after="160" w:line="259" w:lineRule="auto"/>
                          <w:ind w:left="0" w:firstLine="0"/>
                        </w:pPr>
                        <w:r>
                          <w:rPr>
                            <w:w w:val="129"/>
                            <w:sz w:val="16"/>
                          </w:rPr>
                          <w:t>id}/services</w:t>
                        </w:r>
                      </w:p>
                    </w:txbxContent>
                  </v:textbox>
                </v:rect>
                <v:rect id="Rectangle 3620" o:spid="_x0000_s1609" style="position:absolute;left:12804;top:42056;width:1141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LK5wwAAAN0AAAAPAAAAZHJzL2Rvd25yZXYueG1sRE9Na8JA&#10;EL0X/A/LCN7qxgi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xeSyucMAAADdAAAADwAA&#10;AAAAAAAAAAAAAAAHAgAAZHJzL2Rvd25yZXYueG1sUEsFBgAAAAADAAMAtwAAAPcCAAAAAA==&#10;" filled="f" stroked="f">
                  <v:textbox inset="0,0,0,0">
                    <w:txbxContent>
                      <w:p w14:paraId="48A85380" w14:textId="77777777" w:rsidR="00294FC8" w:rsidRDefault="00106299">
                        <w:pPr>
                          <w:spacing w:after="160" w:line="259" w:lineRule="auto"/>
                          <w:ind w:left="0" w:firstLine="0"/>
                        </w:pPr>
                        <w:r>
                          <w:rPr>
                            <w:w w:val="127"/>
                            <w:sz w:val="16"/>
                          </w:rPr>
                          <w:t>/{service</w:t>
                        </w:r>
                        <w:r>
                          <w:rPr>
                            <w:spacing w:val="7"/>
                            <w:w w:val="127"/>
                            <w:sz w:val="16"/>
                          </w:rPr>
                          <w:t xml:space="preserve"> </w:t>
                        </w:r>
                        <w:r>
                          <w:rPr>
                            <w:w w:val="127"/>
                            <w:sz w:val="16"/>
                          </w:rPr>
                          <w:t>ID}</w:t>
                        </w:r>
                        <w:r>
                          <w:rPr>
                            <w:spacing w:val="7"/>
                            <w:w w:val="127"/>
                            <w:sz w:val="16"/>
                          </w:rPr>
                          <w:t xml:space="preserve"> </w:t>
                        </w:r>
                        <w:r>
                          <w:rPr>
                            <w:w w:val="127"/>
                            <w:sz w:val="16"/>
                          </w:rPr>
                          <w:t>See</w:t>
                        </w:r>
                      </w:p>
                    </w:txbxContent>
                  </v:textbox>
                </v:rect>
                <v:rect id="Rectangle 3621" o:spid="_x0000_s1610" style="position:absolute;left:12804;top:43718;width:9480;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BcixgAAAN0AAAAPAAAAZHJzL2Rvd25yZXYueG1sRI9Ba8JA&#10;FITvQv/D8oTezCYWRK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qqgXIsYAAADdAAAA&#10;DwAAAAAAAAAAAAAAAAAHAgAAZHJzL2Rvd25yZXYueG1sUEsFBgAAAAADAAMAtwAAAPoCAAAAAA==&#10;" filled="f" stroked="f">
                  <v:textbox inset="0,0,0,0">
                    <w:txbxContent>
                      <w:p w14:paraId="7756D783" w14:textId="77777777" w:rsidR="00294FC8" w:rsidRDefault="00106299">
                        <w:pPr>
                          <w:spacing w:after="160" w:line="259" w:lineRule="auto"/>
                          <w:ind w:left="0" w:firstLine="0"/>
                        </w:pPr>
                        <w:r>
                          <w:rPr>
                            <w:w w:val="118"/>
                            <w:sz w:val="16"/>
                          </w:rPr>
                          <w:t>section</w:t>
                        </w:r>
                        <w:r>
                          <w:rPr>
                            <w:spacing w:val="7"/>
                            <w:w w:val="118"/>
                            <w:sz w:val="16"/>
                          </w:rPr>
                          <w:t xml:space="preserve"> </w:t>
                        </w:r>
                        <w:r>
                          <w:rPr>
                            <w:w w:val="118"/>
                            <w:sz w:val="16"/>
                          </w:rPr>
                          <w:t>3.7</w:t>
                        </w:r>
                        <w:r>
                          <w:rPr>
                            <w:spacing w:val="7"/>
                            <w:w w:val="118"/>
                            <w:sz w:val="16"/>
                          </w:rPr>
                          <w:t xml:space="preserve"> </w:t>
                        </w:r>
                        <w:r>
                          <w:rPr>
                            <w:w w:val="118"/>
                            <w:sz w:val="16"/>
                          </w:rPr>
                          <w:t>for</w:t>
                        </w:r>
                      </w:p>
                    </w:txbxContent>
                  </v:textbox>
                </v:rect>
                <v:rect id="Rectangle 32205" o:spid="_x0000_s1611" style="position:absolute;left:12804;top:45380;width:63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" filled="f" stroked="f">
                  <v:textbox inset="0,0,0,0">
                    <w:txbxContent>
                      <w:p w14:paraId="075403CE" w14:textId="77777777" w:rsidR="00294FC8" w:rsidRDefault="00106299">
                        <w:pPr>
                          <w:spacing w:after="160" w:line="259" w:lineRule="auto"/>
                          <w:ind w:left="0" w:firstLine="0"/>
                        </w:pPr>
                        <w:r>
                          <w:rPr>
                            <w:w w:val="154"/>
                            <w:sz w:val="16"/>
                          </w:rPr>
                          <w:t>{</w:t>
                        </w:r>
                      </w:p>
                    </w:txbxContent>
                  </v:textbox>
                </v:rect>
                <v:rect id="Rectangle 32207" o:spid="_x0000_s1612" style="position:absolute;left:13285;top:45380;width:658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" filled="f" stroked="f">
                  <v:textbox inset="0,0,0,0">
                    <w:txbxContent>
                      <w:p w14:paraId="7852B660" w14:textId="77777777" w:rsidR="00294FC8" w:rsidRDefault="00106299">
                        <w:pPr>
                          <w:spacing w:after="160" w:line="259" w:lineRule="auto"/>
                          <w:ind w:left="0" w:firstLine="0"/>
                        </w:pPr>
                        <w:r>
                          <w:rPr>
                            <w:w w:val="123"/>
                            <w:sz w:val="16"/>
                          </w:rPr>
                          <w:t>service</w:t>
                        </w:r>
                        <w:r>
                          <w:rPr>
                            <w:spacing w:val="7"/>
                            <w:w w:val="123"/>
                            <w:sz w:val="16"/>
                          </w:rPr>
                          <w:t xml:space="preserve"> </w:t>
                        </w:r>
                        <w:r>
                          <w:rPr>
                            <w:w w:val="123"/>
                            <w:sz w:val="16"/>
                          </w:rPr>
                          <w:t>ID</w:t>
                        </w:r>
                      </w:p>
                    </w:txbxContent>
                  </v:textbox>
                </v:rect>
                <v:rect id="Rectangle 32206" o:spid="_x0000_s1613" style="position:absolute;left:18237;top:45380;width:63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" filled="f" stroked="f">
                  <v:textbox inset="0,0,0,0">
                    <w:txbxContent>
                      <w:p w14:paraId="55BC2831" w14:textId="77777777" w:rsidR="00294FC8" w:rsidRDefault="00106299">
                        <w:pPr>
                          <w:spacing w:after="160" w:line="259" w:lineRule="auto"/>
                          <w:ind w:left="0" w:firstLine="0"/>
                        </w:pPr>
                        <w:r>
                          <w:rPr>
                            <w:w w:val="154"/>
                            <w:sz w:val="16"/>
                          </w:rPr>
                          <w:t>}</w:t>
                        </w:r>
                      </w:p>
                    </w:txbxContent>
                  </v:textbox>
                </v:rect>
                <v:rect id="Rectangle 3623" o:spid="_x0000_s1614" style="position:absolute;left:12804;top:47042;width:471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" filled="f" stroked="f">
                  <v:textbox inset="0,0,0,0">
                    <w:txbxContent>
                      <w:p w14:paraId="01D6C7D5" w14:textId="77777777" w:rsidR="00294FC8" w:rsidRDefault="00106299">
                        <w:pPr>
                          <w:spacing w:after="160" w:line="259" w:lineRule="auto"/>
                          <w:ind w:left="0" w:firstLine="0"/>
                        </w:pPr>
                        <w:r>
                          <w:rPr>
                            <w:w w:val="123"/>
                            <w:sz w:val="16"/>
                          </w:rPr>
                          <w:t>format</w:t>
                        </w:r>
                      </w:p>
                    </w:txbxContent>
                  </v:textbox>
                </v:rect>
                <v:rect id="Rectangle 3624" o:spid="_x0000_s1615" style="position:absolute;left:24966;top:33745;width:2531;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7S6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m01e4vQlPQK6vAAAA//8DAFBLAQItABQABgAIAAAAIQDb4fbL7gAAAIUBAAATAAAAAAAA&#10;AAAAAAAAAAAAAABbQ29udGVudF9UeXBlc10ueG1sUEsBAi0AFAAGAAgAAAAhAFr0LFu/AAAAFQEA&#10;AAsAAAAAAAAAAAAAAAAAHwEAAF9yZWxzLy5yZWxzUEsBAi0AFAAGAAgAAAAhALrftLrHAAAA3QAA&#10;AA8AAAAAAAAAAAAAAAAABwIAAGRycy9kb3ducmV2LnhtbFBLBQYAAAAAAwADALcAAAD7AgAAAAA=&#10;" filled="f" stroked="f">
                  <v:textbox inset="0,0,0,0">
                    <w:txbxContent>
                      <w:p w14:paraId="16EE1685" w14:textId="77777777" w:rsidR="00294FC8" w:rsidRDefault="00106299">
                        <w:pPr>
                          <w:spacing w:after="160" w:line="259" w:lineRule="auto"/>
                          <w:ind w:left="0" w:firstLine="0"/>
                        </w:pPr>
                        <w:r>
                          <w:rPr>
                            <w:w w:val="114"/>
                            <w:sz w:val="16"/>
                          </w:rPr>
                          <w:t>GET</w:t>
                        </w:r>
                      </w:p>
                    </w:txbxContent>
                  </v:textbox>
                </v:rect>
                <v:rect id="Rectangle 32200" o:spid="_x0000_s1616" style="position:absolute;left:33656;top:33745;width:11780;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" filled="f" stroked="f">
                  <v:textbox inset="0,0,0,0">
                    <w:txbxContent>
                      <w:p w14:paraId="7E5B48F3" w14:textId="77777777" w:rsidR="00294FC8" w:rsidRDefault="00106299">
                        <w:pPr>
                          <w:spacing w:after="160" w:line="259" w:lineRule="auto"/>
                          <w:ind w:left="0" w:firstLine="0"/>
                        </w:pPr>
                        <w:r>
                          <w:rPr>
                            <w:w w:val="125"/>
                            <w:sz w:val="16"/>
                          </w:rPr>
                          <w:t>ServiceMetadata</w:t>
                        </w:r>
                      </w:p>
                    </w:txbxContent>
                  </v:textbox>
                </v:rect>
                <v:rect id="Rectangle 32198" o:spid="_x0000_s1617" style="position:absolute;left:33080;top:33745;width:76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" filled="f" stroked="f">
                  <v:textbox inset="0,0,0,0">
                    <w:txbxContent>
                      <w:p w14:paraId="24154542" w14:textId="77777777" w:rsidR="00294FC8" w:rsidRDefault="00106299">
                        <w:pPr>
                          <w:spacing w:after="160" w:line="259" w:lineRule="auto"/>
                          <w:ind w:left="0" w:firstLine="0"/>
                        </w:pPr>
                        <w:r>
                          <w:rPr>
                            <w:w w:val="111"/>
                            <w:sz w:val="16"/>
                          </w:rPr>
                          <w:t>&lt;</w:t>
                        </w:r>
                      </w:p>
                    </w:txbxContent>
                  </v:textbox>
                </v:rect>
                <v:rect id="Rectangle 32199" o:spid="_x0000_s1618" style="position:absolute;left:42513;top:33745;width:74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" filled="f" stroked="f">
                  <v:textbox inset="0,0,0,0">
                    <w:txbxContent>
                      <w:p w14:paraId="55662201" w14:textId="77777777" w:rsidR="00294FC8" w:rsidRDefault="00106299">
                        <w:pPr>
                          <w:spacing w:after="160" w:line="259" w:lineRule="auto"/>
                          <w:ind w:left="0" w:firstLine="0"/>
                        </w:pPr>
                        <w:r>
                          <w:rPr>
                            <w:w w:val="108"/>
                            <w:sz w:val="16"/>
                          </w:rPr>
                          <w:t>&gt;</w:t>
                        </w:r>
                      </w:p>
                    </w:txbxContent>
                  </v:textbox>
                </v:rect>
                <v:rect id="Rectangle 32201" o:spid="_x0000_s1619" style="position:absolute;left:45681;top:33745;width:252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" filled="f" stroked="f">
                  <v:textbox inset="0,0,0,0">
                    <w:txbxContent>
                      <w:p w14:paraId="2EED3081" w14:textId="77777777" w:rsidR="00294FC8" w:rsidRDefault="00106299">
                        <w:pPr>
                          <w:spacing w:after="160" w:line="259" w:lineRule="auto"/>
                          <w:ind w:left="0" w:firstLine="0"/>
                        </w:pPr>
                        <w:r>
                          <w:rPr>
                            <w:w w:val="120"/>
                            <w:sz w:val="16"/>
                          </w:rPr>
                          <w:t>200</w:t>
                        </w:r>
                      </w:p>
                    </w:txbxContent>
                  </v:textbox>
                </v:rect>
                <v:rect id="Rectangle 32202" o:spid="_x0000_s1620" style="position:absolute;left:47582;top:33745;width:369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" filled="f" stroked="f">
                  <v:textbox inset="0,0,0,0">
                    <w:txbxContent>
                      <w:p w14:paraId="7F09EB92" w14:textId="77777777" w:rsidR="00294FC8" w:rsidRDefault="00106299">
                        <w:pPr>
                          <w:spacing w:after="160" w:line="259" w:lineRule="auto"/>
                          <w:ind w:left="0" w:firstLine="0"/>
                        </w:pPr>
                        <w:r>
                          <w:rPr>
                            <w:w w:val="117"/>
                            <w:sz w:val="16"/>
                          </w:rPr>
                          <w:t>;</w:t>
                        </w:r>
                        <w:r>
                          <w:rPr>
                            <w:spacing w:val="7"/>
                            <w:w w:val="117"/>
                            <w:sz w:val="16"/>
                          </w:rPr>
                          <w:t xml:space="preserve"> </w:t>
                        </w:r>
                        <w:r>
                          <w:rPr>
                            <w:w w:val="117"/>
                            <w:sz w:val="16"/>
                          </w:rPr>
                          <w:t>500;</w:t>
                        </w:r>
                      </w:p>
                    </w:txbxContent>
                  </v:textbox>
                </v:rect>
                <v:rect id="Rectangle 3627" o:spid="_x0000_s1621" style="position:absolute;left:45681;top:35407;width:260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SrN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cjOD1JjwBOX8CAAD//wMAUEsBAi0AFAAGAAgAAAAhANvh9svuAAAAhQEAABMAAAAAAAAA&#10;AAAAAAAAAAAAAFtDb250ZW50X1R5cGVzXS54bWxQSwECLQAUAAYACAAAACEAWvQsW78AAAAVAQAA&#10;CwAAAAAAAAAAAAAAAAAfAQAAX3JlbHMvLnJlbHNQSwECLQAUAAYACAAAACEASg0qzcYAAADdAAAA&#10;DwAAAAAAAAAAAAAAAAAHAgAAZHJzL2Rvd25yZXYueG1sUEsFBgAAAAADAAMAtwAAAPoCAAAAAA==&#10;" filled="f" stroked="f">
                  <v:textbox inset="0,0,0,0">
                    <w:txbxContent>
                      <w:p w14:paraId="0A7EBB8D" w14:textId="77777777" w:rsidR="00294FC8" w:rsidRDefault="00106299">
                        <w:pPr>
                          <w:spacing w:after="160" w:line="259" w:lineRule="auto"/>
                          <w:ind w:left="0" w:firstLine="0"/>
                        </w:pPr>
                        <w:r>
                          <w:rPr>
                            <w:w w:val="124"/>
                            <w:sz w:val="16"/>
                          </w:rPr>
                          <w:t>404</w:t>
                        </w:r>
                      </w:p>
                    </w:txbxContent>
                  </v:textbox>
                </v:rect>
                <v:rect id="Rectangle 3628" o:spid="_x0000_s1622" style="position:absolute;left:53800;top:33745;width:10141;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" filled="f" stroked="f">
                  <v:textbox inset="0,0,0,0">
                    <w:txbxContent>
                      <w:p w14:paraId="51117DD3" w14:textId="77777777" w:rsidR="00294FC8" w:rsidRDefault="00106299">
                        <w:pPr>
                          <w:spacing w:after="160" w:line="259" w:lineRule="auto"/>
                          <w:ind w:left="0" w:firstLine="0"/>
                        </w:pPr>
                        <w:r>
                          <w:rPr>
                            <w:w w:val="122"/>
                            <w:sz w:val="16"/>
                          </w:rPr>
                          <w:t>Holds</w:t>
                        </w:r>
                        <w:r>
                          <w:rPr>
                            <w:spacing w:val="7"/>
                            <w:w w:val="122"/>
                            <w:sz w:val="16"/>
                          </w:rPr>
                          <w:t xml:space="preserve"> </w:t>
                        </w:r>
                        <w:r>
                          <w:rPr>
                            <w:w w:val="122"/>
                            <w:sz w:val="16"/>
                          </w:rPr>
                          <w:t>all</w:t>
                        </w:r>
                        <w:r>
                          <w:rPr>
                            <w:spacing w:val="7"/>
                            <w:w w:val="122"/>
                            <w:sz w:val="16"/>
                          </w:rPr>
                          <w:t xml:space="preserve"> </w:t>
                        </w:r>
                        <w:r>
                          <w:rPr>
                            <w:w w:val="122"/>
                            <w:sz w:val="16"/>
                          </w:rPr>
                          <w:t>of</w:t>
                        </w:r>
                        <w:r>
                          <w:rPr>
                            <w:spacing w:val="7"/>
                            <w:w w:val="122"/>
                            <w:sz w:val="16"/>
                          </w:rPr>
                          <w:t xml:space="preserve"> </w:t>
                        </w:r>
                        <w:r>
                          <w:rPr>
                            <w:w w:val="122"/>
                            <w:sz w:val="16"/>
                          </w:rPr>
                          <w:t>the</w:t>
                        </w:r>
                      </w:p>
                    </w:txbxContent>
                  </v:textbox>
                </v:rect>
                <v:rect id="Rectangle 3629" o:spid="_x0000_s1623" style="position:absolute;left:53800;top:35407;width:11531;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hsk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BU3hskxQAAAN0AAAAP&#10;AAAAAAAAAAAAAAAAAAcCAABkcnMvZG93bnJldi54bWxQSwUGAAAAAAMAAwC3AAAA+QIAAAAA&#10;" filled="f" stroked="f">
                  <v:textbox inset="0,0,0,0">
                    <w:txbxContent>
                      <w:p w14:paraId="681B44EF" w14:textId="77777777" w:rsidR="00294FC8" w:rsidRDefault="00106299">
                        <w:pPr>
                          <w:spacing w:after="160" w:line="259" w:lineRule="auto"/>
                          <w:ind w:left="0" w:firstLine="0"/>
                        </w:pPr>
                        <w:r>
                          <w:rPr>
                            <w:w w:val="129"/>
                            <w:sz w:val="16"/>
                          </w:rPr>
                          <w:t>metadata</w:t>
                        </w:r>
                        <w:r>
                          <w:rPr>
                            <w:spacing w:val="7"/>
                            <w:w w:val="129"/>
                            <w:sz w:val="16"/>
                          </w:rPr>
                          <w:t xml:space="preserve"> </w:t>
                        </w:r>
                        <w:r>
                          <w:rPr>
                            <w:w w:val="129"/>
                            <w:sz w:val="16"/>
                          </w:rPr>
                          <w:t>about</w:t>
                        </w:r>
                      </w:p>
                    </w:txbxContent>
                  </v:textbox>
                </v:rect>
                <v:rect id="Rectangle 3630" o:spid="_x0000_s1624" style="position:absolute;left:53800;top:37069;width:963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" filled="f" stroked="f">
                  <v:textbox inset="0,0,0,0">
                    <w:txbxContent>
                      <w:p w14:paraId="5221F51B" w14:textId="77777777" w:rsidR="00294FC8" w:rsidRDefault="00106299">
                        <w:pPr>
                          <w:spacing w:after="160" w:line="259" w:lineRule="auto"/>
                          <w:ind w:left="0" w:firstLine="0"/>
                        </w:pPr>
                        <w:r>
                          <w:rPr>
                            <w:w w:val="125"/>
                            <w:sz w:val="16"/>
                          </w:rPr>
                          <w:t>a</w:t>
                        </w:r>
                        <w:r>
                          <w:rPr>
                            <w:spacing w:val="7"/>
                            <w:w w:val="125"/>
                            <w:sz w:val="16"/>
                          </w:rPr>
                          <w:t xml:space="preserve"> </w:t>
                        </w:r>
                        <w:r>
                          <w:rPr>
                            <w:w w:val="125"/>
                            <w:sz w:val="16"/>
                          </w:rPr>
                          <w:t>Service,</w:t>
                        </w:r>
                        <w:r>
                          <w:rPr>
                            <w:spacing w:val="7"/>
                            <w:w w:val="125"/>
                            <w:sz w:val="16"/>
                          </w:rPr>
                          <w:t xml:space="preserve"> </w:t>
                        </w:r>
                        <w:r>
                          <w:rPr>
                            <w:w w:val="125"/>
                            <w:sz w:val="16"/>
                          </w:rPr>
                          <w:t>or</w:t>
                        </w:r>
                        <w:r>
                          <w:rPr>
                            <w:spacing w:val="7"/>
                            <w:w w:val="125"/>
                            <w:sz w:val="16"/>
                          </w:rPr>
                          <w:t xml:space="preserve"> </w:t>
                        </w:r>
                        <w:r>
                          <w:rPr>
                            <w:w w:val="125"/>
                            <w:sz w:val="16"/>
                          </w:rPr>
                          <w:t>a</w:t>
                        </w:r>
                      </w:p>
                    </w:txbxContent>
                  </v:textbox>
                </v:rect>
                <v:rect id="Rectangle 3631" o:spid="_x0000_s1625" style="position:absolute;left:53800;top:38731;width:11960;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" filled="f" stroked="f">
                  <v:textbox inset="0,0,0,0">
                    <w:txbxContent>
                      <w:p w14:paraId="4E7D6132" w14:textId="77777777" w:rsidR="00294FC8" w:rsidRDefault="00106299">
                        <w:pPr>
                          <w:spacing w:after="160" w:line="259" w:lineRule="auto"/>
                          <w:ind w:left="0" w:firstLine="0"/>
                        </w:pPr>
                        <w:r>
                          <w:rPr>
                            <w:w w:val="118"/>
                            <w:sz w:val="16"/>
                          </w:rPr>
                          <w:t>redirection</w:t>
                        </w:r>
                        <w:r>
                          <w:rPr>
                            <w:spacing w:val="7"/>
                            <w:w w:val="118"/>
                            <w:sz w:val="16"/>
                          </w:rPr>
                          <w:t xml:space="preserve"> </w:t>
                        </w:r>
                        <w:r>
                          <w:rPr>
                            <w:w w:val="118"/>
                            <w:sz w:val="16"/>
                          </w:rPr>
                          <w:t>URL</w:t>
                        </w:r>
                        <w:r>
                          <w:rPr>
                            <w:spacing w:val="7"/>
                            <w:w w:val="118"/>
                            <w:sz w:val="16"/>
                          </w:rPr>
                          <w:t xml:space="preserve"> </w:t>
                        </w:r>
                        <w:r>
                          <w:rPr>
                            <w:w w:val="118"/>
                            <w:sz w:val="16"/>
                          </w:rPr>
                          <w:t>to</w:t>
                        </w:r>
                      </w:p>
                    </w:txbxContent>
                  </v:textbox>
                </v:rect>
                <v:rect id="Rectangle 3632" o:spid="_x0000_s1626" style="position:absolute;left:53800;top:40394;width:1082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" filled="f" stroked="f">
                  <v:textbox inset="0,0,0,0">
                    <w:txbxContent>
                      <w:p w14:paraId="08FBFD1B" w14:textId="77777777" w:rsidR="00294FC8" w:rsidRDefault="00106299">
                        <w:pPr>
                          <w:spacing w:after="160" w:line="259" w:lineRule="auto"/>
                          <w:ind w:left="0" w:firstLine="0"/>
                        </w:pPr>
                        <w:r>
                          <w:rPr>
                            <w:w w:val="124"/>
                            <w:sz w:val="16"/>
                          </w:rPr>
                          <w:t>another</w:t>
                        </w:r>
                        <w:r>
                          <w:rPr>
                            <w:spacing w:val="7"/>
                            <w:w w:val="124"/>
                            <w:sz w:val="16"/>
                          </w:rPr>
                          <w:t xml:space="preserve"> </w:t>
                        </w:r>
                        <w:r>
                          <w:rPr>
                            <w:w w:val="124"/>
                            <w:sz w:val="16"/>
                          </w:rPr>
                          <w:t>Service</w:t>
                        </w:r>
                      </w:p>
                    </w:txbxContent>
                  </v:textbox>
                </v:rect>
                <v:rect id="Rectangle 3633" o:spid="_x0000_s1627" style="position:absolute;left:53800;top:42056;width:678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7oT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incQzXN+EJyNU/AAAA//8DAFBLAQItABQABgAIAAAAIQDb4fbL7gAAAIUBAAATAAAAAAAA&#10;AAAAAAAAAAAAAABbQ29udGVudF9UeXBlc10ueG1sUEsBAi0AFAAGAAgAAAAhAFr0LFu/AAAAFQEA&#10;AAsAAAAAAAAAAAAAAAAAHwEAAF9yZWxzLy5yZWxzUEsBAi0AFAAGAAgAAAAhALDvuhPHAAAA3QAA&#10;AA8AAAAAAAAAAAAAAAAABwIAAGRycy9kb3ducmV2LnhtbFBLBQYAAAAAAwADALcAAAD7AgAAAAA=&#10;" filled="f" stroked="f">
                  <v:textbox inset="0,0,0,0">
                    <w:txbxContent>
                      <w:p w14:paraId="45ED986B" w14:textId="77777777" w:rsidR="00294FC8" w:rsidRDefault="00106299">
                        <w:pPr>
                          <w:spacing w:after="160" w:line="259" w:lineRule="auto"/>
                          <w:ind w:left="0" w:firstLine="0"/>
                        </w:pPr>
                        <w:r>
                          <w:rPr>
                            <w:w w:val="125"/>
                            <w:sz w:val="16"/>
                          </w:rPr>
                          <w:t>Metadata</w:t>
                        </w:r>
                      </w:p>
                    </w:txbxContent>
                  </v:textbox>
                </v:rect>
                <v:rect id="Rectangle 3634" o:spid="_x0000_s1628" style="position:absolute;left:53800;top:43718;width:1184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" filled="f" stroked="f">
                  <v:textbox inset="0,0,0,0">
                    <w:txbxContent>
                      <w:p w14:paraId="75D716B8" w14:textId="77777777" w:rsidR="00294FC8" w:rsidRDefault="00106299">
                        <w:pPr>
                          <w:spacing w:after="160" w:line="259" w:lineRule="auto"/>
                          <w:ind w:left="0" w:firstLine="0"/>
                        </w:pPr>
                        <w:r>
                          <w:rPr>
                            <w:w w:val="123"/>
                            <w:sz w:val="16"/>
                          </w:rPr>
                          <w:t>Publisher</w:t>
                        </w:r>
                        <w:r>
                          <w:rPr>
                            <w:spacing w:val="6"/>
                            <w:w w:val="123"/>
                            <w:sz w:val="16"/>
                          </w:rPr>
                          <w:t xml:space="preserve"> </w:t>
                        </w:r>
                        <w:r>
                          <w:rPr>
                            <w:w w:val="123"/>
                            <w:sz w:val="16"/>
                          </w:rPr>
                          <w:t>holding</w:t>
                        </w:r>
                      </w:p>
                    </w:txbxContent>
                  </v:textbox>
                </v:rect>
                <v:rect id="Rectangle 3635" o:spid="_x0000_s1629" style="position:absolute;left:53800;top:45380;width:1115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" filled="f" stroked="f">
                  <v:textbox inset="0,0,0,0">
                    <w:txbxContent>
                      <w:p w14:paraId="382F9CF4" w14:textId="77777777" w:rsidR="00294FC8" w:rsidRDefault="00106299">
                        <w:pPr>
                          <w:spacing w:after="160" w:line="259" w:lineRule="auto"/>
                          <w:ind w:left="0" w:firstLine="0"/>
                        </w:pPr>
                        <w:r>
                          <w:rPr>
                            <w:w w:val="120"/>
                            <w:sz w:val="16"/>
                          </w:rPr>
                          <w:t>this</w:t>
                        </w:r>
                        <w:r>
                          <w:rPr>
                            <w:spacing w:val="7"/>
                            <w:w w:val="120"/>
                            <w:sz w:val="16"/>
                          </w:rPr>
                          <w:t xml:space="preserve"> </w:t>
                        </w:r>
                        <w:r>
                          <w:rPr>
                            <w:w w:val="120"/>
                            <w:sz w:val="16"/>
                          </w:rPr>
                          <w:t>information.</w:t>
                        </w:r>
                      </w:p>
                    </w:txbxContent>
                  </v:textbox>
                </v:rect>
                <w10:anchorlock/>
              </v:group>
            </w:pict>
          </mc:Fallback>
        </mc:AlternateContent>
      </w:r>
    </w:p>
    <w:p w14:paraId="102B93BE" w14:textId="7C92FC26" w:rsidR="00294FC8" w:rsidRDefault="00106299">
      <w:pPr>
        <w:ind w:right="6"/>
      </w:pPr>
      <w:r>
        <w:t>The SMP service pro</w:t>
      </w:r>
      <w:del w:id="249" w:author="Ellingworth, Chris" w:date="2022-02-23T17:07:00Z">
        <w:r w:rsidDel="00F54ABE">
          <w:delText>i</w:delText>
        </w:r>
      </w:del>
      <w:r>
        <w:t>v</w:t>
      </w:r>
      <w:ins w:id="250" w:author="Ellingworth, Chris" w:date="2022-02-23T17:07:00Z">
        <w:r w:rsidR="00F54ABE">
          <w:t>i</w:t>
        </w:r>
      </w:ins>
      <w:r>
        <w:t>ded by the BPC registers a urn for query. Note that the API specification is essentially the urn with modifications to include some additional service capability codes but mostly to accom</w:t>
      </w:r>
      <w:ins w:id="251" w:author="Ellingworth, Chris" w:date="2022-02-23T17:07:00Z">
        <w:r w:rsidR="00F54ABE">
          <w:t>m</w:t>
        </w:r>
      </w:ins>
      <w:r>
        <w:t>odate characters that would otherwise be illegal in a URL.</w:t>
      </w:r>
    </w:p>
    <w:p w14:paraId="72CFA16F" w14:textId="2DE03877" w:rsidR="00294FC8" w:rsidRDefault="00106299">
      <w:pPr>
        <w:ind w:right="6"/>
      </w:pPr>
      <w:r>
        <w:t xml:space="preserve">After registering a urn(s) on the SML service, go to the SMP service at </w:t>
      </w:r>
      <w:hyperlink r:id="rId333">
        <w:r>
          <w:rPr>
            <w:color w:val="546D78"/>
          </w:rPr>
          <w:t>https://sml-api.sc-b2b.us/docs</w:t>
        </w:r>
      </w:hyperlink>
      <w:r>
        <w:t xml:space="preserve"> to register the urn there in order to get a re</w:t>
      </w:r>
      <w:ins w:id="252" w:author="Ellingworth, Chris" w:date="2022-02-23T17:08:00Z">
        <w:r w:rsidR="00F54ABE">
          <w:t>s</w:t>
        </w:r>
      </w:ins>
      <w:r>
        <w:t>ponse for testing SMP query functionality.</w:t>
      </w:r>
    </w:p>
    <w:p w14:paraId="22710F1F" w14:textId="77777777" w:rsidR="00294FC8" w:rsidRDefault="00106299">
      <w:pPr>
        <w:spacing w:after="385"/>
        <w:ind w:right="6"/>
      </w:pPr>
      <w:r>
        <w:t xml:space="preserve">The code implemented to create the NAPTR DNS record on AWS Route53 is available in the GitHub repository: </w:t>
      </w:r>
      <w:hyperlink r:id="rId334">
        <w:r>
          <w:rPr>
            <w:color w:val="546D78"/>
          </w:rPr>
          <w:t>BPC</w:t>
        </w:r>
      </w:hyperlink>
      <w:hyperlink r:id="rId335">
        <w:r>
          <w:rPr>
            <w:color w:val="546D78"/>
          </w:rPr>
          <w:t>OpenSourceTools/smp-service</w:t>
        </w:r>
      </w:hyperlink>
      <w:r>
        <w:t>.</w:t>
      </w:r>
    </w:p>
    <w:p w14:paraId="665DCC09" w14:textId="0DE2EE0C" w:rsidR="00294FC8" w:rsidRDefault="00106299">
      <w:pPr>
        <w:spacing w:after="308"/>
        <w:ind w:left="557"/>
      </w:pPr>
      <w:r>
        <w:rPr>
          <w:b/>
          <w:sz w:val="16"/>
        </w:rPr>
        <w:t>Client/server certificate trust implicit in the test doma</w:t>
      </w:r>
      <w:ins w:id="253" w:author="Ellingworth, Chris" w:date="2022-02-23T17:08:00Z">
        <w:r w:rsidR="00F54ABE">
          <w:rPr>
            <w:b/>
            <w:sz w:val="16"/>
          </w:rPr>
          <w:t>i</w:t>
        </w:r>
      </w:ins>
      <w:r>
        <w:rPr>
          <w:b/>
          <w:sz w:val="16"/>
        </w:rPr>
        <w:t>n.</w:t>
      </w:r>
    </w:p>
    <w:p w14:paraId="376962D1" w14:textId="0793CB74" w:rsidR="00294FC8" w:rsidRDefault="00106299">
      <w:pPr>
        <w:spacing w:after="319" w:line="315" w:lineRule="auto"/>
        <w:ind w:left="208" w:right="166"/>
        <w:rPr>
          <w:sz w:val="16"/>
          <w:szCs w:val="16"/>
        </w:rPr>
      </w:pPr>
      <w:r>
        <w:rPr>
          <w:noProof/>
          <w:sz w:val="22"/>
        </w:rPr>
        <mc:AlternateContent>
          <mc:Choice Requires="wpg">
            <w:drawing>
              <wp:anchor distT="0" distB="0" distL="114300" distR="114300" simplePos="0" relativeHeight="251658265" behindDoc="1" locked="0" layoutInCell="1" allowOverlap="1" wp14:anchorId="12CCE277" wp14:editId="5918A34E">
                <wp:simplePos x="0" y="0"/>
                <wp:positionH relativeFrom="column">
                  <wp:posOffset>-3</wp:posOffset>
                </wp:positionH>
                <wp:positionV relativeFrom="paragraph">
                  <wp:posOffset>-411754</wp:posOffset>
                </wp:positionV>
                <wp:extent cx="6422181" cy="1494582"/>
                <wp:effectExtent l="0" t="0" r="0" b="0"/>
                <wp:wrapNone/>
                <wp:docPr id="32504" name="Group 32504"/>
                <wp:cNvGraphicFramePr/>
                <a:graphic xmlns:a="http://schemas.openxmlformats.org/drawingml/2006/main">
                  <a:graphicData uri="http://schemas.microsoft.com/office/word/2010/wordprocessingGroup">
                    <wpg:wgp>
                      <wpg:cNvGrpSpPr/>
                      <wpg:grpSpPr>
                        <a:xfrm>
                          <a:off x="0" y="0"/>
                          <a:ext cx="6422181" cy="1494582"/>
                          <a:chOff x="0" y="0"/>
                          <a:chExt cx="6422181" cy="1494582"/>
                        </a:xfrm>
                      </wpg:grpSpPr>
                      <wps:wsp>
                        <wps:cNvPr id="3572" name="Shape 3572"/>
                        <wps:cNvSpPr/>
                        <wps:spPr>
                          <a:xfrm>
                            <a:off x="32445" y="0"/>
                            <a:ext cx="6389737" cy="1494582"/>
                          </a:xfrm>
                          <a:custGeom>
                            <a:avLst/>
                            <a:gdLst/>
                            <a:ahLst/>
                            <a:cxnLst/>
                            <a:rect l="0" t="0" r="0" b="0"/>
                            <a:pathLst>
                              <a:path w="6389737" h="1494582">
                                <a:moveTo>
                                  <a:pt x="0" y="0"/>
                                </a:moveTo>
                                <a:lnTo>
                                  <a:pt x="6373515" y="0"/>
                                </a:lnTo>
                                <a:cubicBezTo>
                                  <a:pt x="6378005" y="0"/>
                                  <a:pt x="6382060" y="1811"/>
                                  <a:pt x="6384993" y="4744"/>
                                </a:cubicBezTo>
                                <a:cubicBezTo>
                                  <a:pt x="6387926" y="7677"/>
                                  <a:pt x="6389737" y="11733"/>
                                  <a:pt x="6389737" y="16222"/>
                                </a:cubicBezTo>
                                <a:lnTo>
                                  <a:pt x="6389737" y="1478359"/>
                                </a:lnTo>
                                <a:cubicBezTo>
                                  <a:pt x="6389737" y="1487289"/>
                                  <a:pt x="6382494" y="1494582"/>
                                  <a:pt x="6373515" y="1494582"/>
                                </a:cubicBezTo>
                                <a:lnTo>
                                  <a:pt x="0" y="1494582"/>
                                </a:lnTo>
                                <a:close/>
                              </a:path>
                            </a:pathLst>
                          </a:custGeom>
                          <a:ln w="0" cap="flat">
                            <a:miter lim="127000"/>
                          </a:ln>
                        </wps:spPr>
                        <wps:style>
                          <a:lnRef idx="0">
                            <a:srgbClr val="000000">
                              <a:alpha val="0"/>
                            </a:srgbClr>
                          </a:lnRef>
                          <a:fillRef idx="1">
                            <a:srgbClr val="448AFF"/>
                          </a:fillRef>
                          <a:effectRef idx="0">
                            <a:scrgbClr r="0" g="0" b="0"/>
                          </a:effectRef>
                          <a:fontRef idx="none"/>
                        </wps:style>
                        <wps:bodyPr/>
                      </wps:wsp>
                      <wps:wsp>
                        <wps:cNvPr id="3573" name="Shape 3573"/>
                        <wps:cNvSpPr/>
                        <wps:spPr>
                          <a:xfrm>
                            <a:off x="0" y="0"/>
                            <a:ext cx="32445" cy="1494582"/>
                          </a:xfrm>
                          <a:custGeom>
                            <a:avLst/>
                            <a:gdLst/>
                            <a:ahLst/>
                            <a:cxnLst/>
                            <a:rect l="0" t="0" r="0" b="0"/>
                            <a:pathLst>
                              <a:path w="32445" h="1494582">
                                <a:moveTo>
                                  <a:pt x="16222" y="0"/>
                                </a:moveTo>
                                <a:lnTo>
                                  <a:pt x="32445" y="0"/>
                                </a:lnTo>
                                <a:lnTo>
                                  <a:pt x="32445" y="1494582"/>
                                </a:lnTo>
                                <a:lnTo>
                                  <a:pt x="16222" y="1494582"/>
                                </a:lnTo>
                                <a:cubicBezTo>
                                  <a:pt x="7293" y="1494582"/>
                                  <a:pt x="0" y="1487289"/>
                                  <a:pt x="0" y="1478359"/>
                                </a:cubicBezTo>
                                <a:lnTo>
                                  <a:pt x="0" y="16222"/>
                                </a:lnTo>
                                <a:cubicBezTo>
                                  <a:pt x="0" y="7243"/>
                                  <a:pt x="7293" y="0"/>
                                  <a:pt x="16222" y="0"/>
                                </a:cubicBezTo>
                                <a:close/>
                              </a:path>
                            </a:pathLst>
                          </a:custGeom>
                          <a:ln w="0" cap="flat">
                            <a:miter lim="127000"/>
                          </a:ln>
                        </wps:spPr>
                        <wps:style>
                          <a:lnRef idx="0">
                            <a:srgbClr val="000000">
                              <a:alpha val="0"/>
                            </a:srgbClr>
                          </a:lnRef>
                          <a:fillRef idx="1">
                            <a:srgbClr val="448AFF"/>
                          </a:fillRef>
                          <a:effectRef idx="0">
                            <a:scrgbClr r="0" g="0" b="0"/>
                          </a:effectRef>
                          <a:fontRef idx="none"/>
                        </wps:style>
                        <wps:bodyPr/>
                      </wps:wsp>
                      <wps:wsp>
                        <wps:cNvPr id="3654" name="Shape 3654"/>
                        <wps:cNvSpPr/>
                        <wps:spPr>
                          <a:xfrm>
                            <a:off x="27037" y="0"/>
                            <a:ext cx="6395144" cy="296019"/>
                          </a:xfrm>
                          <a:custGeom>
                            <a:avLst/>
                            <a:gdLst/>
                            <a:ahLst/>
                            <a:cxnLst/>
                            <a:rect l="0" t="0" r="0" b="0"/>
                            <a:pathLst>
                              <a:path w="6395144" h="296019">
                                <a:moveTo>
                                  <a:pt x="0" y="0"/>
                                </a:moveTo>
                                <a:lnTo>
                                  <a:pt x="6378923" y="0"/>
                                </a:lnTo>
                                <a:cubicBezTo>
                                  <a:pt x="6387901" y="0"/>
                                  <a:pt x="6395144" y="7243"/>
                                  <a:pt x="6395144" y="16222"/>
                                </a:cubicBezTo>
                                <a:lnTo>
                                  <a:pt x="6395144" y="296019"/>
                                </a:lnTo>
                                <a:lnTo>
                                  <a:pt x="0" y="296019"/>
                                </a:lnTo>
                                <a:lnTo>
                                  <a:pt x="0" y="0"/>
                                </a:lnTo>
                                <a:close/>
                              </a:path>
                            </a:pathLst>
                          </a:custGeom>
                          <a:ln w="0" cap="flat">
                            <a:miter lim="127000"/>
                          </a:ln>
                        </wps:spPr>
                        <wps:style>
                          <a:lnRef idx="0">
                            <a:srgbClr val="000000">
                              <a:alpha val="0"/>
                            </a:srgbClr>
                          </a:lnRef>
                          <a:fillRef idx="1">
                            <a:srgbClr val="448AFF">
                              <a:alpha val="10196"/>
                            </a:srgbClr>
                          </a:fillRef>
                          <a:effectRef idx="0">
                            <a:scrgbClr r="0" g="0" b="0"/>
                          </a:effectRef>
                          <a:fontRef idx="none"/>
                        </wps:style>
                        <wps:bodyPr/>
                      </wps:wsp>
                      <wps:wsp>
                        <wps:cNvPr id="3655" name="Shape 3655"/>
                        <wps:cNvSpPr/>
                        <wps:spPr>
                          <a:xfrm>
                            <a:off x="32445" y="0"/>
                            <a:ext cx="6389737" cy="296019"/>
                          </a:xfrm>
                          <a:custGeom>
                            <a:avLst/>
                            <a:gdLst/>
                            <a:ahLst/>
                            <a:cxnLst/>
                            <a:rect l="0" t="0" r="0" b="0"/>
                            <a:pathLst>
                              <a:path w="6389737" h="296019">
                                <a:moveTo>
                                  <a:pt x="0" y="0"/>
                                </a:moveTo>
                                <a:lnTo>
                                  <a:pt x="6373515" y="0"/>
                                </a:lnTo>
                                <a:cubicBezTo>
                                  <a:pt x="6378005" y="0"/>
                                  <a:pt x="6382060" y="1811"/>
                                  <a:pt x="6384993" y="4744"/>
                                </a:cubicBezTo>
                                <a:cubicBezTo>
                                  <a:pt x="6387926" y="7677"/>
                                  <a:pt x="6389737" y="11733"/>
                                  <a:pt x="6389737" y="16222"/>
                                </a:cubicBezTo>
                                <a:lnTo>
                                  <a:pt x="6389737" y="296019"/>
                                </a:lnTo>
                                <a:lnTo>
                                  <a:pt x="0" y="296019"/>
                                </a:lnTo>
                                <a:close/>
                              </a:path>
                            </a:pathLst>
                          </a:custGeom>
                          <a:ln w="0" cap="flat">
                            <a:miter lim="127000"/>
                          </a:ln>
                        </wps:spPr>
                        <wps:style>
                          <a:lnRef idx="0">
                            <a:srgbClr val="000000">
                              <a:alpha val="0"/>
                            </a:srgbClr>
                          </a:lnRef>
                          <a:fillRef idx="1">
                            <a:srgbClr val="448AFF"/>
                          </a:fillRef>
                          <a:effectRef idx="0">
                            <a:scrgbClr r="0" g="0" b="0"/>
                          </a:effectRef>
                          <a:fontRef idx="none"/>
                        </wps:style>
                        <wps:bodyPr/>
                      </wps:wsp>
                      <wps:wsp>
                        <wps:cNvPr id="3656" name="Shape 3656"/>
                        <wps:cNvSpPr/>
                        <wps:spPr>
                          <a:xfrm>
                            <a:off x="0" y="0"/>
                            <a:ext cx="32445" cy="296019"/>
                          </a:xfrm>
                          <a:custGeom>
                            <a:avLst/>
                            <a:gdLst/>
                            <a:ahLst/>
                            <a:cxnLst/>
                            <a:rect l="0" t="0" r="0" b="0"/>
                            <a:pathLst>
                              <a:path w="32445" h="296019">
                                <a:moveTo>
                                  <a:pt x="16222" y="0"/>
                                </a:moveTo>
                                <a:lnTo>
                                  <a:pt x="32445" y="0"/>
                                </a:lnTo>
                                <a:lnTo>
                                  <a:pt x="32445" y="296019"/>
                                </a:lnTo>
                                <a:lnTo>
                                  <a:pt x="0" y="296019"/>
                                </a:lnTo>
                                <a:lnTo>
                                  <a:pt x="0" y="16222"/>
                                </a:lnTo>
                                <a:cubicBezTo>
                                  <a:pt x="0" y="7243"/>
                                  <a:pt x="7293" y="0"/>
                                  <a:pt x="16222" y="0"/>
                                </a:cubicBezTo>
                                <a:close/>
                              </a:path>
                            </a:pathLst>
                          </a:custGeom>
                          <a:ln w="0" cap="flat">
                            <a:miter lim="127000"/>
                          </a:ln>
                        </wps:spPr>
                        <wps:style>
                          <a:lnRef idx="0">
                            <a:srgbClr val="000000">
                              <a:alpha val="0"/>
                            </a:srgbClr>
                          </a:lnRef>
                          <a:fillRef idx="1">
                            <a:srgbClr val="448AFF"/>
                          </a:fillRef>
                          <a:effectRef idx="0">
                            <a:scrgbClr r="0" g="0" b="0"/>
                          </a:effectRef>
                          <a:fontRef idx="none"/>
                        </wps:style>
                        <wps:bodyPr/>
                      </wps:wsp>
                      <pic:pic xmlns:pic="http://schemas.openxmlformats.org/drawingml/2006/picture">
                        <pic:nvPicPr>
                          <pic:cNvPr id="33934" name="Picture 33934"/>
                          <pic:cNvPicPr/>
                        </pic:nvPicPr>
                        <pic:blipFill>
                          <a:blip r:embed="rId336"/>
                          <a:stretch>
                            <a:fillRect/>
                          </a:stretch>
                        </pic:blipFill>
                        <pic:spPr>
                          <a:xfrm>
                            <a:off x="127556" y="61377"/>
                            <a:ext cx="164592" cy="170688"/>
                          </a:xfrm>
                          <a:prstGeom prst="rect">
                            <a:avLst/>
                          </a:prstGeom>
                        </pic:spPr>
                      </pic:pic>
                      <pic:pic xmlns:pic="http://schemas.openxmlformats.org/drawingml/2006/picture">
                        <pic:nvPicPr>
                          <pic:cNvPr id="33935" name="Picture 33935"/>
                          <pic:cNvPicPr/>
                        </pic:nvPicPr>
                        <pic:blipFill>
                          <a:blip r:embed="rId337"/>
                          <a:stretch>
                            <a:fillRect/>
                          </a:stretch>
                        </pic:blipFill>
                        <pic:spPr>
                          <a:xfrm>
                            <a:off x="6191044" y="61377"/>
                            <a:ext cx="164592" cy="164592"/>
                          </a:xfrm>
                          <a:prstGeom prst="rect">
                            <a:avLst/>
                          </a:prstGeom>
                        </pic:spPr>
                      </pic:pic>
                    </wpg:wgp>
                  </a:graphicData>
                </a:graphic>
              </wp:anchor>
            </w:drawing>
          </mc:Choice>
          <mc:Fallback>
            <w:pict>
              <v:group w14:anchorId="25541DDF" id="Group 32504" o:spid="_x0000_s1026" style="position:absolute;margin-left:0;margin-top:-32.4pt;width:505.7pt;height:117.7pt;z-index:-251658215" coordsize="64221,14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">
                <v:shape id="Shape 3572" o:spid="_x0000_s1027" style="position:absolute;left:324;width:63897;height:14945;visibility:visible;mso-wrap-style:square;v-text-anchor:top" coordsize="6389737,1494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" path="m,l6373515,v4490,,8545,1811,11478,4744c6387926,7677,6389737,11733,6389737,16222r,1462137c6389737,1487289,6382494,1494582,6373515,1494582l,1494582,,xe" fillcolor="#448aff" stroked="f" strokeweight="0">
                  <v:stroke miterlimit="83231f" joinstyle="miter"/>
                  <v:path arrowok="t" textboxrect="0,0,6389737,1494582"/>
                </v:shape>
                <v:shape id="Shape 3573" o:spid="_x0000_s1028" style="position:absolute;width:324;height:14945;visibility:visible;mso-wrap-style:square;v-text-anchor:top" coordsize="32445,1494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" path="m16222,l32445,r,1494582l16222,1494582c7293,1494582,,1487289,,1478359l,16222c,7243,7293,,16222,xe" fillcolor="#448aff" stroked="f" strokeweight="0">
                  <v:stroke miterlimit="83231f" joinstyle="miter"/>
                  <v:path arrowok="t" textboxrect="0,0,32445,1494582"/>
                </v:shape>
                <v:shape id="Shape 3654" o:spid="_x0000_s1029" style="position:absolute;left:270;width:63951;height:2960;visibility:visible;mso-wrap-style:square;v-text-anchor:top" coordsize="6395144,29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" path="m,l6378923,v8978,,16221,7243,16221,16222l6395144,296019,,296019,,xe" fillcolor="#448aff" stroked="f" strokeweight="0">
                  <v:fill opacity="6682f"/>
                  <v:stroke miterlimit="83231f" joinstyle="miter"/>
                  <v:path arrowok="t" textboxrect="0,0,6395144,296019"/>
                </v:shape>
                <v:shape id="Shape 3655" o:spid="_x0000_s1030" style="position:absolute;left:324;width:63897;height:2960;visibility:visible;mso-wrap-style:square;v-text-anchor:top" coordsize="6389737,29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" path="m,l6373515,v4490,,8545,1811,11478,4744c6387926,7677,6389737,11733,6389737,16222r,279797l,296019,,xe" fillcolor="#448aff" stroked="f" strokeweight="0">
                  <v:stroke miterlimit="83231f" joinstyle="miter"/>
                  <v:path arrowok="t" textboxrect="0,0,6389737,296019"/>
                </v:shape>
                <v:shape id="Shape 3656" o:spid="_x0000_s1031" style="position:absolute;width:324;height:2960;visibility:visible;mso-wrap-style:square;v-text-anchor:top" coordsize="32445,29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" path="m16222,l32445,r,296019l,296019,,16222c,7243,7293,,16222,xe" fillcolor="#448aff" stroked="f" strokeweight="0">
                  <v:stroke miterlimit="83231f" joinstyle="miter"/>
                  <v:path arrowok="t" textboxrect="0,0,32445,296019"/>
                </v:shape>
                <v:shape id="Picture 33934" o:spid="_x0000_s1032" type="#_x0000_t75" style="position:absolute;left:1275;top:613;width:1646;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">
                  <v:imagedata r:id="rId338" o:title=""/>
                </v:shape>
                <v:shape id="Picture 33935" o:spid="_x0000_s1033" type="#_x0000_t75" style="position:absolute;left:61910;top:613;width:1646;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">
                  <v:imagedata r:id="rId339" o:title=""/>
                </v:shape>
              </v:group>
            </w:pict>
          </mc:Fallback>
        </mc:AlternateContent>
      </w:r>
      <w:r w:rsidRPr="64618FEE">
        <w:rPr>
          <w:sz w:val="16"/>
          <w:szCs w:val="16"/>
        </w:rPr>
        <w:t>The SMP service specification has rules regarding Access Point and Req</w:t>
      </w:r>
      <w:ins w:id="254" w:author="Ellingworth, Chris" w:date="2022-02-23T17:08:00Z">
        <w:r w:rsidR="0051542A" w:rsidRPr="64618FEE">
          <w:rPr>
            <w:sz w:val="16"/>
            <w:szCs w:val="16"/>
          </w:rPr>
          <w:t>u</w:t>
        </w:r>
      </w:ins>
      <w:r w:rsidRPr="64618FEE">
        <w:rPr>
          <w:sz w:val="16"/>
          <w:szCs w:val="16"/>
        </w:rPr>
        <w:t>est</w:t>
      </w:r>
      <w:del w:id="255" w:author="Ellingworth, Chris" w:date="2022-02-23T17:08:00Z">
        <w:r w:rsidRPr="64618FEE" w:rsidDel="0051542A">
          <w:rPr>
            <w:sz w:val="16"/>
            <w:szCs w:val="16"/>
          </w:rPr>
          <w:delText>o</w:delText>
        </w:r>
      </w:del>
      <w:ins w:id="256" w:author="Ellingworth, Chris" w:date="2022-02-23T17:08:00Z">
        <w:r w:rsidR="0051542A" w:rsidRPr="64618FEE">
          <w:rPr>
            <w:sz w:val="16"/>
            <w:szCs w:val="16"/>
          </w:rPr>
          <w:t>e</w:t>
        </w:r>
      </w:ins>
      <w:r w:rsidRPr="64618FEE">
        <w:rPr>
          <w:sz w:val="16"/>
          <w:szCs w:val="16"/>
        </w:rPr>
        <w:t>r security certificates (client) and SMP provider (server side) security certificates to estab</w:t>
      </w:r>
      <w:del w:id="257" w:author="Ellingworth, Chris" w:date="2022-02-23T17:08:00Z">
        <w:r w:rsidRPr="64618FEE" w:rsidDel="0051542A">
          <w:rPr>
            <w:sz w:val="16"/>
            <w:szCs w:val="16"/>
          </w:rPr>
          <w:delText>i</w:delText>
        </w:r>
      </w:del>
      <w:r w:rsidRPr="64618FEE">
        <w:rPr>
          <w:sz w:val="16"/>
          <w:szCs w:val="16"/>
        </w:rPr>
        <w:t xml:space="preserve">lish </w:t>
      </w:r>
      <w:commentRangeStart w:id="258"/>
      <w:r w:rsidRPr="64618FEE">
        <w:rPr>
          <w:sz w:val="16"/>
          <w:szCs w:val="16"/>
        </w:rPr>
        <w:t>non-reputability,</w:t>
      </w:r>
      <w:commentRangeEnd w:id="258"/>
      <w:r>
        <w:rPr>
          <w:rStyle w:val="CommentReference"/>
        </w:rPr>
        <w:commentReference w:id="258"/>
      </w:r>
      <w:r w:rsidRPr="64618FEE">
        <w:rPr>
          <w:sz w:val="16"/>
          <w:szCs w:val="16"/>
        </w:rPr>
        <w:t xml:space="preserve"> etc. </w:t>
      </w:r>
      <w:commentRangeStart w:id="259"/>
      <w:commentRangeStart w:id="260"/>
      <w:r w:rsidRPr="64618FEE">
        <w:rPr>
          <w:sz w:val="16"/>
          <w:szCs w:val="16"/>
        </w:rPr>
        <w:t>The BPC e-Invoice workgroup has not fully addressed the question of how the security certificate relationships are going to be managed.</w:t>
      </w:r>
      <w:commentRangeEnd w:id="259"/>
      <w:r w:rsidR="005D2F95">
        <w:rPr>
          <w:rStyle w:val="CommentReference"/>
        </w:rPr>
        <w:commentReference w:id="259"/>
      </w:r>
      <w:commentRangeEnd w:id="260"/>
      <w:r w:rsidR="00581673">
        <w:rPr>
          <w:rStyle w:val="CommentReference"/>
        </w:rPr>
        <w:commentReference w:id="260"/>
      </w:r>
      <w:r w:rsidRPr="64618FEE">
        <w:rPr>
          <w:sz w:val="16"/>
          <w:szCs w:val="16"/>
        </w:rPr>
        <w:t xml:space="preserve"> As such, the test application does not validate the client/requestor or its Access Point. It does return the security certificate of the server in its response, registered under let</w:t>
      </w:r>
      <w:ins w:id="261" w:author="Isaac, Ashok B" w:date="2022-03-14T16:27:00Z">
        <w:r w:rsidRPr="64618FEE">
          <w:rPr>
            <w:sz w:val="16"/>
            <w:szCs w:val="16"/>
          </w:rPr>
          <w:t>s</w:t>
        </w:r>
      </w:ins>
      <w:r w:rsidRPr="64618FEE">
        <w:rPr>
          <w:sz w:val="16"/>
          <w:szCs w:val="16"/>
        </w:rPr>
        <w:t>encrypt.org.</w:t>
      </w:r>
      <w:commentRangeStart w:id="262"/>
      <w:r w:rsidRPr="64618FEE">
        <w:rPr>
          <w:sz w:val="16"/>
          <w:szCs w:val="16"/>
        </w:rPr>
        <w:t xml:space="preserve"> In the future, if rules were to be finalized, the security certi</w:t>
      </w:r>
      <w:ins w:id="263" w:author="Ellingworth, Chris" w:date="2022-02-23T17:10:00Z">
        <w:r w:rsidR="00296BED" w:rsidRPr="64618FEE">
          <w:rPr>
            <w:sz w:val="16"/>
            <w:szCs w:val="16"/>
          </w:rPr>
          <w:t>fi</w:t>
        </w:r>
      </w:ins>
      <w:r w:rsidRPr="64618FEE">
        <w:rPr>
          <w:sz w:val="16"/>
          <w:szCs w:val="16"/>
        </w:rPr>
        <w:t>cate relationship would need to be incorporated into the SMP REST API protocol.</w:t>
      </w:r>
      <w:commentRangeEnd w:id="262"/>
      <w:r>
        <w:rPr>
          <w:rStyle w:val="CommentReference"/>
        </w:rPr>
        <w:commentReference w:id="262"/>
      </w:r>
    </w:p>
    <w:p w14:paraId="6100B4D4" w14:textId="77777777" w:rsidR="00294FC8" w:rsidRDefault="00106299">
      <w:pPr>
        <w:pStyle w:val="Heading3"/>
        <w:ind w:left="212"/>
      </w:pPr>
      <w:r>
        <w:t>13.2.0.1 No Representations or Warranties</w:t>
      </w:r>
    </w:p>
    <w:p w14:paraId="73261F1A" w14:textId="77777777" w:rsidR="00294FC8" w:rsidRDefault="00106299">
      <w:pPr>
        <w:spacing w:after="8" w:line="315" w:lineRule="auto"/>
        <w:ind w:left="212" w:right="72"/>
      </w:pPr>
      <w:r>
        <w:rPr>
          <w:sz w:val="15"/>
        </w:rPr>
        <w:t>THE SOFTWARE IS PROVIDED "AS IS", WITHOUT WARRANTY OF ANY KIND, EXPRESS OR IMPLIED, INCLUDING BUT NOT LIMITED TO THE</w:t>
      </w:r>
    </w:p>
    <w:p w14:paraId="18840C7A" w14:textId="77777777" w:rsidR="00294FC8" w:rsidRDefault="00106299">
      <w:pPr>
        <w:spacing w:after="8" w:line="315" w:lineRule="auto"/>
        <w:ind w:left="212" w:right="72"/>
      </w:pPr>
      <w:r>
        <w:rPr>
          <w:noProof/>
          <w:sz w:val="22"/>
        </w:rPr>
        <mc:AlternateContent>
          <mc:Choice Requires="wpg">
            <w:drawing>
              <wp:anchor distT="0" distB="0" distL="114300" distR="114300" simplePos="0" relativeHeight="251658266" behindDoc="1" locked="0" layoutInCell="1" allowOverlap="1" wp14:anchorId="213DCA65" wp14:editId="5A8A3D1C">
                <wp:simplePos x="0" y="0"/>
                <wp:positionH relativeFrom="column">
                  <wp:posOffset>-3</wp:posOffset>
                </wp:positionH>
                <wp:positionV relativeFrom="paragraph">
                  <wp:posOffset>-483624</wp:posOffset>
                </wp:positionV>
                <wp:extent cx="6422181" cy="1080840"/>
                <wp:effectExtent l="0" t="0" r="0" b="0"/>
                <wp:wrapNone/>
                <wp:docPr id="33148" name="Group 33148"/>
                <wp:cNvGraphicFramePr/>
                <a:graphic xmlns:a="http://schemas.openxmlformats.org/drawingml/2006/main">
                  <a:graphicData uri="http://schemas.microsoft.com/office/word/2010/wordprocessingGroup">
                    <wpg:wgp>
                      <wpg:cNvGrpSpPr/>
                      <wpg:grpSpPr>
                        <a:xfrm>
                          <a:off x="0" y="0"/>
                          <a:ext cx="6422181" cy="1080840"/>
                          <a:chOff x="0" y="0"/>
                          <a:chExt cx="6422181" cy="1080840"/>
                        </a:xfrm>
                      </wpg:grpSpPr>
                      <wps:wsp>
                        <wps:cNvPr id="3704" name="Shape 3704"/>
                        <wps:cNvSpPr/>
                        <wps:spPr>
                          <a:xfrm>
                            <a:off x="0" y="0"/>
                            <a:ext cx="3211091" cy="1080840"/>
                          </a:xfrm>
                          <a:custGeom>
                            <a:avLst/>
                            <a:gdLst/>
                            <a:ahLst/>
                            <a:cxnLst/>
                            <a:rect l="0" t="0" r="0" b="0"/>
                            <a:pathLst>
                              <a:path w="3211091" h="1080840">
                                <a:moveTo>
                                  <a:pt x="81157" y="0"/>
                                </a:moveTo>
                                <a:lnTo>
                                  <a:pt x="3211091" y="0"/>
                                </a:lnTo>
                                <a:lnTo>
                                  <a:pt x="3211091" y="16222"/>
                                </a:lnTo>
                                <a:lnTo>
                                  <a:pt x="81161" y="16222"/>
                                </a:lnTo>
                                <a:cubicBezTo>
                                  <a:pt x="45343" y="16222"/>
                                  <a:pt x="16222" y="45294"/>
                                  <a:pt x="16222" y="81161"/>
                                </a:cubicBezTo>
                                <a:lnTo>
                                  <a:pt x="16222" y="999728"/>
                                </a:lnTo>
                                <a:cubicBezTo>
                                  <a:pt x="16222" y="1035546"/>
                                  <a:pt x="45343" y="1064617"/>
                                  <a:pt x="81161" y="1064617"/>
                                </a:cubicBezTo>
                                <a:lnTo>
                                  <a:pt x="3211091" y="1064617"/>
                                </a:lnTo>
                                <a:lnTo>
                                  <a:pt x="3211091" y="1080840"/>
                                </a:lnTo>
                                <a:lnTo>
                                  <a:pt x="81161" y="1080840"/>
                                </a:lnTo>
                                <a:cubicBezTo>
                                  <a:pt x="36364" y="1080840"/>
                                  <a:pt x="0" y="1044525"/>
                                  <a:pt x="0" y="999728"/>
                                </a:cubicBezTo>
                                <a:lnTo>
                                  <a:pt x="0" y="81161"/>
                                </a:lnTo>
                                <a:cubicBezTo>
                                  <a:pt x="0" y="47562"/>
                                  <a:pt x="20455" y="18708"/>
                                  <a:pt x="49581" y="6381"/>
                                </a:cubicBezTo>
                                <a:lnTo>
                                  <a:pt x="81157"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3705" name="Shape 3705"/>
                        <wps:cNvSpPr/>
                        <wps:spPr>
                          <a:xfrm>
                            <a:off x="3211091" y="0"/>
                            <a:ext cx="3211090" cy="1080840"/>
                          </a:xfrm>
                          <a:custGeom>
                            <a:avLst/>
                            <a:gdLst/>
                            <a:ahLst/>
                            <a:cxnLst/>
                            <a:rect l="0" t="0" r="0" b="0"/>
                            <a:pathLst>
                              <a:path w="3211090" h="1080840">
                                <a:moveTo>
                                  <a:pt x="0" y="0"/>
                                </a:moveTo>
                                <a:lnTo>
                                  <a:pt x="3129983" y="0"/>
                                </a:lnTo>
                                <a:lnTo>
                                  <a:pt x="3161531" y="6381"/>
                                </a:lnTo>
                                <a:cubicBezTo>
                                  <a:pt x="3190636" y="18708"/>
                                  <a:pt x="3211090" y="47562"/>
                                  <a:pt x="3211090" y="81161"/>
                                </a:cubicBezTo>
                                <a:lnTo>
                                  <a:pt x="3211090" y="999728"/>
                                </a:lnTo>
                                <a:cubicBezTo>
                                  <a:pt x="3211090" y="1044525"/>
                                  <a:pt x="3174728" y="1080840"/>
                                  <a:pt x="3129980" y="1080840"/>
                                </a:cubicBezTo>
                                <a:lnTo>
                                  <a:pt x="0" y="1080840"/>
                                </a:lnTo>
                                <a:lnTo>
                                  <a:pt x="0" y="1064617"/>
                                </a:lnTo>
                                <a:lnTo>
                                  <a:pt x="3129980" y="1064617"/>
                                </a:lnTo>
                                <a:cubicBezTo>
                                  <a:pt x="3165797" y="1064617"/>
                                  <a:pt x="3194869" y="1035546"/>
                                  <a:pt x="3194869" y="999728"/>
                                </a:cubicBezTo>
                                <a:lnTo>
                                  <a:pt x="3194869" y="81161"/>
                                </a:lnTo>
                                <a:cubicBezTo>
                                  <a:pt x="3194869" y="45294"/>
                                  <a:pt x="3165797" y="16222"/>
                                  <a:pt x="3129980" y="16222"/>
                                </a:cubicBezTo>
                                <a:lnTo>
                                  <a:pt x="0" y="16222"/>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147239C2" id="Group 33148" o:spid="_x0000_s1026" style="position:absolute;margin-left:0;margin-top:-38.1pt;width:505.7pt;height:85.1pt;z-index:-251658214" coordsize="64221,1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">
                <v:shape id="Shape 3704" o:spid="_x0000_s1027" style="position:absolute;width:32110;height:10808;visibility:visible;mso-wrap-style:square;v-text-anchor:top" coordsize="3211091,10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" path="m81157,l3211091,r,16222l81161,16222v-35818,,-64939,29072,-64939,64939l16222,999728v,35818,29121,64889,64939,64889l3211091,1064617r,16223l81161,1080840c36364,1080840,,1044525,,999728l,81161c,47562,20455,18708,49581,6381l81157,xe" fillcolor="#d3d3d3" stroked="f" strokeweight="0">
                  <v:stroke miterlimit="83231f" joinstyle="miter"/>
                  <v:path arrowok="t" textboxrect="0,0,3211091,1080840"/>
                </v:shape>
                <v:shape id="Shape 3705" o:spid="_x0000_s1028" style="position:absolute;left:32110;width:32111;height:10808;visibility:visible;mso-wrap-style:square;v-text-anchor:top" coordsize="3211090,10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" path="m,l3129983,r31548,6381c3190636,18708,3211090,47562,3211090,81161r,918567c3211090,1044525,3174728,1080840,3129980,1080840l,1080840r,-16223l3129980,1064617v35817,,64889,-29071,64889,-64889l3194869,81161v,-35867,-29072,-64939,-64889,-64939l,16222,,xe" fillcolor="#d3d3d3" stroked="f" strokeweight="0">
                  <v:stroke miterlimit="83231f" joinstyle="miter"/>
                  <v:path arrowok="t" textboxrect="0,0,3211090,1080840"/>
                </v:shape>
              </v:group>
            </w:pict>
          </mc:Fallback>
        </mc:AlternateContent>
      </w:r>
      <w:r>
        <w:rPr>
          <w:sz w:val="15"/>
        </w:rPr>
        <w:t>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br w:type="page"/>
      </w:r>
    </w:p>
    <w:p w14:paraId="1CDF6AAE" w14:textId="77777777" w:rsidR="00294FC8" w:rsidRDefault="00106299">
      <w:pPr>
        <w:pStyle w:val="Heading1"/>
        <w:spacing w:after="323"/>
        <w:ind w:left="-5"/>
      </w:pPr>
      <w:r>
        <w:lastRenderedPageBreak/>
        <w:t>14 Project Roadmap</w:t>
      </w:r>
    </w:p>
    <w:p w14:paraId="420C5E31" w14:textId="77777777" w:rsidR="00294FC8" w:rsidRDefault="00106299">
      <w:pPr>
        <w:pStyle w:val="Heading2"/>
        <w:spacing w:after="172"/>
        <w:ind w:left="-5"/>
      </w:pPr>
      <w:r>
        <w:rPr>
          <w:sz w:val="22"/>
        </w:rPr>
        <w:t>14.0.1 Discovery #1 - SML NAPTR DNS Lookup</w:t>
      </w:r>
    </w:p>
    <w:p w14:paraId="6F86547E" w14:textId="77777777" w:rsidR="00294FC8" w:rsidRDefault="00106299">
      <w:pPr>
        <w:spacing w:after="36"/>
        <w:ind w:left="325" w:right="6" w:hanging="138"/>
      </w:pPr>
      <w:r>
        <w:t>1. Feature – Access Point A sends UNAPTR DNS query with a Party ID/Party ID Schema hash and obtains a valid response with connection information to the SMP.</w:t>
      </w:r>
    </w:p>
    <w:p w14:paraId="0F6445AF" w14:textId="77777777" w:rsidR="00294FC8" w:rsidRDefault="00106299">
      <w:pPr>
        <w:spacing w:after="446" w:line="259" w:lineRule="auto"/>
        <w:ind w:left="0" w:right="-7" w:firstLine="0"/>
      </w:pPr>
      <w:r>
        <w:rPr>
          <w:noProof/>
          <w:sz w:val="22"/>
        </w:rPr>
        <mc:AlternateContent>
          <mc:Choice Requires="wpg">
            <w:drawing>
              <wp:inline distT="0" distB="0" distL="0" distR="0" wp14:anchorId="045752C3" wp14:editId="42EB5964">
                <wp:extent cx="6422181" cy="2702323"/>
                <wp:effectExtent l="0" t="0" r="0" b="3175"/>
                <wp:docPr id="33353" name="Group 33353"/>
                <wp:cNvGraphicFramePr/>
                <a:graphic xmlns:a="http://schemas.openxmlformats.org/drawingml/2006/main">
                  <a:graphicData uri="http://schemas.microsoft.com/office/word/2010/wordprocessingGroup">
                    <wpg:wgp>
                      <wpg:cNvGrpSpPr/>
                      <wpg:grpSpPr>
                        <a:xfrm>
                          <a:off x="0" y="0"/>
                          <a:ext cx="6422181" cy="2702323"/>
                          <a:chOff x="0" y="0"/>
                          <a:chExt cx="6422181" cy="2702323"/>
                        </a:xfrm>
                      </wpg:grpSpPr>
                      <wps:wsp>
                        <wps:cNvPr id="38422" name="Shape 38422"/>
                        <wps:cNvSpPr/>
                        <wps:spPr>
                          <a:xfrm>
                            <a:off x="5407" y="366366"/>
                            <a:ext cx="3850382" cy="9144"/>
                          </a:xfrm>
                          <a:custGeom>
                            <a:avLst/>
                            <a:gdLst/>
                            <a:ahLst/>
                            <a:cxnLst/>
                            <a:rect l="0" t="0" r="0" b="0"/>
                            <a:pathLst>
                              <a:path w="3850382" h="9144">
                                <a:moveTo>
                                  <a:pt x="0" y="0"/>
                                </a:moveTo>
                                <a:lnTo>
                                  <a:pt x="3850382" y="0"/>
                                </a:lnTo>
                                <a:lnTo>
                                  <a:pt x="385038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423" name="Shape 38423"/>
                        <wps:cNvSpPr/>
                        <wps:spPr>
                          <a:xfrm>
                            <a:off x="3855789" y="366366"/>
                            <a:ext cx="1749524" cy="9144"/>
                          </a:xfrm>
                          <a:custGeom>
                            <a:avLst/>
                            <a:gdLst/>
                            <a:ahLst/>
                            <a:cxnLst/>
                            <a:rect l="0" t="0" r="0" b="0"/>
                            <a:pathLst>
                              <a:path w="1749524" h="9144">
                                <a:moveTo>
                                  <a:pt x="0" y="0"/>
                                </a:moveTo>
                                <a:lnTo>
                                  <a:pt x="1749524" y="0"/>
                                </a:lnTo>
                                <a:lnTo>
                                  <a:pt x="1749524"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424" name="Shape 38424"/>
                        <wps:cNvSpPr/>
                        <wps:spPr>
                          <a:xfrm>
                            <a:off x="5605314" y="366366"/>
                            <a:ext cx="811461" cy="9144"/>
                          </a:xfrm>
                          <a:custGeom>
                            <a:avLst/>
                            <a:gdLst/>
                            <a:ahLst/>
                            <a:cxnLst/>
                            <a:rect l="0" t="0" r="0" b="0"/>
                            <a:pathLst>
                              <a:path w="811461" h="9144">
                                <a:moveTo>
                                  <a:pt x="0" y="0"/>
                                </a:moveTo>
                                <a:lnTo>
                                  <a:pt x="811461" y="0"/>
                                </a:lnTo>
                                <a:lnTo>
                                  <a:pt x="81146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425" name="Shape 38425"/>
                        <wps:cNvSpPr/>
                        <wps:spPr>
                          <a:xfrm>
                            <a:off x="5407" y="898972"/>
                            <a:ext cx="3850382" cy="9144"/>
                          </a:xfrm>
                          <a:custGeom>
                            <a:avLst/>
                            <a:gdLst/>
                            <a:ahLst/>
                            <a:cxnLst/>
                            <a:rect l="0" t="0" r="0" b="0"/>
                            <a:pathLst>
                              <a:path w="3850382" h="9144">
                                <a:moveTo>
                                  <a:pt x="0" y="0"/>
                                </a:moveTo>
                                <a:lnTo>
                                  <a:pt x="3850382" y="0"/>
                                </a:lnTo>
                                <a:lnTo>
                                  <a:pt x="385038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426" name="Shape 38426"/>
                        <wps:cNvSpPr/>
                        <wps:spPr>
                          <a:xfrm>
                            <a:off x="3855789" y="898972"/>
                            <a:ext cx="1749524" cy="9144"/>
                          </a:xfrm>
                          <a:custGeom>
                            <a:avLst/>
                            <a:gdLst/>
                            <a:ahLst/>
                            <a:cxnLst/>
                            <a:rect l="0" t="0" r="0" b="0"/>
                            <a:pathLst>
                              <a:path w="1749524" h="9144">
                                <a:moveTo>
                                  <a:pt x="0" y="0"/>
                                </a:moveTo>
                                <a:lnTo>
                                  <a:pt x="1749524" y="0"/>
                                </a:lnTo>
                                <a:lnTo>
                                  <a:pt x="1749524"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427" name="Shape 38427"/>
                        <wps:cNvSpPr/>
                        <wps:spPr>
                          <a:xfrm>
                            <a:off x="5605314" y="898972"/>
                            <a:ext cx="811461" cy="9144"/>
                          </a:xfrm>
                          <a:custGeom>
                            <a:avLst/>
                            <a:gdLst/>
                            <a:ahLst/>
                            <a:cxnLst/>
                            <a:rect l="0" t="0" r="0" b="0"/>
                            <a:pathLst>
                              <a:path w="811461" h="9144">
                                <a:moveTo>
                                  <a:pt x="0" y="0"/>
                                </a:moveTo>
                                <a:lnTo>
                                  <a:pt x="811461" y="0"/>
                                </a:lnTo>
                                <a:lnTo>
                                  <a:pt x="81146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428" name="Shape 38428"/>
                        <wps:cNvSpPr/>
                        <wps:spPr>
                          <a:xfrm>
                            <a:off x="5407" y="1431579"/>
                            <a:ext cx="3850382" cy="9144"/>
                          </a:xfrm>
                          <a:custGeom>
                            <a:avLst/>
                            <a:gdLst/>
                            <a:ahLst/>
                            <a:cxnLst/>
                            <a:rect l="0" t="0" r="0" b="0"/>
                            <a:pathLst>
                              <a:path w="3850382" h="9144">
                                <a:moveTo>
                                  <a:pt x="0" y="0"/>
                                </a:moveTo>
                                <a:lnTo>
                                  <a:pt x="3850382" y="0"/>
                                </a:lnTo>
                                <a:lnTo>
                                  <a:pt x="385038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429" name="Shape 38429"/>
                        <wps:cNvSpPr/>
                        <wps:spPr>
                          <a:xfrm>
                            <a:off x="3855789" y="1431579"/>
                            <a:ext cx="1749524" cy="9144"/>
                          </a:xfrm>
                          <a:custGeom>
                            <a:avLst/>
                            <a:gdLst/>
                            <a:ahLst/>
                            <a:cxnLst/>
                            <a:rect l="0" t="0" r="0" b="0"/>
                            <a:pathLst>
                              <a:path w="1749524" h="9144">
                                <a:moveTo>
                                  <a:pt x="0" y="0"/>
                                </a:moveTo>
                                <a:lnTo>
                                  <a:pt x="1749524" y="0"/>
                                </a:lnTo>
                                <a:lnTo>
                                  <a:pt x="1749524"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430" name="Shape 38430"/>
                        <wps:cNvSpPr/>
                        <wps:spPr>
                          <a:xfrm>
                            <a:off x="5605314" y="1431579"/>
                            <a:ext cx="811461" cy="9144"/>
                          </a:xfrm>
                          <a:custGeom>
                            <a:avLst/>
                            <a:gdLst/>
                            <a:ahLst/>
                            <a:cxnLst/>
                            <a:rect l="0" t="0" r="0" b="0"/>
                            <a:pathLst>
                              <a:path w="811461" h="9144">
                                <a:moveTo>
                                  <a:pt x="0" y="0"/>
                                </a:moveTo>
                                <a:lnTo>
                                  <a:pt x="811461" y="0"/>
                                </a:lnTo>
                                <a:lnTo>
                                  <a:pt x="81146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431" name="Shape 38431"/>
                        <wps:cNvSpPr/>
                        <wps:spPr>
                          <a:xfrm>
                            <a:off x="5407" y="1797943"/>
                            <a:ext cx="3850382" cy="9144"/>
                          </a:xfrm>
                          <a:custGeom>
                            <a:avLst/>
                            <a:gdLst/>
                            <a:ahLst/>
                            <a:cxnLst/>
                            <a:rect l="0" t="0" r="0" b="0"/>
                            <a:pathLst>
                              <a:path w="3850382" h="9144">
                                <a:moveTo>
                                  <a:pt x="0" y="0"/>
                                </a:moveTo>
                                <a:lnTo>
                                  <a:pt x="3850382" y="0"/>
                                </a:lnTo>
                                <a:lnTo>
                                  <a:pt x="385038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432" name="Shape 38432"/>
                        <wps:cNvSpPr/>
                        <wps:spPr>
                          <a:xfrm>
                            <a:off x="3855789" y="1797943"/>
                            <a:ext cx="1749524" cy="9144"/>
                          </a:xfrm>
                          <a:custGeom>
                            <a:avLst/>
                            <a:gdLst/>
                            <a:ahLst/>
                            <a:cxnLst/>
                            <a:rect l="0" t="0" r="0" b="0"/>
                            <a:pathLst>
                              <a:path w="1749524" h="9144">
                                <a:moveTo>
                                  <a:pt x="0" y="0"/>
                                </a:moveTo>
                                <a:lnTo>
                                  <a:pt x="1749524" y="0"/>
                                </a:lnTo>
                                <a:lnTo>
                                  <a:pt x="1749524"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433" name="Shape 38433"/>
                        <wps:cNvSpPr/>
                        <wps:spPr>
                          <a:xfrm>
                            <a:off x="5605314" y="1797943"/>
                            <a:ext cx="811461" cy="9144"/>
                          </a:xfrm>
                          <a:custGeom>
                            <a:avLst/>
                            <a:gdLst/>
                            <a:ahLst/>
                            <a:cxnLst/>
                            <a:rect l="0" t="0" r="0" b="0"/>
                            <a:pathLst>
                              <a:path w="811461" h="9144">
                                <a:moveTo>
                                  <a:pt x="0" y="0"/>
                                </a:moveTo>
                                <a:lnTo>
                                  <a:pt x="811461" y="0"/>
                                </a:lnTo>
                                <a:lnTo>
                                  <a:pt x="81146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434" name="Shape 38434"/>
                        <wps:cNvSpPr/>
                        <wps:spPr>
                          <a:xfrm>
                            <a:off x="5407" y="2330550"/>
                            <a:ext cx="3850382" cy="9144"/>
                          </a:xfrm>
                          <a:custGeom>
                            <a:avLst/>
                            <a:gdLst/>
                            <a:ahLst/>
                            <a:cxnLst/>
                            <a:rect l="0" t="0" r="0" b="0"/>
                            <a:pathLst>
                              <a:path w="3850382" h="9144">
                                <a:moveTo>
                                  <a:pt x="0" y="0"/>
                                </a:moveTo>
                                <a:lnTo>
                                  <a:pt x="3850382" y="0"/>
                                </a:lnTo>
                                <a:lnTo>
                                  <a:pt x="385038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435" name="Shape 38435"/>
                        <wps:cNvSpPr/>
                        <wps:spPr>
                          <a:xfrm>
                            <a:off x="3855789" y="2330550"/>
                            <a:ext cx="1749524" cy="9144"/>
                          </a:xfrm>
                          <a:custGeom>
                            <a:avLst/>
                            <a:gdLst/>
                            <a:ahLst/>
                            <a:cxnLst/>
                            <a:rect l="0" t="0" r="0" b="0"/>
                            <a:pathLst>
                              <a:path w="1749524" h="9144">
                                <a:moveTo>
                                  <a:pt x="0" y="0"/>
                                </a:moveTo>
                                <a:lnTo>
                                  <a:pt x="1749524" y="0"/>
                                </a:lnTo>
                                <a:lnTo>
                                  <a:pt x="1749524"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436" name="Shape 38436"/>
                        <wps:cNvSpPr/>
                        <wps:spPr>
                          <a:xfrm>
                            <a:off x="5605314" y="2330550"/>
                            <a:ext cx="811461" cy="9144"/>
                          </a:xfrm>
                          <a:custGeom>
                            <a:avLst/>
                            <a:gdLst/>
                            <a:ahLst/>
                            <a:cxnLst/>
                            <a:rect l="0" t="0" r="0" b="0"/>
                            <a:pathLst>
                              <a:path w="811461" h="9144">
                                <a:moveTo>
                                  <a:pt x="0" y="0"/>
                                </a:moveTo>
                                <a:lnTo>
                                  <a:pt x="811461" y="0"/>
                                </a:lnTo>
                                <a:lnTo>
                                  <a:pt x="81146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38" name="Shape 3738"/>
                        <wps:cNvSpPr/>
                        <wps:spPr>
                          <a:xfrm>
                            <a:off x="0" y="0"/>
                            <a:ext cx="3211091" cy="2702323"/>
                          </a:xfrm>
                          <a:custGeom>
                            <a:avLst/>
                            <a:gdLst/>
                            <a:ahLst/>
                            <a:cxnLst/>
                            <a:rect l="0" t="0" r="0" b="0"/>
                            <a:pathLst>
                              <a:path w="3211091" h="2702323">
                                <a:moveTo>
                                  <a:pt x="16222" y="0"/>
                                </a:moveTo>
                                <a:lnTo>
                                  <a:pt x="3211091" y="0"/>
                                </a:lnTo>
                                <a:lnTo>
                                  <a:pt x="3211091" y="5408"/>
                                </a:lnTo>
                                <a:lnTo>
                                  <a:pt x="16222" y="5408"/>
                                </a:lnTo>
                                <a:cubicBezTo>
                                  <a:pt x="10269" y="5408"/>
                                  <a:pt x="5407" y="10269"/>
                                  <a:pt x="5407" y="16223"/>
                                </a:cubicBezTo>
                                <a:lnTo>
                                  <a:pt x="5407" y="2686101"/>
                                </a:lnTo>
                                <a:cubicBezTo>
                                  <a:pt x="5407" y="2692054"/>
                                  <a:pt x="10269" y="2696915"/>
                                  <a:pt x="16222" y="2696915"/>
                                </a:cubicBezTo>
                                <a:lnTo>
                                  <a:pt x="3211091" y="2696915"/>
                                </a:lnTo>
                                <a:lnTo>
                                  <a:pt x="3211091" y="2702323"/>
                                </a:lnTo>
                                <a:lnTo>
                                  <a:pt x="16222" y="2702323"/>
                                </a:lnTo>
                                <a:cubicBezTo>
                                  <a:pt x="7293" y="2702323"/>
                                  <a:pt x="0" y="2695031"/>
                                  <a:pt x="0" y="2686101"/>
                                </a:cubicBezTo>
                                <a:lnTo>
                                  <a:pt x="0" y="16223"/>
                                </a:lnTo>
                                <a:cubicBezTo>
                                  <a:pt x="0" y="7294"/>
                                  <a:pt x="7293" y="0"/>
                                  <a:pt x="16222" y="0"/>
                                </a:cubicBez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3739" name="Shape 3739"/>
                        <wps:cNvSpPr/>
                        <wps:spPr>
                          <a:xfrm>
                            <a:off x="3211091" y="0"/>
                            <a:ext cx="3211090" cy="2702323"/>
                          </a:xfrm>
                          <a:custGeom>
                            <a:avLst/>
                            <a:gdLst/>
                            <a:ahLst/>
                            <a:cxnLst/>
                            <a:rect l="0" t="0" r="0" b="0"/>
                            <a:pathLst>
                              <a:path w="3211090" h="2702323">
                                <a:moveTo>
                                  <a:pt x="0" y="0"/>
                                </a:moveTo>
                                <a:lnTo>
                                  <a:pt x="3194868" y="0"/>
                                </a:lnTo>
                                <a:cubicBezTo>
                                  <a:pt x="3203847" y="0"/>
                                  <a:pt x="3211090" y="7294"/>
                                  <a:pt x="3211090" y="16223"/>
                                </a:cubicBezTo>
                                <a:lnTo>
                                  <a:pt x="3211090" y="2686101"/>
                                </a:lnTo>
                                <a:cubicBezTo>
                                  <a:pt x="3211090" y="2695031"/>
                                  <a:pt x="3203847" y="2702323"/>
                                  <a:pt x="3194868" y="2702323"/>
                                </a:cubicBezTo>
                                <a:lnTo>
                                  <a:pt x="0" y="2702323"/>
                                </a:lnTo>
                                <a:lnTo>
                                  <a:pt x="0" y="2696915"/>
                                </a:lnTo>
                                <a:lnTo>
                                  <a:pt x="3194868" y="2696915"/>
                                </a:lnTo>
                                <a:cubicBezTo>
                                  <a:pt x="3200872" y="2696915"/>
                                  <a:pt x="3205684" y="2692054"/>
                                  <a:pt x="3205684" y="2686101"/>
                                </a:cubicBezTo>
                                <a:lnTo>
                                  <a:pt x="3205684" y="16223"/>
                                </a:lnTo>
                                <a:cubicBezTo>
                                  <a:pt x="3205684" y="10269"/>
                                  <a:pt x="3200872" y="5408"/>
                                  <a:pt x="3194868" y="5408"/>
                                </a:cubicBezTo>
                                <a:lnTo>
                                  <a:pt x="0" y="5408"/>
                                </a:ln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3770" name="Rectangle 3770"/>
                        <wps:cNvSpPr/>
                        <wps:spPr>
                          <a:xfrm>
                            <a:off x="135248" y="114643"/>
                            <a:ext cx="463472" cy="193401"/>
                          </a:xfrm>
                          <a:prstGeom prst="rect">
                            <a:avLst/>
                          </a:prstGeom>
                          <a:ln>
                            <a:noFill/>
                          </a:ln>
                        </wps:spPr>
                        <wps:txbx>
                          <w:txbxContent>
                            <w:p w14:paraId="79539EBE" w14:textId="77777777" w:rsidR="00294FC8" w:rsidRDefault="00106299">
                              <w:pPr>
                                <w:spacing w:after="160" w:line="259" w:lineRule="auto"/>
                                <w:ind w:left="0" w:firstLine="0"/>
                              </w:pPr>
                              <w:r>
                                <w:rPr>
                                  <w:b/>
                                  <w:w w:val="130"/>
                                  <w:sz w:val="16"/>
                                </w:rPr>
                                <w:t>Action</w:t>
                              </w:r>
                            </w:p>
                          </w:txbxContent>
                        </wps:txbx>
                        <wps:bodyPr horzOverflow="overflow" vert="horz" lIns="0" tIns="0" rIns="0" bIns="0" rtlCol="0">
                          <a:noAutofit/>
                        </wps:bodyPr>
                      </wps:wsp>
                      <wps:wsp>
                        <wps:cNvPr id="3771" name="Rectangle 3771"/>
                        <wps:cNvSpPr/>
                        <wps:spPr>
                          <a:xfrm>
                            <a:off x="3985646" y="114643"/>
                            <a:ext cx="388653" cy="193401"/>
                          </a:xfrm>
                          <a:prstGeom prst="rect">
                            <a:avLst/>
                          </a:prstGeom>
                          <a:ln>
                            <a:noFill/>
                          </a:ln>
                        </wps:spPr>
                        <wps:txbx>
                          <w:txbxContent>
                            <w:p w14:paraId="7D72D38A" w14:textId="77777777" w:rsidR="00294FC8" w:rsidRDefault="00106299">
                              <w:pPr>
                                <w:spacing w:after="160" w:line="259" w:lineRule="auto"/>
                                <w:ind w:left="0" w:firstLine="0"/>
                              </w:pPr>
                              <w:r>
                                <w:rPr>
                                  <w:b/>
                                  <w:w w:val="128"/>
                                  <w:sz w:val="16"/>
                                </w:rPr>
                                <w:t>Actor</w:t>
                              </w:r>
                            </w:p>
                          </w:txbxContent>
                        </wps:txbx>
                        <wps:bodyPr horzOverflow="overflow" vert="horz" lIns="0" tIns="0" rIns="0" bIns="0" rtlCol="0">
                          <a:noAutofit/>
                        </wps:bodyPr>
                      </wps:wsp>
                      <wps:wsp>
                        <wps:cNvPr id="3772" name="Rectangle 3772"/>
                        <wps:cNvSpPr/>
                        <wps:spPr>
                          <a:xfrm>
                            <a:off x="5735162" y="114643"/>
                            <a:ext cx="603356" cy="193401"/>
                          </a:xfrm>
                          <a:prstGeom prst="rect">
                            <a:avLst/>
                          </a:prstGeom>
                          <a:ln>
                            <a:noFill/>
                          </a:ln>
                        </wps:spPr>
                        <wps:txbx>
                          <w:txbxContent>
                            <w:p w14:paraId="29A82417" w14:textId="77777777" w:rsidR="00294FC8" w:rsidRDefault="00106299">
                              <w:pPr>
                                <w:spacing w:after="160" w:line="259" w:lineRule="auto"/>
                                <w:ind w:left="0" w:firstLine="0"/>
                              </w:pPr>
                              <w:r>
                                <w:rPr>
                                  <w:b/>
                                  <w:w w:val="128"/>
                                  <w:sz w:val="16"/>
                                </w:rPr>
                                <w:t>Scoped?</w:t>
                              </w:r>
                            </w:p>
                          </w:txbxContent>
                        </wps:txbx>
                        <wps:bodyPr horzOverflow="overflow" vert="horz" lIns="0" tIns="0" rIns="0" bIns="0" rtlCol="0">
                          <a:noAutofit/>
                        </wps:bodyPr>
                      </wps:wsp>
                      <wps:wsp>
                        <wps:cNvPr id="3773" name="Rectangle 3773"/>
                        <wps:cNvSpPr/>
                        <wps:spPr>
                          <a:xfrm>
                            <a:off x="135248" y="481018"/>
                            <a:ext cx="4749600" cy="193401"/>
                          </a:xfrm>
                          <a:prstGeom prst="rect">
                            <a:avLst/>
                          </a:prstGeom>
                          <a:ln>
                            <a:noFill/>
                          </a:ln>
                        </wps:spPr>
                        <wps:txbx>
                          <w:txbxContent>
                            <w:p w14:paraId="0B8A7640" w14:textId="77777777" w:rsidR="00294FC8" w:rsidRDefault="00106299">
                              <w:pPr>
                                <w:spacing w:after="160" w:line="259" w:lineRule="auto"/>
                                <w:ind w:left="0" w:firstLine="0"/>
                              </w:pPr>
                              <w:r>
                                <w:rPr>
                                  <w:w w:val="122"/>
                                  <w:sz w:val="16"/>
                                </w:rPr>
                                <w:t>Generate</w:t>
                              </w:r>
                              <w:r>
                                <w:rPr>
                                  <w:spacing w:val="7"/>
                                  <w:w w:val="122"/>
                                  <w:sz w:val="16"/>
                                </w:rPr>
                                <w:t xml:space="preserve"> </w:t>
                              </w:r>
                              <w:r>
                                <w:rPr>
                                  <w:w w:val="122"/>
                                  <w:sz w:val="16"/>
                                </w:rPr>
                                <w:t>the</w:t>
                              </w:r>
                              <w:r>
                                <w:rPr>
                                  <w:spacing w:val="7"/>
                                  <w:w w:val="122"/>
                                  <w:sz w:val="16"/>
                                </w:rPr>
                                <w:t xml:space="preserve"> </w:t>
                              </w:r>
                              <w:r>
                                <w:rPr>
                                  <w:w w:val="122"/>
                                  <w:sz w:val="16"/>
                                </w:rPr>
                                <w:t>request</w:t>
                              </w:r>
                              <w:r>
                                <w:rPr>
                                  <w:spacing w:val="7"/>
                                  <w:w w:val="122"/>
                                  <w:sz w:val="16"/>
                                </w:rPr>
                                <w:t xml:space="preserve"> </w:t>
                              </w:r>
                              <w:r>
                                <w:rPr>
                                  <w:w w:val="122"/>
                                  <w:sz w:val="16"/>
                                </w:rPr>
                                <w:t>to</w:t>
                              </w:r>
                              <w:r>
                                <w:rPr>
                                  <w:spacing w:val="7"/>
                                  <w:w w:val="122"/>
                                  <w:sz w:val="16"/>
                                </w:rPr>
                                <w:t xml:space="preserve"> </w:t>
                              </w:r>
                              <w:r>
                                <w:rPr>
                                  <w:w w:val="122"/>
                                  <w:sz w:val="16"/>
                                </w:rPr>
                                <w:t>Access</w:t>
                              </w:r>
                              <w:r>
                                <w:rPr>
                                  <w:spacing w:val="7"/>
                                  <w:w w:val="122"/>
                                  <w:sz w:val="16"/>
                                </w:rPr>
                                <w:t xml:space="preserve"> </w:t>
                              </w:r>
                              <w:r>
                                <w:rPr>
                                  <w:w w:val="122"/>
                                  <w:sz w:val="16"/>
                                </w:rPr>
                                <w:t>Point</w:t>
                              </w:r>
                              <w:r>
                                <w:rPr>
                                  <w:spacing w:val="7"/>
                                  <w:w w:val="122"/>
                                  <w:sz w:val="16"/>
                                </w:rPr>
                                <w:t xml:space="preserve"> </w:t>
                              </w:r>
                              <w:r>
                                <w:rPr>
                                  <w:w w:val="122"/>
                                  <w:sz w:val="16"/>
                                </w:rPr>
                                <w:t>A,</w:t>
                              </w:r>
                              <w:r>
                                <w:rPr>
                                  <w:spacing w:val="7"/>
                                  <w:w w:val="122"/>
                                  <w:sz w:val="16"/>
                                </w:rPr>
                                <w:t xml:space="preserve"> </w:t>
                              </w:r>
                              <w:r>
                                <w:rPr>
                                  <w:w w:val="122"/>
                                  <w:sz w:val="16"/>
                                </w:rPr>
                                <w:t>which</w:t>
                              </w:r>
                              <w:r>
                                <w:rPr>
                                  <w:spacing w:val="7"/>
                                  <w:w w:val="122"/>
                                  <w:sz w:val="16"/>
                                </w:rPr>
                                <w:t xml:space="preserve"> </w:t>
                              </w:r>
                              <w:r>
                                <w:rPr>
                                  <w:w w:val="122"/>
                                  <w:sz w:val="16"/>
                                </w:rPr>
                                <w:t>includes</w:t>
                              </w:r>
                              <w:r>
                                <w:rPr>
                                  <w:spacing w:val="7"/>
                                  <w:w w:val="122"/>
                                  <w:sz w:val="16"/>
                                </w:rPr>
                                <w:t xml:space="preserve"> </w:t>
                              </w:r>
                              <w:r>
                                <w:rPr>
                                  <w:w w:val="122"/>
                                  <w:sz w:val="16"/>
                                </w:rPr>
                                <w:t>Party</w:t>
                              </w:r>
                              <w:r>
                                <w:rPr>
                                  <w:spacing w:val="7"/>
                                  <w:w w:val="122"/>
                                  <w:sz w:val="16"/>
                                </w:rPr>
                                <w:t xml:space="preserve"> </w:t>
                              </w:r>
                              <w:r>
                                <w:rPr>
                                  <w:w w:val="122"/>
                                  <w:sz w:val="16"/>
                                </w:rPr>
                                <w:t>ID,</w:t>
                              </w:r>
                              <w:r>
                                <w:rPr>
                                  <w:spacing w:val="7"/>
                                  <w:w w:val="122"/>
                                  <w:sz w:val="16"/>
                                </w:rPr>
                                <w:t xml:space="preserve"> </w:t>
                              </w:r>
                              <w:r>
                                <w:rPr>
                                  <w:w w:val="122"/>
                                  <w:sz w:val="16"/>
                                </w:rPr>
                                <w:t>Party</w:t>
                              </w:r>
                            </w:p>
                          </w:txbxContent>
                        </wps:txbx>
                        <wps:bodyPr horzOverflow="overflow" vert="horz" lIns="0" tIns="0" rIns="0" bIns="0" rtlCol="0">
                          <a:noAutofit/>
                        </wps:bodyPr>
                      </wps:wsp>
                      <wps:wsp>
                        <wps:cNvPr id="3774" name="Rectangle 3774"/>
                        <wps:cNvSpPr/>
                        <wps:spPr>
                          <a:xfrm>
                            <a:off x="135248" y="647233"/>
                            <a:ext cx="1671041" cy="193401"/>
                          </a:xfrm>
                          <a:prstGeom prst="rect">
                            <a:avLst/>
                          </a:prstGeom>
                          <a:ln>
                            <a:noFill/>
                          </a:ln>
                        </wps:spPr>
                        <wps:txbx>
                          <w:txbxContent>
                            <w:p w14:paraId="1374205C" w14:textId="77777777" w:rsidR="00294FC8" w:rsidRDefault="00106299">
                              <w:pPr>
                                <w:spacing w:after="160" w:line="259" w:lineRule="auto"/>
                                <w:ind w:left="0" w:firstLine="0"/>
                              </w:pPr>
                              <w:r>
                                <w:rPr>
                                  <w:w w:val="125"/>
                                  <w:sz w:val="16"/>
                                </w:rPr>
                                <w:t>ID</w:t>
                              </w:r>
                              <w:r>
                                <w:rPr>
                                  <w:spacing w:val="7"/>
                                  <w:w w:val="125"/>
                                  <w:sz w:val="16"/>
                                </w:rPr>
                                <w:t xml:space="preserve"> </w:t>
                              </w:r>
                              <w:r>
                                <w:rPr>
                                  <w:w w:val="125"/>
                                  <w:sz w:val="16"/>
                                </w:rPr>
                                <w:t>Schema,</w:t>
                              </w:r>
                              <w:r>
                                <w:rPr>
                                  <w:spacing w:val="7"/>
                                  <w:w w:val="125"/>
                                  <w:sz w:val="16"/>
                                </w:rPr>
                                <w:t xml:space="preserve"> </w:t>
                              </w:r>
                              <w:r>
                                <w:rPr>
                                  <w:w w:val="125"/>
                                  <w:sz w:val="16"/>
                                </w:rPr>
                                <w:t>Invoice</w:t>
                              </w:r>
                              <w:r>
                                <w:rPr>
                                  <w:spacing w:val="7"/>
                                  <w:w w:val="125"/>
                                  <w:sz w:val="16"/>
                                </w:rPr>
                                <w:t xml:space="preserve"> </w:t>
                              </w:r>
                              <w:r>
                                <w:rPr>
                                  <w:w w:val="125"/>
                                  <w:sz w:val="16"/>
                                </w:rPr>
                                <w:t>Data</w:t>
                              </w:r>
                            </w:p>
                          </w:txbxContent>
                        </wps:txbx>
                        <wps:bodyPr horzOverflow="overflow" vert="horz" lIns="0" tIns="0" rIns="0" bIns="0" rtlCol="0">
                          <a:noAutofit/>
                        </wps:bodyPr>
                      </wps:wsp>
                      <wps:wsp>
                        <wps:cNvPr id="3775" name="Rectangle 3775"/>
                        <wps:cNvSpPr/>
                        <wps:spPr>
                          <a:xfrm>
                            <a:off x="3985646" y="481018"/>
                            <a:ext cx="372021" cy="193401"/>
                          </a:xfrm>
                          <a:prstGeom prst="rect">
                            <a:avLst/>
                          </a:prstGeom>
                          <a:ln>
                            <a:noFill/>
                          </a:ln>
                        </wps:spPr>
                        <wps:txbx>
                          <w:txbxContent>
                            <w:p w14:paraId="436B1C15" w14:textId="77777777" w:rsidR="00294FC8" w:rsidRDefault="00106299">
                              <w:pPr>
                                <w:spacing w:after="160" w:line="259" w:lineRule="auto"/>
                                <w:ind w:left="0" w:firstLine="0"/>
                              </w:pPr>
                              <w:r>
                                <w:rPr>
                                  <w:w w:val="120"/>
                                  <w:sz w:val="16"/>
                                </w:rPr>
                                <w:t>Seller</w:t>
                              </w:r>
                            </w:p>
                          </w:txbxContent>
                        </wps:txbx>
                        <wps:bodyPr horzOverflow="overflow" vert="horz" lIns="0" tIns="0" rIns="0" bIns="0" rtlCol="0">
                          <a:noAutofit/>
                        </wps:bodyPr>
                      </wps:wsp>
                      <wps:wsp>
                        <wps:cNvPr id="3776" name="Rectangle 3776"/>
                        <wps:cNvSpPr/>
                        <wps:spPr>
                          <a:xfrm>
                            <a:off x="5735162" y="481018"/>
                            <a:ext cx="185541" cy="193401"/>
                          </a:xfrm>
                          <a:prstGeom prst="rect">
                            <a:avLst/>
                          </a:prstGeom>
                          <a:ln>
                            <a:noFill/>
                          </a:ln>
                        </wps:spPr>
                        <wps:txbx>
                          <w:txbxContent>
                            <w:p w14:paraId="34B8E159" w14:textId="77777777" w:rsidR="00294FC8" w:rsidRDefault="00106299">
                              <w:pPr>
                                <w:spacing w:after="160" w:line="259" w:lineRule="auto"/>
                                <w:ind w:left="0" w:firstLine="0"/>
                              </w:pPr>
                              <w:r>
                                <w:rPr>
                                  <w:w w:val="115"/>
                                  <w:sz w:val="16"/>
                                </w:rPr>
                                <w:t>No</w:t>
                              </w:r>
                            </w:p>
                          </w:txbxContent>
                        </wps:txbx>
                        <wps:bodyPr horzOverflow="overflow" vert="horz" lIns="0" tIns="0" rIns="0" bIns="0" rtlCol="0">
                          <a:noAutofit/>
                        </wps:bodyPr>
                      </wps:wsp>
                      <wps:wsp>
                        <wps:cNvPr id="3777" name="Rectangle 3777"/>
                        <wps:cNvSpPr/>
                        <wps:spPr>
                          <a:xfrm>
                            <a:off x="135248" y="1013608"/>
                            <a:ext cx="4640246" cy="193401"/>
                          </a:xfrm>
                          <a:prstGeom prst="rect">
                            <a:avLst/>
                          </a:prstGeom>
                          <a:ln>
                            <a:noFill/>
                          </a:ln>
                        </wps:spPr>
                        <wps:txbx>
                          <w:txbxContent>
                            <w:p w14:paraId="161CA3C4" w14:textId="77777777" w:rsidR="00294FC8" w:rsidRDefault="00106299">
                              <w:pPr>
                                <w:spacing w:after="160" w:line="259" w:lineRule="auto"/>
                                <w:ind w:left="0" w:firstLine="0"/>
                              </w:pPr>
                              <w:r>
                                <w:rPr>
                                  <w:w w:val="122"/>
                                  <w:sz w:val="16"/>
                                </w:rPr>
                                <w:t>Transform</w:t>
                              </w:r>
                              <w:r>
                                <w:rPr>
                                  <w:spacing w:val="7"/>
                                  <w:w w:val="122"/>
                                  <w:sz w:val="16"/>
                                </w:rPr>
                                <w:t xml:space="preserve"> </w:t>
                              </w:r>
                              <w:r>
                                <w:rPr>
                                  <w:w w:val="122"/>
                                  <w:sz w:val="16"/>
                                </w:rPr>
                                <w:t>and</w:t>
                              </w:r>
                              <w:r>
                                <w:rPr>
                                  <w:spacing w:val="7"/>
                                  <w:w w:val="122"/>
                                  <w:sz w:val="16"/>
                                </w:rPr>
                                <w:t xml:space="preserve"> </w:t>
                              </w:r>
                              <w:r>
                                <w:rPr>
                                  <w:w w:val="122"/>
                                  <w:sz w:val="16"/>
                                </w:rPr>
                                <w:t>format</w:t>
                              </w:r>
                              <w:r>
                                <w:rPr>
                                  <w:spacing w:val="7"/>
                                  <w:w w:val="122"/>
                                  <w:sz w:val="16"/>
                                </w:rPr>
                                <w:t xml:space="preserve"> </w:t>
                              </w:r>
                              <w:r>
                                <w:rPr>
                                  <w:w w:val="122"/>
                                  <w:sz w:val="16"/>
                                </w:rPr>
                                <w:t>contents</w:t>
                              </w:r>
                              <w:r>
                                <w:rPr>
                                  <w:spacing w:val="7"/>
                                  <w:w w:val="122"/>
                                  <w:sz w:val="16"/>
                                </w:rPr>
                                <w:t xml:space="preserve"> </w:t>
                              </w:r>
                              <w:r>
                                <w:rPr>
                                  <w:w w:val="122"/>
                                  <w:sz w:val="16"/>
                                </w:rPr>
                                <w:t>of</w:t>
                              </w:r>
                              <w:r>
                                <w:rPr>
                                  <w:spacing w:val="7"/>
                                  <w:w w:val="122"/>
                                  <w:sz w:val="16"/>
                                </w:rPr>
                                <w:t xml:space="preserve"> </w:t>
                              </w:r>
                              <w:r>
                                <w:rPr>
                                  <w:w w:val="122"/>
                                  <w:sz w:val="16"/>
                                </w:rPr>
                                <w:t>Seller’s</w:t>
                              </w:r>
                              <w:r>
                                <w:rPr>
                                  <w:spacing w:val="7"/>
                                  <w:w w:val="122"/>
                                  <w:sz w:val="16"/>
                                </w:rPr>
                                <w:t xml:space="preserve"> </w:t>
                              </w:r>
                              <w:r>
                                <w:rPr>
                                  <w:w w:val="122"/>
                                  <w:sz w:val="16"/>
                                </w:rPr>
                                <w:t>request</w:t>
                              </w:r>
                              <w:r>
                                <w:rPr>
                                  <w:spacing w:val="7"/>
                                  <w:w w:val="122"/>
                                  <w:sz w:val="16"/>
                                </w:rPr>
                                <w:t xml:space="preserve"> </w:t>
                              </w:r>
                              <w:r>
                                <w:rPr>
                                  <w:w w:val="122"/>
                                  <w:sz w:val="16"/>
                                </w:rPr>
                                <w:t>to</w:t>
                              </w:r>
                              <w:r>
                                <w:rPr>
                                  <w:spacing w:val="7"/>
                                  <w:w w:val="122"/>
                                  <w:sz w:val="16"/>
                                </w:rPr>
                                <w:t xml:space="preserve"> </w:t>
                              </w:r>
                              <w:r>
                                <w:rPr>
                                  <w:w w:val="122"/>
                                  <w:sz w:val="16"/>
                                </w:rPr>
                                <w:t>create</w:t>
                              </w:r>
                              <w:r>
                                <w:rPr>
                                  <w:spacing w:val="7"/>
                                  <w:w w:val="122"/>
                                  <w:sz w:val="16"/>
                                </w:rPr>
                                <w:t xml:space="preserve"> </w:t>
                              </w:r>
                              <w:r>
                                <w:rPr>
                                  <w:w w:val="122"/>
                                  <w:sz w:val="16"/>
                                </w:rPr>
                                <w:t>UNAPTR</w:t>
                              </w:r>
                            </w:p>
                          </w:txbxContent>
                        </wps:txbx>
                        <wps:bodyPr horzOverflow="overflow" vert="horz" lIns="0" tIns="0" rIns="0" bIns="0" rtlCol="0">
                          <a:noAutofit/>
                        </wps:bodyPr>
                      </wps:wsp>
                      <wps:wsp>
                        <wps:cNvPr id="3778" name="Rectangle 3778"/>
                        <wps:cNvSpPr/>
                        <wps:spPr>
                          <a:xfrm>
                            <a:off x="135248" y="1179825"/>
                            <a:ext cx="738419" cy="193401"/>
                          </a:xfrm>
                          <a:prstGeom prst="rect">
                            <a:avLst/>
                          </a:prstGeom>
                          <a:ln>
                            <a:noFill/>
                          </a:ln>
                        </wps:spPr>
                        <wps:txbx>
                          <w:txbxContent>
                            <w:p w14:paraId="58BD098D" w14:textId="49C7F2E7" w:rsidR="00294FC8" w:rsidRDefault="00106299">
                              <w:pPr>
                                <w:spacing w:after="160" w:line="259" w:lineRule="auto"/>
                                <w:ind w:left="0" w:firstLine="0"/>
                              </w:pPr>
                              <w:r>
                                <w:rPr>
                                  <w:w w:val="119"/>
                                  <w:sz w:val="16"/>
                                </w:rPr>
                                <w:t>DNS</w:t>
                              </w:r>
                              <w:r>
                                <w:rPr>
                                  <w:spacing w:val="7"/>
                                  <w:w w:val="119"/>
                                  <w:sz w:val="16"/>
                                </w:rPr>
                                <w:t xml:space="preserve"> </w:t>
                              </w:r>
                              <w:r>
                                <w:rPr>
                                  <w:w w:val="119"/>
                                  <w:sz w:val="16"/>
                                </w:rPr>
                                <w:t>query</w:t>
                              </w:r>
                              <w:del w:id="264" w:author="Ellingworth, Chris" w:date="2022-02-23T17:11:00Z">
                                <w:r w:rsidDel="009F4FA1">
                                  <w:rPr>
                                    <w:w w:val="119"/>
                                    <w:sz w:val="16"/>
                                  </w:rPr>
                                  <w:delText>.</w:delText>
                                </w:r>
                              </w:del>
                            </w:p>
                          </w:txbxContent>
                        </wps:txbx>
                        <wps:bodyPr horzOverflow="overflow" vert="horz" lIns="0" tIns="0" rIns="0" bIns="0" rtlCol="0">
                          <a:noAutofit/>
                        </wps:bodyPr>
                      </wps:wsp>
                      <wps:wsp>
                        <wps:cNvPr id="3779" name="Rectangle 3779"/>
                        <wps:cNvSpPr/>
                        <wps:spPr>
                          <a:xfrm>
                            <a:off x="3985382" y="1013459"/>
                            <a:ext cx="2190485" cy="257900"/>
                          </a:xfrm>
                          <a:prstGeom prst="rect">
                            <a:avLst/>
                          </a:prstGeom>
                          <a:ln>
                            <a:noFill/>
                          </a:ln>
                        </wps:spPr>
                        <wps:txbx>
                          <w:txbxContent>
                            <w:p w14:paraId="757DEEB0" w14:textId="59D13415"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r>
                                <w:rPr>
                                  <w:spacing w:val="7"/>
                                  <w:w w:val="125"/>
                                  <w:sz w:val="16"/>
                                </w:rPr>
                                <w:t xml:space="preserve"> </w:t>
                              </w:r>
                              <w:r>
                                <w:rPr>
                                  <w:w w:val="125"/>
                                  <w:sz w:val="16"/>
                                </w:rPr>
                                <w:t>A</w:t>
                              </w:r>
                              <w:r>
                                <w:rPr>
                                  <w:spacing w:val="7"/>
                                  <w:w w:val="125"/>
                                  <w:sz w:val="16"/>
                                </w:rPr>
                                <w:t xml:space="preserve"> </w:t>
                              </w:r>
                              <w:ins w:id="265" w:author="Ellingworth, Chris" w:date="2022-02-23T17:11:00Z">
                                <w:r w:rsidR="009F4FA1">
                                  <w:rPr>
                                    <w:spacing w:val="7"/>
                                    <w:w w:val="125"/>
                                    <w:sz w:val="16"/>
                                  </w:rPr>
                                  <w:tab/>
                                </w:r>
                                <w:r w:rsidR="009F4FA1">
                                  <w:rPr>
                                    <w:spacing w:val="7"/>
                                    <w:w w:val="125"/>
                                    <w:sz w:val="16"/>
                                  </w:rPr>
                                  <w:tab/>
                                </w:r>
                                <w:r w:rsidR="009F4FA1">
                                  <w:rPr>
                                    <w:spacing w:val="7"/>
                                    <w:w w:val="125"/>
                                    <w:sz w:val="16"/>
                                  </w:rPr>
                                  <w:tab/>
                                </w:r>
                              </w:ins>
                              <w:r>
                                <w:rPr>
                                  <w:w w:val="125"/>
                                  <w:sz w:val="16"/>
                                </w:rPr>
                                <w:t>Yes</w:t>
                              </w:r>
                            </w:p>
                          </w:txbxContent>
                        </wps:txbx>
                        <wps:bodyPr horzOverflow="overflow" vert="horz" lIns="0" tIns="0" rIns="0" bIns="0" rtlCol="0">
                          <a:noAutofit/>
                        </wps:bodyPr>
                      </wps:wsp>
                      <wps:wsp>
                        <wps:cNvPr id="3780" name="Rectangle 3780"/>
                        <wps:cNvSpPr/>
                        <wps:spPr>
                          <a:xfrm>
                            <a:off x="135248" y="1546199"/>
                            <a:ext cx="753891" cy="193401"/>
                          </a:xfrm>
                          <a:prstGeom prst="rect">
                            <a:avLst/>
                          </a:prstGeom>
                          <a:ln>
                            <a:noFill/>
                          </a:ln>
                        </wps:spPr>
                        <wps:txbx>
                          <w:txbxContent>
                            <w:p w14:paraId="196449C7" w14:textId="16BE69A1" w:rsidR="00294FC8" w:rsidRDefault="00106299">
                              <w:pPr>
                                <w:spacing w:after="160" w:line="259" w:lineRule="auto"/>
                                <w:ind w:left="0" w:firstLine="0"/>
                              </w:pPr>
                              <w:r>
                                <w:rPr>
                                  <w:w w:val="117"/>
                                  <w:sz w:val="16"/>
                                </w:rPr>
                                <w:t>Query</w:t>
                              </w:r>
                              <w:r>
                                <w:rPr>
                                  <w:spacing w:val="7"/>
                                  <w:w w:val="117"/>
                                  <w:sz w:val="16"/>
                                </w:rPr>
                                <w:t xml:space="preserve"> </w:t>
                              </w:r>
                              <w:r>
                                <w:rPr>
                                  <w:w w:val="117"/>
                                  <w:sz w:val="16"/>
                                </w:rPr>
                                <w:t>DNS</w:t>
                              </w:r>
                              <w:del w:id="266" w:author="Ellingworth, Chris" w:date="2022-02-23T17:11:00Z">
                                <w:r w:rsidDel="009F4FA1">
                                  <w:rPr>
                                    <w:w w:val="117"/>
                                    <w:sz w:val="16"/>
                                  </w:rPr>
                                  <w:delText>.</w:delText>
                                </w:r>
                              </w:del>
                            </w:p>
                          </w:txbxContent>
                        </wps:txbx>
                        <wps:bodyPr horzOverflow="overflow" vert="horz" lIns="0" tIns="0" rIns="0" bIns="0" rtlCol="0">
                          <a:noAutofit/>
                        </wps:bodyPr>
                      </wps:wsp>
                      <wps:wsp>
                        <wps:cNvPr id="3781" name="Rectangle 3781"/>
                        <wps:cNvSpPr/>
                        <wps:spPr>
                          <a:xfrm>
                            <a:off x="3985646" y="1546199"/>
                            <a:ext cx="998848" cy="193401"/>
                          </a:xfrm>
                          <a:prstGeom prst="rect">
                            <a:avLst/>
                          </a:prstGeom>
                          <a:ln>
                            <a:noFill/>
                          </a:ln>
                        </wps:spPr>
                        <wps:txbx>
                          <w:txbxContent>
                            <w:p w14:paraId="3D4A1338"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r>
                                <w:rPr>
                                  <w:spacing w:val="7"/>
                                  <w:w w:val="125"/>
                                  <w:sz w:val="16"/>
                                </w:rPr>
                                <w:t xml:space="preserve"> </w:t>
                              </w:r>
                              <w:r>
                                <w:rPr>
                                  <w:w w:val="125"/>
                                  <w:sz w:val="16"/>
                                </w:rPr>
                                <w:t>A</w:t>
                              </w:r>
                            </w:p>
                          </w:txbxContent>
                        </wps:txbx>
                        <wps:bodyPr horzOverflow="overflow" vert="horz" lIns="0" tIns="0" rIns="0" bIns="0" rtlCol="0">
                          <a:noAutofit/>
                        </wps:bodyPr>
                      </wps:wsp>
                      <wps:wsp>
                        <wps:cNvPr id="3782" name="Rectangle 3782"/>
                        <wps:cNvSpPr/>
                        <wps:spPr>
                          <a:xfrm>
                            <a:off x="5735162" y="1546199"/>
                            <a:ext cx="238464" cy="193401"/>
                          </a:xfrm>
                          <a:prstGeom prst="rect">
                            <a:avLst/>
                          </a:prstGeom>
                          <a:ln>
                            <a:noFill/>
                          </a:ln>
                        </wps:spPr>
                        <wps:txbx>
                          <w:txbxContent>
                            <w:p w14:paraId="11C57510" w14:textId="77777777" w:rsidR="00294FC8" w:rsidRDefault="00106299">
                              <w:pPr>
                                <w:spacing w:after="160" w:line="259" w:lineRule="auto"/>
                                <w:ind w:left="0" w:firstLine="0"/>
                              </w:pPr>
                              <w:r>
                                <w:rPr>
                                  <w:w w:val="127"/>
                                  <w:sz w:val="16"/>
                                </w:rPr>
                                <w:t>Yes</w:t>
                              </w:r>
                            </w:p>
                          </w:txbxContent>
                        </wps:txbx>
                        <wps:bodyPr horzOverflow="overflow" vert="horz" lIns="0" tIns="0" rIns="0" bIns="0" rtlCol="0">
                          <a:noAutofit/>
                        </wps:bodyPr>
                      </wps:wsp>
                      <wps:wsp>
                        <wps:cNvPr id="3783" name="Rectangle 3783"/>
                        <wps:cNvSpPr/>
                        <wps:spPr>
                          <a:xfrm>
                            <a:off x="135248" y="1912576"/>
                            <a:ext cx="1761525" cy="193401"/>
                          </a:xfrm>
                          <a:prstGeom prst="rect">
                            <a:avLst/>
                          </a:prstGeom>
                          <a:ln>
                            <a:noFill/>
                          </a:ln>
                        </wps:spPr>
                        <wps:txbx>
                          <w:txbxContent>
                            <w:p w14:paraId="37686FE1" w14:textId="21E6F392" w:rsidR="00294FC8" w:rsidRDefault="00106299">
                              <w:pPr>
                                <w:spacing w:after="160" w:line="259" w:lineRule="auto"/>
                                <w:ind w:left="0" w:firstLine="0"/>
                              </w:pPr>
                              <w:r>
                                <w:rPr>
                                  <w:w w:val="121"/>
                                  <w:sz w:val="16"/>
                                </w:rPr>
                                <w:t>Return</w:t>
                              </w:r>
                              <w:r>
                                <w:rPr>
                                  <w:spacing w:val="7"/>
                                  <w:w w:val="121"/>
                                  <w:sz w:val="16"/>
                                </w:rPr>
                                <w:t xml:space="preserve"> </w:t>
                              </w:r>
                              <w:r>
                                <w:rPr>
                                  <w:w w:val="121"/>
                                  <w:sz w:val="16"/>
                                </w:rPr>
                                <w:t>response</w:t>
                              </w:r>
                              <w:r>
                                <w:rPr>
                                  <w:spacing w:val="7"/>
                                  <w:w w:val="121"/>
                                  <w:sz w:val="16"/>
                                </w:rPr>
                                <w:t xml:space="preserve"> </w:t>
                              </w:r>
                              <w:r>
                                <w:rPr>
                                  <w:w w:val="121"/>
                                  <w:sz w:val="16"/>
                                </w:rPr>
                                <w:t>to</w:t>
                              </w:r>
                              <w:r>
                                <w:rPr>
                                  <w:spacing w:val="7"/>
                                  <w:w w:val="121"/>
                                  <w:sz w:val="16"/>
                                </w:rPr>
                                <w:t xml:space="preserve"> </w:t>
                              </w:r>
                              <w:r>
                                <w:rPr>
                                  <w:w w:val="121"/>
                                  <w:sz w:val="16"/>
                                </w:rPr>
                                <w:t>query</w:t>
                              </w:r>
                              <w:del w:id="267" w:author="Ellingworth, Chris" w:date="2022-02-23T17:11:00Z">
                                <w:r w:rsidDel="009F4FA1">
                                  <w:rPr>
                                    <w:w w:val="121"/>
                                    <w:sz w:val="16"/>
                                  </w:rPr>
                                  <w:delText>.</w:delText>
                                </w:r>
                              </w:del>
                            </w:p>
                          </w:txbxContent>
                        </wps:txbx>
                        <wps:bodyPr horzOverflow="overflow" vert="horz" lIns="0" tIns="0" rIns="0" bIns="0" rtlCol="0">
                          <a:noAutofit/>
                        </wps:bodyPr>
                      </wps:wsp>
                      <wps:wsp>
                        <wps:cNvPr id="3784" name="Rectangle 3784"/>
                        <wps:cNvSpPr/>
                        <wps:spPr>
                          <a:xfrm>
                            <a:off x="3985646" y="1912576"/>
                            <a:ext cx="1725332" cy="193401"/>
                          </a:xfrm>
                          <a:prstGeom prst="rect">
                            <a:avLst/>
                          </a:prstGeom>
                          <a:ln>
                            <a:noFill/>
                          </a:ln>
                        </wps:spPr>
                        <wps:txbx>
                          <w:txbxContent>
                            <w:p w14:paraId="4DDF71F5" w14:textId="77777777" w:rsidR="00294FC8" w:rsidRDefault="00106299">
                              <w:pPr>
                                <w:spacing w:after="160" w:line="259" w:lineRule="auto"/>
                                <w:ind w:left="0" w:firstLine="0"/>
                              </w:pPr>
                              <w:r>
                                <w:rPr>
                                  <w:w w:val="117"/>
                                  <w:sz w:val="16"/>
                                </w:rPr>
                                <w:t>SML</w:t>
                              </w:r>
                              <w:r>
                                <w:rPr>
                                  <w:spacing w:val="7"/>
                                  <w:w w:val="117"/>
                                  <w:sz w:val="16"/>
                                </w:rPr>
                                <w:t xml:space="preserve"> </w:t>
                              </w:r>
                              <w:r>
                                <w:rPr>
                                  <w:w w:val="117"/>
                                  <w:sz w:val="16"/>
                                </w:rPr>
                                <w:t>–</w:t>
                              </w:r>
                              <w:r>
                                <w:rPr>
                                  <w:spacing w:val="7"/>
                                  <w:w w:val="117"/>
                                  <w:sz w:val="16"/>
                                </w:rPr>
                                <w:t xml:space="preserve"> </w:t>
                              </w:r>
                              <w:r>
                                <w:rPr>
                                  <w:w w:val="117"/>
                                  <w:sz w:val="16"/>
                                </w:rPr>
                                <w:t>Reply</w:t>
                              </w:r>
                              <w:r>
                                <w:rPr>
                                  <w:spacing w:val="7"/>
                                  <w:w w:val="117"/>
                                  <w:sz w:val="16"/>
                                </w:rPr>
                                <w:t xml:space="preserve"> </w:t>
                              </w:r>
                              <w:r>
                                <w:rPr>
                                  <w:w w:val="117"/>
                                  <w:sz w:val="16"/>
                                </w:rPr>
                                <w:t>from</w:t>
                              </w:r>
                              <w:r>
                                <w:rPr>
                                  <w:spacing w:val="7"/>
                                  <w:w w:val="117"/>
                                  <w:sz w:val="16"/>
                                </w:rPr>
                                <w:t xml:space="preserve"> </w:t>
                              </w:r>
                              <w:r>
                                <w:rPr>
                                  <w:w w:val="117"/>
                                  <w:sz w:val="16"/>
                                </w:rPr>
                                <w:t>UNAPTR</w:t>
                              </w:r>
                            </w:p>
                          </w:txbxContent>
                        </wps:txbx>
                        <wps:bodyPr horzOverflow="overflow" vert="horz" lIns="0" tIns="0" rIns="0" bIns="0" rtlCol="0">
                          <a:noAutofit/>
                        </wps:bodyPr>
                      </wps:wsp>
                      <wps:wsp>
                        <wps:cNvPr id="3785" name="Rectangle 3785"/>
                        <wps:cNvSpPr/>
                        <wps:spPr>
                          <a:xfrm>
                            <a:off x="3985646" y="2078791"/>
                            <a:ext cx="738419" cy="193401"/>
                          </a:xfrm>
                          <a:prstGeom prst="rect">
                            <a:avLst/>
                          </a:prstGeom>
                          <a:ln>
                            <a:noFill/>
                          </a:ln>
                        </wps:spPr>
                        <wps:txbx>
                          <w:txbxContent>
                            <w:p w14:paraId="435F62A3" w14:textId="77777777" w:rsidR="00294FC8" w:rsidRDefault="00106299">
                              <w:pPr>
                                <w:spacing w:after="160" w:line="259" w:lineRule="auto"/>
                                <w:ind w:left="0" w:firstLine="0"/>
                              </w:pPr>
                              <w:r>
                                <w:rPr>
                                  <w:w w:val="119"/>
                                  <w:sz w:val="16"/>
                                </w:rPr>
                                <w:t>DNS</w:t>
                              </w:r>
                              <w:r>
                                <w:rPr>
                                  <w:spacing w:val="7"/>
                                  <w:w w:val="119"/>
                                  <w:sz w:val="16"/>
                                </w:rPr>
                                <w:t xml:space="preserve"> </w:t>
                              </w:r>
                              <w:r>
                                <w:rPr>
                                  <w:w w:val="119"/>
                                  <w:sz w:val="16"/>
                                </w:rPr>
                                <w:t>query.</w:t>
                              </w:r>
                            </w:p>
                          </w:txbxContent>
                        </wps:txbx>
                        <wps:bodyPr horzOverflow="overflow" vert="horz" lIns="0" tIns="0" rIns="0" bIns="0" rtlCol="0">
                          <a:noAutofit/>
                        </wps:bodyPr>
                      </wps:wsp>
                      <wps:wsp>
                        <wps:cNvPr id="3786" name="Rectangle 3786"/>
                        <wps:cNvSpPr/>
                        <wps:spPr>
                          <a:xfrm>
                            <a:off x="5735162" y="1912576"/>
                            <a:ext cx="185541" cy="193401"/>
                          </a:xfrm>
                          <a:prstGeom prst="rect">
                            <a:avLst/>
                          </a:prstGeom>
                          <a:ln>
                            <a:noFill/>
                          </a:ln>
                        </wps:spPr>
                        <wps:txbx>
                          <w:txbxContent>
                            <w:p w14:paraId="71169419" w14:textId="77777777" w:rsidR="00294FC8" w:rsidRDefault="00106299">
                              <w:pPr>
                                <w:spacing w:after="160" w:line="259" w:lineRule="auto"/>
                                <w:ind w:left="0" w:firstLine="0"/>
                              </w:pPr>
                              <w:r>
                                <w:rPr>
                                  <w:w w:val="115"/>
                                  <w:sz w:val="16"/>
                                </w:rPr>
                                <w:t>No</w:t>
                              </w:r>
                            </w:p>
                          </w:txbxContent>
                        </wps:txbx>
                        <wps:bodyPr horzOverflow="overflow" vert="horz" lIns="0" tIns="0" rIns="0" bIns="0" rtlCol="0">
                          <a:noAutofit/>
                        </wps:bodyPr>
                      </wps:wsp>
                      <wps:wsp>
                        <wps:cNvPr id="3787" name="Rectangle 3787"/>
                        <wps:cNvSpPr/>
                        <wps:spPr>
                          <a:xfrm>
                            <a:off x="135248" y="2445166"/>
                            <a:ext cx="4199940" cy="193401"/>
                          </a:xfrm>
                          <a:prstGeom prst="rect">
                            <a:avLst/>
                          </a:prstGeom>
                          <a:ln>
                            <a:noFill/>
                          </a:ln>
                        </wps:spPr>
                        <wps:txbx>
                          <w:txbxContent>
                            <w:p w14:paraId="4C912FC5" w14:textId="77777777" w:rsidR="00294FC8" w:rsidRDefault="00106299">
                              <w:pPr>
                                <w:spacing w:after="160" w:line="259" w:lineRule="auto"/>
                                <w:ind w:left="0" w:firstLine="0"/>
                              </w:pPr>
                              <w:r>
                                <w:rPr>
                                  <w:w w:val="120"/>
                                  <w:sz w:val="16"/>
                                </w:rPr>
                                <w:t>Receive</w:t>
                              </w:r>
                              <w:r>
                                <w:rPr>
                                  <w:spacing w:val="7"/>
                                  <w:w w:val="120"/>
                                  <w:sz w:val="16"/>
                                </w:rPr>
                                <w:t xml:space="preserve"> </w:t>
                              </w:r>
                              <w:r>
                                <w:rPr>
                                  <w:w w:val="120"/>
                                  <w:sz w:val="16"/>
                                </w:rPr>
                                <w:t>query</w:t>
                              </w:r>
                              <w:r>
                                <w:rPr>
                                  <w:spacing w:val="7"/>
                                  <w:w w:val="120"/>
                                  <w:sz w:val="16"/>
                                </w:rPr>
                                <w:t xml:space="preserve"> </w:t>
                              </w:r>
                              <w:r>
                                <w:rPr>
                                  <w:w w:val="120"/>
                                  <w:sz w:val="16"/>
                                </w:rPr>
                                <w:t>response</w:t>
                              </w:r>
                              <w:r>
                                <w:rPr>
                                  <w:spacing w:val="7"/>
                                  <w:w w:val="120"/>
                                  <w:sz w:val="16"/>
                                </w:rPr>
                                <w:t xml:space="preserve"> </w:t>
                              </w:r>
                              <w:r>
                                <w:rPr>
                                  <w:w w:val="120"/>
                                  <w:sz w:val="16"/>
                                </w:rPr>
                                <w:t>from</w:t>
                              </w:r>
                              <w:r>
                                <w:rPr>
                                  <w:spacing w:val="7"/>
                                  <w:w w:val="120"/>
                                  <w:sz w:val="16"/>
                                </w:rPr>
                                <w:t xml:space="preserve"> </w:t>
                              </w:r>
                              <w:r>
                                <w:rPr>
                                  <w:w w:val="120"/>
                                  <w:sz w:val="16"/>
                                </w:rPr>
                                <w:t>DNS,</w:t>
                              </w:r>
                              <w:r>
                                <w:rPr>
                                  <w:spacing w:val="7"/>
                                  <w:w w:val="120"/>
                                  <w:sz w:val="16"/>
                                </w:rPr>
                                <w:t xml:space="preserve"> </w:t>
                              </w:r>
                              <w:r>
                                <w:rPr>
                                  <w:w w:val="120"/>
                                  <w:sz w:val="16"/>
                                </w:rPr>
                                <w:t>which</w:t>
                              </w:r>
                              <w:r>
                                <w:rPr>
                                  <w:spacing w:val="7"/>
                                  <w:w w:val="120"/>
                                  <w:sz w:val="16"/>
                                </w:rPr>
                                <w:t xml:space="preserve"> </w:t>
                              </w:r>
                              <w:r>
                                <w:rPr>
                                  <w:w w:val="120"/>
                                  <w:sz w:val="16"/>
                                </w:rPr>
                                <w:t>is</w:t>
                              </w:r>
                              <w:r>
                                <w:rPr>
                                  <w:spacing w:val="7"/>
                                  <w:w w:val="120"/>
                                  <w:sz w:val="16"/>
                                </w:rPr>
                                <w:t xml:space="preserve"> </w:t>
                              </w:r>
                              <w:r>
                                <w:rPr>
                                  <w:w w:val="120"/>
                                  <w:sz w:val="16"/>
                                </w:rPr>
                                <w:t>the</w:t>
                              </w:r>
                              <w:r>
                                <w:rPr>
                                  <w:spacing w:val="7"/>
                                  <w:w w:val="120"/>
                                  <w:sz w:val="16"/>
                                </w:rPr>
                                <w:t xml:space="preserve"> </w:t>
                              </w:r>
                              <w:r>
                                <w:rPr>
                                  <w:w w:val="120"/>
                                  <w:sz w:val="16"/>
                                </w:rPr>
                                <w:t>URI</w:t>
                              </w:r>
                              <w:r>
                                <w:rPr>
                                  <w:spacing w:val="7"/>
                                  <w:w w:val="120"/>
                                  <w:sz w:val="16"/>
                                </w:rPr>
                                <w:t xml:space="preserve"> </w:t>
                              </w:r>
                              <w:r>
                                <w:rPr>
                                  <w:w w:val="120"/>
                                  <w:sz w:val="16"/>
                                </w:rPr>
                                <w:t>to</w:t>
                              </w:r>
                              <w:r>
                                <w:rPr>
                                  <w:spacing w:val="7"/>
                                  <w:w w:val="120"/>
                                  <w:sz w:val="16"/>
                                </w:rPr>
                                <w:t xml:space="preserve"> </w:t>
                              </w:r>
                              <w:r>
                                <w:rPr>
                                  <w:w w:val="120"/>
                                  <w:sz w:val="16"/>
                                </w:rPr>
                                <w:t>the</w:t>
                              </w:r>
                              <w:r>
                                <w:rPr>
                                  <w:spacing w:val="7"/>
                                  <w:w w:val="120"/>
                                  <w:sz w:val="16"/>
                                </w:rPr>
                                <w:t xml:space="preserve"> </w:t>
                              </w:r>
                              <w:r>
                                <w:rPr>
                                  <w:w w:val="120"/>
                                  <w:sz w:val="16"/>
                                </w:rPr>
                                <w:t>SMP</w:t>
                              </w:r>
                            </w:p>
                          </w:txbxContent>
                        </wps:txbx>
                        <wps:bodyPr horzOverflow="overflow" vert="horz" lIns="0" tIns="0" rIns="0" bIns="0" rtlCol="0">
                          <a:noAutofit/>
                        </wps:bodyPr>
                      </wps:wsp>
                      <wps:wsp>
                        <wps:cNvPr id="3788" name="Rectangle 3788"/>
                        <wps:cNvSpPr/>
                        <wps:spPr>
                          <a:xfrm>
                            <a:off x="3985646" y="2445166"/>
                            <a:ext cx="998848" cy="193401"/>
                          </a:xfrm>
                          <a:prstGeom prst="rect">
                            <a:avLst/>
                          </a:prstGeom>
                          <a:ln>
                            <a:noFill/>
                          </a:ln>
                        </wps:spPr>
                        <wps:txbx>
                          <w:txbxContent>
                            <w:p w14:paraId="217FBAA3"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r>
                                <w:rPr>
                                  <w:spacing w:val="7"/>
                                  <w:w w:val="125"/>
                                  <w:sz w:val="16"/>
                                </w:rPr>
                                <w:t xml:space="preserve"> </w:t>
                              </w:r>
                              <w:r>
                                <w:rPr>
                                  <w:w w:val="125"/>
                                  <w:sz w:val="16"/>
                                </w:rPr>
                                <w:t>A</w:t>
                              </w:r>
                            </w:p>
                          </w:txbxContent>
                        </wps:txbx>
                        <wps:bodyPr horzOverflow="overflow" vert="horz" lIns="0" tIns="0" rIns="0" bIns="0" rtlCol="0">
                          <a:noAutofit/>
                        </wps:bodyPr>
                      </wps:wsp>
                      <wps:wsp>
                        <wps:cNvPr id="3789" name="Rectangle 3789"/>
                        <wps:cNvSpPr/>
                        <wps:spPr>
                          <a:xfrm>
                            <a:off x="5735162" y="2445166"/>
                            <a:ext cx="238464" cy="193401"/>
                          </a:xfrm>
                          <a:prstGeom prst="rect">
                            <a:avLst/>
                          </a:prstGeom>
                          <a:ln>
                            <a:noFill/>
                          </a:ln>
                        </wps:spPr>
                        <wps:txbx>
                          <w:txbxContent>
                            <w:p w14:paraId="5D8B591B" w14:textId="77777777" w:rsidR="00294FC8" w:rsidRDefault="00106299">
                              <w:pPr>
                                <w:spacing w:after="160" w:line="259" w:lineRule="auto"/>
                                <w:ind w:left="0" w:firstLine="0"/>
                              </w:pPr>
                              <w:r>
                                <w:rPr>
                                  <w:w w:val="127"/>
                                  <w:sz w:val="16"/>
                                </w:rPr>
                                <w:t>Yes</w:t>
                              </w:r>
                            </w:p>
                          </w:txbxContent>
                        </wps:txbx>
                        <wps:bodyPr horzOverflow="overflow" vert="horz" lIns="0" tIns="0" rIns="0" bIns="0" rtlCol="0">
                          <a:noAutofit/>
                        </wps:bodyPr>
                      </wps:wsp>
                    </wpg:wgp>
                  </a:graphicData>
                </a:graphic>
              </wp:inline>
            </w:drawing>
          </mc:Choice>
          <mc:Fallback>
            <w:pict>
              <v:group w14:anchorId="045752C3" id="Group 33353" o:spid="_x0000_s1630" style="width:505.7pt;height:212.8pt;mso-position-horizontal-relative:char;mso-position-vertical-relative:line" coordsize="64221,27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">
                <v:shape id="Shape 38422" o:spid="_x0000_s1631" style="position:absolute;left:54;top:3663;width:38503;height:92;visibility:visible;mso-wrap-style:square;v-text-anchor:top" coordsize="38503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" path="m,l3850382,r,9144l,9144,,e" fillcolor="black" stroked="f" strokeweight="0">
                  <v:fill opacity="7967f"/>
                  <v:stroke miterlimit="83231f" joinstyle="miter"/>
                  <v:path arrowok="t" textboxrect="0,0,3850382,9144"/>
                </v:shape>
                <v:shape id="Shape 38423" o:spid="_x0000_s1632" style="position:absolute;left:38557;top:3663;width:17496;height:92;visibility:visible;mso-wrap-style:square;v-text-anchor:top" coordsize="17495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" path="m,l1749524,r,9144l,9144,,e" fillcolor="black" stroked="f" strokeweight="0">
                  <v:fill opacity="7967f"/>
                  <v:stroke miterlimit="83231f" joinstyle="miter"/>
                  <v:path arrowok="t" textboxrect="0,0,1749524,9144"/>
                </v:shape>
                <v:shape id="Shape 38424" o:spid="_x0000_s1633" style="position:absolute;left:56053;top:3663;width:8114;height:92;visibility:visible;mso-wrap-style:square;v-text-anchor:top" coordsize="8114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" path="m,l811461,r,9144l,9144,,e" fillcolor="black" stroked="f" strokeweight="0">
                  <v:fill opacity="7967f"/>
                  <v:stroke miterlimit="83231f" joinstyle="miter"/>
                  <v:path arrowok="t" textboxrect="0,0,811461,9144"/>
                </v:shape>
                <v:shape id="Shape 38425" o:spid="_x0000_s1634" style="position:absolute;left:54;top:8989;width:38503;height:92;visibility:visible;mso-wrap-style:square;v-text-anchor:top" coordsize="38503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" path="m,l3850382,r,9144l,9144,,e" fillcolor="black" stroked="f" strokeweight="0">
                  <v:fill opacity="7967f"/>
                  <v:stroke miterlimit="83231f" joinstyle="miter"/>
                  <v:path arrowok="t" textboxrect="0,0,3850382,9144"/>
                </v:shape>
                <v:shape id="Shape 38426" o:spid="_x0000_s1635" style="position:absolute;left:38557;top:8989;width:17496;height:92;visibility:visible;mso-wrap-style:square;v-text-anchor:top" coordsize="17495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" path="m,l1749524,r,9144l,9144,,e" fillcolor="black" stroked="f" strokeweight="0">
                  <v:fill opacity="7967f"/>
                  <v:stroke miterlimit="83231f" joinstyle="miter"/>
                  <v:path arrowok="t" textboxrect="0,0,1749524,9144"/>
                </v:shape>
                <v:shape id="Shape 38427" o:spid="_x0000_s1636" style="position:absolute;left:56053;top:8989;width:8114;height:92;visibility:visible;mso-wrap-style:square;v-text-anchor:top" coordsize="8114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" path="m,l811461,r,9144l,9144,,e" fillcolor="black" stroked="f" strokeweight="0">
                  <v:fill opacity="7967f"/>
                  <v:stroke miterlimit="83231f" joinstyle="miter"/>
                  <v:path arrowok="t" textboxrect="0,0,811461,9144"/>
                </v:shape>
                <v:shape id="Shape 38428" o:spid="_x0000_s1637" style="position:absolute;left:54;top:14315;width:38503;height:92;visibility:visible;mso-wrap-style:square;v-text-anchor:top" coordsize="38503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" path="m,l3850382,r,9144l,9144,,e" fillcolor="black" stroked="f" strokeweight="0">
                  <v:fill opacity="7967f"/>
                  <v:stroke miterlimit="83231f" joinstyle="miter"/>
                  <v:path arrowok="t" textboxrect="0,0,3850382,9144"/>
                </v:shape>
                <v:shape id="Shape 38429" o:spid="_x0000_s1638" style="position:absolute;left:38557;top:14315;width:17496;height:92;visibility:visible;mso-wrap-style:square;v-text-anchor:top" coordsize="17495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" path="m,l1749524,r,9144l,9144,,e" fillcolor="black" stroked="f" strokeweight="0">
                  <v:fill opacity="7967f"/>
                  <v:stroke miterlimit="83231f" joinstyle="miter"/>
                  <v:path arrowok="t" textboxrect="0,0,1749524,9144"/>
                </v:shape>
                <v:shape id="Shape 38430" o:spid="_x0000_s1639" style="position:absolute;left:56053;top:14315;width:8114;height:92;visibility:visible;mso-wrap-style:square;v-text-anchor:top" coordsize="8114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" path="m,l811461,r,9144l,9144,,e" fillcolor="black" stroked="f" strokeweight="0">
                  <v:fill opacity="7967f"/>
                  <v:stroke miterlimit="83231f" joinstyle="miter"/>
                  <v:path arrowok="t" textboxrect="0,0,811461,9144"/>
                </v:shape>
                <v:shape id="Shape 38431" o:spid="_x0000_s1640" style="position:absolute;left:54;top:17979;width:38503;height:91;visibility:visible;mso-wrap-style:square;v-text-anchor:top" coordsize="38503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" path="m,l3850382,r,9144l,9144,,e" fillcolor="black" stroked="f" strokeweight="0">
                  <v:fill opacity="7967f"/>
                  <v:stroke miterlimit="83231f" joinstyle="miter"/>
                  <v:path arrowok="t" textboxrect="0,0,3850382,9144"/>
                </v:shape>
                <v:shape id="Shape 38432" o:spid="_x0000_s1641" style="position:absolute;left:38557;top:17979;width:17496;height:91;visibility:visible;mso-wrap-style:square;v-text-anchor:top" coordsize="17495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" path="m,l1749524,r,9144l,9144,,e" fillcolor="black" stroked="f" strokeweight="0">
                  <v:fill opacity="7967f"/>
                  <v:stroke miterlimit="83231f" joinstyle="miter"/>
                  <v:path arrowok="t" textboxrect="0,0,1749524,9144"/>
                </v:shape>
                <v:shape id="Shape 38433" o:spid="_x0000_s1642" style="position:absolute;left:56053;top:17979;width:8114;height:91;visibility:visible;mso-wrap-style:square;v-text-anchor:top" coordsize="8114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" path="m,l811461,r,9144l,9144,,e" fillcolor="black" stroked="f" strokeweight="0">
                  <v:fill opacity="7967f"/>
                  <v:stroke miterlimit="83231f" joinstyle="miter"/>
                  <v:path arrowok="t" textboxrect="0,0,811461,9144"/>
                </v:shape>
                <v:shape id="Shape 38434" o:spid="_x0000_s1643" style="position:absolute;left:54;top:23305;width:38503;height:91;visibility:visible;mso-wrap-style:square;v-text-anchor:top" coordsize="38503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" path="m,l3850382,r,9144l,9144,,e" fillcolor="black" stroked="f" strokeweight="0">
                  <v:fill opacity="7967f"/>
                  <v:stroke miterlimit="83231f" joinstyle="miter"/>
                  <v:path arrowok="t" textboxrect="0,0,3850382,9144"/>
                </v:shape>
                <v:shape id="Shape 38435" o:spid="_x0000_s1644" style="position:absolute;left:38557;top:23305;width:17496;height:91;visibility:visible;mso-wrap-style:square;v-text-anchor:top" coordsize="17495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" path="m,l1749524,r,9144l,9144,,e" fillcolor="black" stroked="f" strokeweight="0">
                  <v:fill opacity="7967f"/>
                  <v:stroke miterlimit="83231f" joinstyle="miter"/>
                  <v:path arrowok="t" textboxrect="0,0,1749524,9144"/>
                </v:shape>
                <v:shape id="Shape 38436" o:spid="_x0000_s1645" style="position:absolute;left:56053;top:23305;width:8114;height:91;visibility:visible;mso-wrap-style:square;v-text-anchor:top" coordsize="8114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" path="m,l811461,r,9144l,9144,,e" fillcolor="black" stroked="f" strokeweight="0">
                  <v:fill opacity="7967f"/>
                  <v:stroke miterlimit="83231f" joinstyle="miter"/>
                  <v:path arrowok="t" textboxrect="0,0,811461,9144"/>
                </v:shape>
                <v:shape id="Shape 3738" o:spid="_x0000_s1646" style="position:absolute;width:32110;height:27023;visibility:visible;mso-wrap-style:square;v-text-anchor:top" coordsize="3211091,270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" path="m16222,l3211091,r,5408l16222,5408v-5953,,-10815,4861,-10815,10815l5407,2686101v,5953,4862,10814,10815,10814l3211091,2696915r,5408l16222,2702323c7293,2702323,,2695031,,2686101l,16223c,7294,7293,,16222,xe" fillcolor="#35454e" stroked="f" strokeweight="0">
                  <v:stroke miterlimit="83231f" joinstyle="miter"/>
                  <v:path arrowok="t" textboxrect="0,0,3211091,2702323"/>
                </v:shape>
                <v:shape id="Shape 3739" o:spid="_x0000_s1647" style="position:absolute;left:32110;width:32111;height:27023;visibility:visible;mso-wrap-style:square;v-text-anchor:top" coordsize="3211090,270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" path="m,l3194868,v8979,,16222,7294,16222,16223l3211090,2686101v,8930,-7243,16222,-16222,16222l,2702323r,-5408l3194868,2696915v6004,,10816,-4861,10816,-10814l3205684,16223v,-5954,-4812,-10815,-10816,-10815l,5408,,xe" fillcolor="#35454e" stroked="f" strokeweight="0">
                  <v:stroke miterlimit="83231f" joinstyle="miter"/>
                  <v:path arrowok="t" textboxrect="0,0,3211090,2702323"/>
                </v:shape>
                <v:rect id="Rectangle 3770" o:spid="_x0000_s1648" style="position:absolute;left:1352;top:1146;width:463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" filled="f" stroked="f">
                  <v:textbox inset="0,0,0,0">
                    <w:txbxContent>
                      <w:p w14:paraId="79539EBE" w14:textId="77777777" w:rsidR="00294FC8" w:rsidRDefault="00106299">
                        <w:pPr>
                          <w:spacing w:after="160" w:line="259" w:lineRule="auto"/>
                          <w:ind w:left="0" w:firstLine="0"/>
                        </w:pPr>
                        <w:r>
                          <w:rPr>
                            <w:b/>
                            <w:w w:val="130"/>
                            <w:sz w:val="16"/>
                          </w:rPr>
                          <w:t>Action</w:t>
                        </w:r>
                      </w:p>
                    </w:txbxContent>
                  </v:textbox>
                </v:rect>
                <v:rect id="Rectangle 3771" o:spid="_x0000_s1649" style="position:absolute;left:39856;top:1146;width:388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" filled="f" stroked="f">
                  <v:textbox inset="0,0,0,0">
                    <w:txbxContent>
                      <w:p w14:paraId="7D72D38A" w14:textId="77777777" w:rsidR="00294FC8" w:rsidRDefault="00106299">
                        <w:pPr>
                          <w:spacing w:after="160" w:line="259" w:lineRule="auto"/>
                          <w:ind w:left="0" w:firstLine="0"/>
                        </w:pPr>
                        <w:r>
                          <w:rPr>
                            <w:b/>
                            <w:w w:val="128"/>
                            <w:sz w:val="16"/>
                          </w:rPr>
                          <w:t>Actor</w:t>
                        </w:r>
                      </w:p>
                    </w:txbxContent>
                  </v:textbox>
                </v:rect>
                <v:rect id="Rectangle 3772" o:spid="_x0000_s1650" style="position:absolute;left:57351;top:1146;width:603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" filled="f" stroked="f">
                  <v:textbox inset="0,0,0,0">
                    <w:txbxContent>
                      <w:p w14:paraId="29A82417" w14:textId="77777777" w:rsidR="00294FC8" w:rsidRDefault="00106299">
                        <w:pPr>
                          <w:spacing w:after="160" w:line="259" w:lineRule="auto"/>
                          <w:ind w:left="0" w:firstLine="0"/>
                        </w:pPr>
                        <w:r>
                          <w:rPr>
                            <w:b/>
                            <w:w w:val="128"/>
                            <w:sz w:val="16"/>
                          </w:rPr>
                          <w:t>Scoped?</w:t>
                        </w:r>
                      </w:p>
                    </w:txbxContent>
                  </v:textbox>
                </v:rect>
                <v:rect id="Rectangle 3773" o:spid="_x0000_s1651" style="position:absolute;left:1352;top:4810;width:4749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" filled="f" stroked="f">
                  <v:textbox inset="0,0,0,0">
                    <w:txbxContent>
                      <w:p w14:paraId="0B8A7640" w14:textId="77777777" w:rsidR="00294FC8" w:rsidRDefault="00106299">
                        <w:pPr>
                          <w:spacing w:after="160" w:line="259" w:lineRule="auto"/>
                          <w:ind w:left="0" w:firstLine="0"/>
                        </w:pPr>
                        <w:r>
                          <w:rPr>
                            <w:w w:val="122"/>
                            <w:sz w:val="16"/>
                          </w:rPr>
                          <w:t>Generate</w:t>
                        </w:r>
                        <w:r>
                          <w:rPr>
                            <w:spacing w:val="7"/>
                            <w:w w:val="122"/>
                            <w:sz w:val="16"/>
                          </w:rPr>
                          <w:t xml:space="preserve"> </w:t>
                        </w:r>
                        <w:r>
                          <w:rPr>
                            <w:w w:val="122"/>
                            <w:sz w:val="16"/>
                          </w:rPr>
                          <w:t>the</w:t>
                        </w:r>
                        <w:r>
                          <w:rPr>
                            <w:spacing w:val="7"/>
                            <w:w w:val="122"/>
                            <w:sz w:val="16"/>
                          </w:rPr>
                          <w:t xml:space="preserve"> </w:t>
                        </w:r>
                        <w:r>
                          <w:rPr>
                            <w:w w:val="122"/>
                            <w:sz w:val="16"/>
                          </w:rPr>
                          <w:t>request</w:t>
                        </w:r>
                        <w:r>
                          <w:rPr>
                            <w:spacing w:val="7"/>
                            <w:w w:val="122"/>
                            <w:sz w:val="16"/>
                          </w:rPr>
                          <w:t xml:space="preserve"> </w:t>
                        </w:r>
                        <w:r>
                          <w:rPr>
                            <w:w w:val="122"/>
                            <w:sz w:val="16"/>
                          </w:rPr>
                          <w:t>to</w:t>
                        </w:r>
                        <w:r>
                          <w:rPr>
                            <w:spacing w:val="7"/>
                            <w:w w:val="122"/>
                            <w:sz w:val="16"/>
                          </w:rPr>
                          <w:t xml:space="preserve"> </w:t>
                        </w:r>
                        <w:r>
                          <w:rPr>
                            <w:w w:val="122"/>
                            <w:sz w:val="16"/>
                          </w:rPr>
                          <w:t>Access</w:t>
                        </w:r>
                        <w:r>
                          <w:rPr>
                            <w:spacing w:val="7"/>
                            <w:w w:val="122"/>
                            <w:sz w:val="16"/>
                          </w:rPr>
                          <w:t xml:space="preserve"> </w:t>
                        </w:r>
                        <w:r>
                          <w:rPr>
                            <w:w w:val="122"/>
                            <w:sz w:val="16"/>
                          </w:rPr>
                          <w:t>Point</w:t>
                        </w:r>
                        <w:r>
                          <w:rPr>
                            <w:spacing w:val="7"/>
                            <w:w w:val="122"/>
                            <w:sz w:val="16"/>
                          </w:rPr>
                          <w:t xml:space="preserve"> </w:t>
                        </w:r>
                        <w:r>
                          <w:rPr>
                            <w:w w:val="122"/>
                            <w:sz w:val="16"/>
                          </w:rPr>
                          <w:t>A,</w:t>
                        </w:r>
                        <w:r>
                          <w:rPr>
                            <w:spacing w:val="7"/>
                            <w:w w:val="122"/>
                            <w:sz w:val="16"/>
                          </w:rPr>
                          <w:t xml:space="preserve"> </w:t>
                        </w:r>
                        <w:r>
                          <w:rPr>
                            <w:w w:val="122"/>
                            <w:sz w:val="16"/>
                          </w:rPr>
                          <w:t>which</w:t>
                        </w:r>
                        <w:r>
                          <w:rPr>
                            <w:spacing w:val="7"/>
                            <w:w w:val="122"/>
                            <w:sz w:val="16"/>
                          </w:rPr>
                          <w:t xml:space="preserve"> </w:t>
                        </w:r>
                        <w:r>
                          <w:rPr>
                            <w:w w:val="122"/>
                            <w:sz w:val="16"/>
                          </w:rPr>
                          <w:t>includes</w:t>
                        </w:r>
                        <w:r>
                          <w:rPr>
                            <w:spacing w:val="7"/>
                            <w:w w:val="122"/>
                            <w:sz w:val="16"/>
                          </w:rPr>
                          <w:t xml:space="preserve"> </w:t>
                        </w:r>
                        <w:r>
                          <w:rPr>
                            <w:w w:val="122"/>
                            <w:sz w:val="16"/>
                          </w:rPr>
                          <w:t>Party</w:t>
                        </w:r>
                        <w:r>
                          <w:rPr>
                            <w:spacing w:val="7"/>
                            <w:w w:val="122"/>
                            <w:sz w:val="16"/>
                          </w:rPr>
                          <w:t xml:space="preserve"> </w:t>
                        </w:r>
                        <w:r>
                          <w:rPr>
                            <w:w w:val="122"/>
                            <w:sz w:val="16"/>
                          </w:rPr>
                          <w:t>ID,</w:t>
                        </w:r>
                        <w:r>
                          <w:rPr>
                            <w:spacing w:val="7"/>
                            <w:w w:val="122"/>
                            <w:sz w:val="16"/>
                          </w:rPr>
                          <w:t xml:space="preserve"> </w:t>
                        </w:r>
                        <w:r>
                          <w:rPr>
                            <w:w w:val="122"/>
                            <w:sz w:val="16"/>
                          </w:rPr>
                          <w:t>Party</w:t>
                        </w:r>
                      </w:p>
                    </w:txbxContent>
                  </v:textbox>
                </v:rect>
                <v:rect id="Rectangle 3774" o:spid="_x0000_s1652" style="position:absolute;left:1352;top:6472;width:16710;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Q6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0dwfxOegEx/AQAA//8DAFBLAQItABQABgAIAAAAIQDb4fbL7gAAAIUBAAATAAAAAAAA&#10;AAAAAAAAAAAAAABbQ29udGVudF9UeXBlc10ueG1sUEsBAi0AFAAGAAgAAAAhAFr0LFu/AAAAFQEA&#10;AAsAAAAAAAAAAAAAAAAAHwEAAF9yZWxzLy5yZWxzUEsBAi0AFAAGAAgAAAAhAN+NlDrHAAAA3QAA&#10;AA8AAAAAAAAAAAAAAAAABwIAAGRycy9kb3ducmV2LnhtbFBLBQYAAAAAAwADALcAAAD7AgAAAAA=&#10;" filled="f" stroked="f">
                  <v:textbox inset="0,0,0,0">
                    <w:txbxContent>
                      <w:p w14:paraId="1374205C" w14:textId="77777777" w:rsidR="00294FC8" w:rsidRDefault="00106299">
                        <w:pPr>
                          <w:spacing w:after="160" w:line="259" w:lineRule="auto"/>
                          <w:ind w:left="0" w:firstLine="0"/>
                        </w:pPr>
                        <w:r>
                          <w:rPr>
                            <w:w w:val="125"/>
                            <w:sz w:val="16"/>
                          </w:rPr>
                          <w:t>ID</w:t>
                        </w:r>
                        <w:r>
                          <w:rPr>
                            <w:spacing w:val="7"/>
                            <w:w w:val="125"/>
                            <w:sz w:val="16"/>
                          </w:rPr>
                          <w:t xml:space="preserve"> </w:t>
                        </w:r>
                        <w:r>
                          <w:rPr>
                            <w:w w:val="125"/>
                            <w:sz w:val="16"/>
                          </w:rPr>
                          <w:t>Schema,</w:t>
                        </w:r>
                        <w:r>
                          <w:rPr>
                            <w:spacing w:val="7"/>
                            <w:w w:val="125"/>
                            <w:sz w:val="16"/>
                          </w:rPr>
                          <w:t xml:space="preserve"> </w:t>
                        </w:r>
                        <w:r>
                          <w:rPr>
                            <w:w w:val="125"/>
                            <w:sz w:val="16"/>
                          </w:rPr>
                          <w:t>Invoice</w:t>
                        </w:r>
                        <w:r>
                          <w:rPr>
                            <w:spacing w:val="7"/>
                            <w:w w:val="125"/>
                            <w:sz w:val="16"/>
                          </w:rPr>
                          <w:t xml:space="preserve"> </w:t>
                        </w:r>
                        <w:r>
                          <w:rPr>
                            <w:w w:val="125"/>
                            <w:sz w:val="16"/>
                          </w:rPr>
                          <w:t>Data</w:t>
                        </w:r>
                      </w:p>
                    </w:txbxContent>
                  </v:textbox>
                </v:rect>
                <v:rect id="Rectangle 3775" o:spid="_x0000_s1653" style="position:absolute;left:39856;top:4810;width:3720;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" filled="f" stroked="f">
                  <v:textbox inset="0,0,0,0">
                    <w:txbxContent>
                      <w:p w14:paraId="436B1C15" w14:textId="77777777" w:rsidR="00294FC8" w:rsidRDefault="00106299">
                        <w:pPr>
                          <w:spacing w:after="160" w:line="259" w:lineRule="auto"/>
                          <w:ind w:left="0" w:firstLine="0"/>
                        </w:pPr>
                        <w:r>
                          <w:rPr>
                            <w:w w:val="120"/>
                            <w:sz w:val="16"/>
                          </w:rPr>
                          <w:t>Seller</w:t>
                        </w:r>
                      </w:p>
                    </w:txbxContent>
                  </v:textbox>
                </v:rect>
                <v:rect id="Rectangle 3776" o:spid="_x0000_s1654" style="position:absolute;left:57351;top:4810;width:185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" filled="f" stroked="f">
                  <v:textbox inset="0,0,0,0">
                    <w:txbxContent>
                      <w:p w14:paraId="34B8E159" w14:textId="77777777" w:rsidR="00294FC8" w:rsidRDefault="00106299">
                        <w:pPr>
                          <w:spacing w:after="160" w:line="259" w:lineRule="auto"/>
                          <w:ind w:left="0" w:firstLine="0"/>
                        </w:pPr>
                        <w:r>
                          <w:rPr>
                            <w:w w:val="115"/>
                            <w:sz w:val="16"/>
                          </w:rPr>
                          <w:t>No</w:t>
                        </w:r>
                      </w:p>
                    </w:txbxContent>
                  </v:textbox>
                </v:rect>
                <v:rect id="Rectangle 3777" o:spid="_x0000_s1655" style="position:absolute;left:1352;top:10136;width:46402;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wpNxwAAAN0AAAAPAAAAZHJzL2Rvd25yZXYueG1sRI9Ba8JA&#10;FITvhf6H5RW8NZtaaG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C9fCk3HAAAA3QAA&#10;AA8AAAAAAAAAAAAAAAAABwIAAGRycy9kb3ducmV2LnhtbFBLBQYAAAAAAwADALcAAAD7AgAAAAA=&#10;" filled="f" stroked="f">
                  <v:textbox inset="0,0,0,0">
                    <w:txbxContent>
                      <w:p w14:paraId="161CA3C4" w14:textId="77777777" w:rsidR="00294FC8" w:rsidRDefault="00106299">
                        <w:pPr>
                          <w:spacing w:after="160" w:line="259" w:lineRule="auto"/>
                          <w:ind w:left="0" w:firstLine="0"/>
                        </w:pPr>
                        <w:r>
                          <w:rPr>
                            <w:w w:val="122"/>
                            <w:sz w:val="16"/>
                          </w:rPr>
                          <w:t>Transform</w:t>
                        </w:r>
                        <w:r>
                          <w:rPr>
                            <w:spacing w:val="7"/>
                            <w:w w:val="122"/>
                            <w:sz w:val="16"/>
                          </w:rPr>
                          <w:t xml:space="preserve"> </w:t>
                        </w:r>
                        <w:r>
                          <w:rPr>
                            <w:w w:val="122"/>
                            <w:sz w:val="16"/>
                          </w:rPr>
                          <w:t>and</w:t>
                        </w:r>
                        <w:r>
                          <w:rPr>
                            <w:spacing w:val="7"/>
                            <w:w w:val="122"/>
                            <w:sz w:val="16"/>
                          </w:rPr>
                          <w:t xml:space="preserve"> </w:t>
                        </w:r>
                        <w:r>
                          <w:rPr>
                            <w:w w:val="122"/>
                            <w:sz w:val="16"/>
                          </w:rPr>
                          <w:t>format</w:t>
                        </w:r>
                        <w:r>
                          <w:rPr>
                            <w:spacing w:val="7"/>
                            <w:w w:val="122"/>
                            <w:sz w:val="16"/>
                          </w:rPr>
                          <w:t xml:space="preserve"> </w:t>
                        </w:r>
                        <w:r>
                          <w:rPr>
                            <w:w w:val="122"/>
                            <w:sz w:val="16"/>
                          </w:rPr>
                          <w:t>contents</w:t>
                        </w:r>
                        <w:r>
                          <w:rPr>
                            <w:spacing w:val="7"/>
                            <w:w w:val="122"/>
                            <w:sz w:val="16"/>
                          </w:rPr>
                          <w:t xml:space="preserve"> </w:t>
                        </w:r>
                        <w:r>
                          <w:rPr>
                            <w:w w:val="122"/>
                            <w:sz w:val="16"/>
                          </w:rPr>
                          <w:t>of</w:t>
                        </w:r>
                        <w:r>
                          <w:rPr>
                            <w:spacing w:val="7"/>
                            <w:w w:val="122"/>
                            <w:sz w:val="16"/>
                          </w:rPr>
                          <w:t xml:space="preserve"> </w:t>
                        </w:r>
                        <w:r>
                          <w:rPr>
                            <w:w w:val="122"/>
                            <w:sz w:val="16"/>
                          </w:rPr>
                          <w:t>Seller’s</w:t>
                        </w:r>
                        <w:r>
                          <w:rPr>
                            <w:spacing w:val="7"/>
                            <w:w w:val="122"/>
                            <w:sz w:val="16"/>
                          </w:rPr>
                          <w:t xml:space="preserve"> </w:t>
                        </w:r>
                        <w:r>
                          <w:rPr>
                            <w:w w:val="122"/>
                            <w:sz w:val="16"/>
                          </w:rPr>
                          <w:t>request</w:t>
                        </w:r>
                        <w:r>
                          <w:rPr>
                            <w:spacing w:val="7"/>
                            <w:w w:val="122"/>
                            <w:sz w:val="16"/>
                          </w:rPr>
                          <w:t xml:space="preserve"> </w:t>
                        </w:r>
                        <w:r>
                          <w:rPr>
                            <w:w w:val="122"/>
                            <w:sz w:val="16"/>
                          </w:rPr>
                          <w:t>to</w:t>
                        </w:r>
                        <w:r>
                          <w:rPr>
                            <w:spacing w:val="7"/>
                            <w:w w:val="122"/>
                            <w:sz w:val="16"/>
                          </w:rPr>
                          <w:t xml:space="preserve"> </w:t>
                        </w:r>
                        <w:r>
                          <w:rPr>
                            <w:w w:val="122"/>
                            <w:sz w:val="16"/>
                          </w:rPr>
                          <w:t>create</w:t>
                        </w:r>
                        <w:r>
                          <w:rPr>
                            <w:spacing w:val="7"/>
                            <w:w w:val="122"/>
                            <w:sz w:val="16"/>
                          </w:rPr>
                          <w:t xml:space="preserve"> </w:t>
                        </w:r>
                        <w:r>
                          <w:rPr>
                            <w:w w:val="122"/>
                            <w:sz w:val="16"/>
                          </w:rPr>
                          <w:t>UNAPTR</w:t>
                        </w:r>
                      </w:p>
                    </w:txbxContent>
                  </v:textbox>
                </v:rect>
                <v:rect id="Rectangle 3778" o:spid="_x0000_s1656" style="position:absolute;left:1352;top:11798;width:738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" filled="f" stroked="f">
                  <v:textbox inset="0,0,0,0">
                    <w:txbxContent>
                      <w:p w14:paraId="58BD098D" w14:textId="49C7F2E7" w:rsidR="00294FC8" w:rsidRDefault="00106299">
                        <w:pPr>
                          <w:spacing w:after="160" w:line="259" w:lineRule="auto"/>
                          <w:ind w:left="0" w:firstLine="0"/>
                        </w:pPr>
                        <w:r>
                          <w:rPr>
                            <w:w w:val="119"/>
                            <w:sz w:val="16"/>
                          </w:rPr>
                          <w:t>DNS</w:t>
                        </w:r>
                        <w:r>
                          <w:rPr>
                            <w:spacing w:val="7"/>
                            <w:w w:val="119"/>
                            <w:sz w:val="16"/>
                          </w:rPr>
                          <w:t xml:space="preserve"> </w:t>
                        </w:r>
                        <w:r>
                          <w:rPr>
                            <w:w w:val="119"/>
                            <w:sz w:val="16"/>
                          </w:rPr>
                          <w:t>query</w:t>
                        </w:r>
                        <w:del w:id="280" w:author="Ellingworth, Chris" w:date="2022-02-23T17:11:00Z">
                          <w:r w:rsidDel="009F4FA1">
                            <w:rPr>
                              <w:w w:val="119"/>
                              <w:sz w:val="16"/>
                            </w:rPr>
                            <w:delText>.</w:delText>
                          </w:r>
                        </w:del>
                      </w:p>
                    </w:txbxContent>
                  </v:textbox>
                </v:rect>
                <v:rect id="Rectangle 3779" o:spid="_x0000_s1657" style="position:absolute;left:39853;top:10134;width:21905;height:2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" filled="f" stroked="f">
                  <v:textbox inset="0,0,0,0">
                    <w:txbxContent>
                      <w:p w14:paraId="757DEEB0" w14:textId="59D13415"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r>
                          <w:rPr>
                            <w:spacing w:val="7"/>
                            <w:w w:val="125"/>
                            <w:sz w:val="16"/>
                          </w:rPr>
                          <w:t xml:space="preserve"> </w:t>
                        </w:r>
                        <w:r>
                          <w:rPr>
                            <w:w w:val="125"/>
                            <w:sz w:val="16"/>
                          </w:rPr>
                          <w:t>A</w:t>
                        </w:r>
                        <w:r>
                          <w:rPr>
                            <w:spacing w:val="7"/>
                            <w:w w:val="125"/>
                            <w:sz w:val="16"/>
                          </w:rPr>
                          <w:t xml:space="preserve"> </w:t>
                        </w:r>
                        <w:ins w:id="281" w:author="Ellingworth, Chris" w:date="2022-02-23T17:11:00Z">
                          <w:r w:rsidR="009F4FA1">
                            <w:rPr>
                              <w:spacing w:val="7"/>
                              <w:w w:val="125"/>
                              <w:sz w:val="16"/>
                            </w:rPr>
                            <w:tab/>
                          </w:r>
                          <w:r w:rsidR="009F4FA1">
                            <w:rPr>
                              <w:spacing w:val="7"/>
                              <w:w w:val="125"/>
                              <w:sz w:val="16"/>
                            </w:rPr>
                            <w:tab/>
                          </w:r>
                          <w:r w:rsidR="009F4FA1">
                            <w:rPr>
                              <w:spacing w:val="7"/>
                              <w:w w:val="125"/>
                              <w:sz w:val="16"/>
                            </w:rPr>
                            <w:tab/>
                          </w:r>
                        </w:ins>
                        <w:r>
                          <w:rPr>
                            <w:w w:val="125"/>
                            <w:sz w:val="16"/>
                          </w:rPr>
                          <w:t>Yes</w:t>
                        </w:r>
                      </w:p>
                    </w:txbxContent>
                  </v:textbox>
                </v:rect>
                <v:rect id="Rectangle 3780" o:spid="_x0000_s1658" style="position:absolute;left:1352;top:15461;width:753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" filled="f" stroked="f">
                  <v:textbox inset="0,0,0,0">
                    <w:txbxContent>
                      <w:p w14:paraId="196449C7" w14:textId="16BE69A1" w:rsidR="00294FC8" w:rsidRDefault="00106299">
                        <w:pPr>
                          <w:spacing w:after="160" w:line="259" w:lineRule="auto"/>
                          <w:ind w:left="0" w:firstLine="0"/>
                        </w:pPr>
                        <w:r>
                          <w:rPr>
                            <w:w w:val="117"/>
                            <w:sz w:val="16"/>
                          </w:rPr>
                          <w:t>Query</w:t>
                        </w:r>
                        <w:r>
                          <w:rPr>
                            <w:spacing w:val="7"/>
                            <w:w w:val="117"/>
                            <w:sz w:val="16"/>
                          </w:rPr>
                          <w:t xml:space="preserve"> </w:t>
                        </w:r>
                        <w:r>
                          <w:rPr>
                            <w:w w:val="117"/>
                            <w:sz w:val="16"/>
                          </w:rPr>
                          <w:t>DNS</w:t>
                        </w:r>
                        <w:del w:id="282" w:author="Ellingworth, Chris" w:date="2022-02-23T17:11:00Z">
                          <w:r w:rsidDel="009F4FA1">
                            <w:rPr>
                              <w:w w:val="117"/>
                              <w:sz w:val="16"/>
                            </w:rPr>
                            <w:delText>.</w:delText>
                          </w:r>
                        </w:del>
                      </w:p>
                    </w:txbxContent>
                  </v:textbox>
                </v:rect>
                <v:rect id="Rectangle 3781" o:spid="_x0000_s1659" style="position:absolute;left:39856;top:15461;width:9988;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" filled="f" stroked="f">
                  <v:textbox inset="0,0,0,0">
                    <w:txbxContent>
                      <w:p w14:paraId="3D4A1338"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r>
                          <w:rPr>
                            <w:spacing w:val="7"/>
                            <w:w w:val="125"/>
                            <w:sz w:val="16"/>
                          </w:rPr>
                          <w:t xml:space="preserve"> </w:t>
                        </w:r>
                        <w:r>
                          <w:rPr>
                            <w:w w:val="125"/>
                            <w:sz w:val="16"/>
                          </w:rPr>
                          <w:t>A</w:t>
                        </w:r>
                      </w:p>
                    </w:txbxContent>
                  </v:textbox>
                </v:rect>
                <v:rect id="Rectangle 3782" o:spid="_x0000_s1660" style="position:absolute;left:57351;top:15461;width:2385;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ny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BrEfXi8CU9ATu4AAAD//wMAUEsBAi0AFAAGAAgAAAAhANvh9svuAAAAhQEAABMAAAAAAAAA&#10;AAAAAAAAAAAAAFtDb250ZW50X1R5cGVzXS54bWxQSwECLQAUAAYACAAAACEAWvQsW78AAAAVAQAA&#10;CwAAAAAAAAAAAAAAAAAfAQAAX3JlbHMvLnJlbHNQSwECLQAUAAYACAAAACEACv3Z8sYAAADdAAAA&#10;DwAAAAAAAAAAAAAAAAAHAgAAZHJzL2Rvd25yZXYueG1sUEsFBgAAAAADAAMAtwAAAPoCAAAAAA==&#10;" filled="f" stroked="f">
                  <v:textbox inset="0,0,0,0">
                    <w:txbxContent>
                      <w:p w14:paraId="11C57510" w14:textId="77777777" w:rsidR="00294FC8" w:rsidRDefault="00106299">
                        <w:pPr>
                          <w:spacing w:after="160" w:line="259" w:lineRule="auto"/>
                          <w:ind w:left="0" w:firstLine="0"/>
                        </w:pPr>
                        <w:r>
                          <w:rPr>
                            <w:w w:val="127"/>
                            <w:sz w:val="16"/>
                          </w:rPr>
                          <w:t>Yes</w:t>
                        </w:r>
                      </w:p>
                    </w:txbxContent>
                  </v:textbox>
                </v:rect>
                <v:rect id="Rectangle 3783" o:spid="_x0000_s1661" style="position:absolute;left:1352;top:19125;width:1761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Xxp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EfxEB5vwhOQszsAAAD//wMAUEsBAi0AFAAGAAgAAAAhANvh9svuAAAAhQEAABMAAAAAAAAA&#10;AAAAAAAAAAAAAFtDb250ZW50X1R5cGVzXS54bWxQSwECLQAUAAYACAAAACEAWvQsW78AAAAVAQAA&#10;CwAAAAAAAAAAAAAAAAAfAQAAX3JlbHMvLnJlbHNQSwECLQAUAAYACAAAACEAZbF8acYAAADdAAAA&#10;DwAAAAAAAAAAAAAAAAAHAgAAZHJzL2Rvd25yZXYueG1sUEsFBgAAAAADAAMAtwAAAPoCAAAAAA==&#10;" filled="f" stroked="f">
                  <v:textbox inset="0,0,0,0">
                    <w:txbxContent>
                      <w:p w14:paraId="37686FE1" w14:textId="21E6F392" w:rsidR="00294FC8" w:rsidRDefault="00106299">
                        <w:pPr>
                          <w:spacing w:after="160" w:line="259" w:lineRule="auto"/>
                          <w:ind w:left="0" w:firstLine="0"/>
                        </w:pPr>
                        <w:r>
                          <w:rPr>
                            <w:w w:val="121"/>
                            <w:sz w:val="16"/>
                          </w:rPr>
                          <w:t>Return</w:t>
                        </w:r>
                        <w:r>
                          <w:rPr>
                            <w:spacing w:val="7"/>
                            <w:w w:val="121"/>
                            <w:sz w:val="16"/>
                          </w:rPr>
                          <w:t xml:space="preserve"> </w:t>
                        </w:r>
                        <w:r>
                          <w:rPr>
                            <w:w w:val="121"/>
                            <w:sz w:val="16"/>
                          </w:rPr>
                          <w:t>response</w:t>
                        </w:r>
                        <w:r>
                          <w:rPr>
                            <w:spacing w:val="7"/>
                            <w:w w:val="121"/>
                            <w:sz w:val="16"/>
                          </w:rPr>
                          <w:t xml:space="preserve"> </w:t>
                        </w:r>
                        <w:r>
                          <w:rPr>
                            <w:w w:val="121"/>
                            <w:sz w:val="16"/>
                          </w:rPr>
                          <w:t>to</w:t>
                        </w:r>
                        <w:r>
                          <w:rPr>
                            <w:spacing w:val="7"/>
                            <w:w w:val="121"/>
                            <w:sz w:val="16"/>
                          </w:rPr>
                          <w:t xml:space="preserve"> </w:t>
                        </w:r>
                        <w:r>
                          <w:rPr>
                            <w:w w:val="121"/>
                            <w:sz w:val="16"/>
                          </w:rPr>
                          <w:t>query</w:t>
                        </w:r>
                        <w:del w:id="283" w:author="Ellingworth, Chris" w:date="2022-02-23T17:11:00Z">
                          <w:r w:rsidDel="009F4FA1">
                            <w:rPr>
                              <w:w w:val="121"/>
                              <w:sz w:val="16"/>
                            </w:rPr>
                            <w:delText>.</w:delText>
                          </w:r>
                        </w:del>
                      </w:p>
                    </w:txbxContent>
                  </v:textbox>
                </v:rect>
                <v:rect id="Rectangle 3784" o:spid="_x0000_s1662" style="position:absolute;left:39856;top:19125;width:1725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" filled="f" stroked="f">
                  <v:textbox inset="0,0,0,0">
                    <w:txbxContent>
                      <w:p w14:paraId="4DDF71F5" w14:textId="77777777" w:rsidR="00294FC8" w:rsidRDefault="00106299">
                        <w:pPr>
                          <w:spacing w:after="160" w:line="259" w:lineRule="auto"/>
                          <w:ind w:left="0" w:firstLine="0"/>
                        </w:pPr>
                        <w:r>
                          <w:rPr>
                            <w:w w:val="117"/>
                            <w:sz w:val="16"/>
                          </w:rPr>
                          <w:t>SML</w:t>
                        </w:r>
                        <w:r>
                          <w:rPr>
                            <w:spacing w:val="7"/>
                            <w:w w:val="117"/>
                            <w:sz w:val="16"/>
                          </w:rPr>
                          <w:t xml:space="preserve"> </w:t>
                        </w:r>
                        <w:r>
                          <w:rPr>
                            <w:w w:val="117"/>
                            <w:sz w:val="16"/>
                          </w:rPr>
                          <w:t>–</w:t>
                        </w:r>
                        <w:r>
                          <w:rPr>
                            <w:spacing w:val="7"/>
                            <w:w w:val="117"/>
                            <w:sz w:val="16"/>
                          </w:rPr>
                          <w:t xml:space="preserve"> </w:t>
                        </w:r>
                        <w:r>
                          <w:rPr>
                            <w:w w:val="117"/>
                            <w:sz w:val="16"/>
                          </w:rPr>
                          <w:t>Reply</w:t>
                        </w:r>
                        <w:r>
                          <w:rPr>
                            <w:spacing w:val="7"/>
                            <w:w w:val="117"/>
                            <w:sz w:val="16"/>
                          </w:rPr>
                          <w:t xml:space="preserve"> </w:t>
                        </w:r>
                        <w:r>
                          <w:rPr>
                            <w:w w:val="117"/>
                            <w:sz w:val="16"/>
                          </w:rPr>
                          <w:t>from</w:t>
                        </w:r>
                        <w:r>
                          <w:rPr>
                            <w:spacing w:val="7"/>
                            <w:w w:val="117"/>
                            <w:sz w:val="16"/>
                          </w:rPr>
                          <w:t xml:space="preserve"> </w:t>
                        </w:r>
                        <w:r>
                          <w:rPr>
                            <w:w w:val="117"/>
                            <w:sz w:val="16"/>
                          </w:rPr>
                          <w:t>UNAPTR</w:t>
                        </w:r>
                      </w:p>
                    </w:txbxContent>
                  </v:textbox>
                </v:rect>
                <v:rect id="Rectangle 3785" o:spid="_x0000_s1663" style="position:absolute;left:39856;top:20787;width:738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" filled="f" stroked="f">
                  <v:textbox inset="0,0,0,0">
                    <w:txbxContent>
                      <w:p w14:paraId="435F62A3" w14:textId="77777777" w:rsidR="00294FC8" w:rsidRDefault="00106299">
                        <w:pPr>
                          <w:spacing w:after="160" w:line="259" w:lineRule="auto"/>
                          <w:ind w:left="0" w:firstLine="0"/>
                        </w:pPr>
                        <w:r>
                          <w:rPr>
                            <w:w w:val="119"/>
                            <w:sz w:val="16"/>
                          </w:rPr>
                          <w:t>DNS</w:t>
                        </w:r>
                        <w:r>
                          <w:rPr>
                            <w:spacing w:val="7"/>
                            <w:w w:val="119"/>
                            <w:sz w:val="16"/>
                          </w:rPr>
                          <w:t xml:space="preserve"> </w:t>
                        </w:r>
                        <w:r>
                          <w:rPr>
                            <w:w w:val="119"/>
                            <w:sz w:val="16"/>
                          </w:rPr>
                          <w:t>query.</w:t>
                        </w:r>
                      </w:p>
                    </w:txbxContent>
                  </v:textbox>
                </v:rect>
                <v:rect id="Rectangle 3786" o:spid="_x0000_s1664" style="position:absolute;left:57351;top:19125;width:185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t/x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a9vyQRub8ITkIs/AAAA//8DAFBLAQItABQABgAIAAAAIQDb4fbL7gAAAIUBAAATAAAAAAAA&#10;AAAAAAAAAAAAAABbQ29udGVudF9UeXBlc10ueG1sUEsBAi0AFAAGAAgAAAAhAFr0LFu/AAAAFQEA&#10;AAsAAAAAAAAAAAAAAAAAHwEAAF9yZWxzLy5yZWxzUEsBAi0AFAAGAAgAAAAhAHXG3/HHAAAA3QAA&#10;AA8AAAAAAAAAAAAAAAAABwIAAGRycy9kb3ducmV2LnhtbFBLBQYAAAAAAwADALcAAAD7AgAAAAA=&#10;" filled="f" stroked="f">
                  <v:textbox inset="0,0,0,0">
                    <w:txbxContent>
                      <w:p w14:paraId="71169419" w14:textId="77777777" w:rsidR="00294FC8" w:rsidRDefault="00106299">
                        <w:pPr>
                          <w:spacing w:after="160" w:line="259" w:lineRule="auto"/>
                          <w:ind w:left="0" w:firstLine="0"/>
                        </w:pPr>
                        <w:r>
                          <w:rPr>
                            <w:w w:val="115"/>
                            <w:sz w:val="16"/>
                          </w:rPr>
                          <w:t>No</w:t>
                        </w:r>
                      </w:p>
                    </w:txbxContent>
                  </v:textbox>
                </v:rect>
                <v:rect id="Rectangle 3787" o:spid="_x0000_s1665" style="position:absolute;left:1352;top:24451;width:4199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" filled="f" stroked="f">
                  <v:textbox inset="0,0,0,0">
                    <w:txbxContent>
                      <w:p w14:paraId="4C912FC5" w14:textId="77777777" w:rsidR="00294FC8" w:rsidRDefault="00106299">
                        <w:pPr>
                          <w:spacing w:after="160" w:line="259" w:lineRule="auto"/>
                          <w:ind w:left="0" w:firstLine="0"/>
                        </w:pPr>
                        <w:r>
                          <w:rPr>
                            <w:w w:val="120"/>
                            <w:sz w:val="16"/>
                          </w:rPr>
                          <w:t>Receive</w:t>
                        </w:r>
                        <w:r>
                          <w:rPr>
                            <w:spacing w:val="7"/>
                            <w:w w:val="120"/>
                            <w:sz w:val="16"/>
                          </w:rPr>
                          <w:t xml:space="preserve"> </w:t>
                        </w:r>
                        <w:r>
                          <w:rPr>
                            <w:w w:val="120"/>
                            <w:sz w:val="16"/>
                          </w:rPr>
                          <w:t>query</w:t>
                        </w:r>
                        <w:r>
                          <w:rPr>
                            <w:spacing w:val="7"/>
                            <w:w w:val="120"/>
                            <w:sz w:val="16"/>
                          </w:rPr>
                          <w:t xml:space="preserve"> </w:t>
                        </w:r>
                        <w:r>
                          <w:rPr>
                            <w:w w:val="120"/>
                            <w:sz w:val="16"/>
                          </w:rPr>
                          <w:t>response</w:t>
                        </w:r>
                        <w:r>
                          <w:rPr>
                            <w:spacing w:val="7"/>
                            <w:w w:val="120"/>
                            <w:sz w:val="16"/>
                          </w:rPr>
                          <w:t xml:space="preserve"> </w:t>
                        </w:r>
                        <w:r>
                          <w:rPr>
                            <w:w w:val="120"/>
                            <w:sz w:val="16"/>
                          </w:rPr>
                          <w:t>from</w:t>
                        </w:r>
                        <w:r>
                          <w:rPr>
                            <w:spacing w:val="7"/>
                            <w:w w:val="120"/>
                            <w:sz w:val="16"/>
                          </w:rPr>
                          <w:t xml:space="preserve"> </w:t>
                        </w:r>
                        <w:r>
                          <w:rPr>
                            <w:w w:val="120"/>
                            <w:sz w:val="16"/>
                          </w:rPr>
                          <w:t>DNS,</w:t>
                        </w:r>
                        <w:r>
                          <w:rPr>
                            <w:spacing w:val="7"/>
                            <w:w w:val="120"/>
                            <w:sz w:val="16"/>
                          </w:rPr>
                          <w:t xml:space="preserve"> </w:t>
                        </w:r>
                        <w:r>
                          <w:rPr>
                            <w:w w:val="120"/>
                            <w:sz w:val="16"/>
                          </w:rPr>
                          <w:t>which</w:t>
                        </w:r>
                        <w:r>
                          <w:rPr>
                            <w:spacing w:val="7"/>
                            <w:w w:val="120"/>
                            <w:sz w:val="16"/>
                          </w:rPr>
                          <w:t xml:space="preserve"> </w:t>
                        </w:r>
                        <w:r>
                          <w:rPr>
                            <w:w w:val="120"/>
                            <w:sz w:val="16"/>
                          </w:rPr>
                          <w:t>is</w:t>
                        </w:r>
                        <w:r>
                          <w:rPr>
                            <w:spacing w:val="7"/>
                            <w:w w:val="120"/>
                            <w:sz w:val="16"/>
                          </w:rPr>
                          <w:t xml:space="preserve"> </w:t>
                        </w:r>
                        <w:r>
                          <w:rPr>
                            <w:w w:val="120"/>
                            <w:sz w:val="16"/>
                          </w:rPr>
                          <w:t>the</w:t>
                        </w:r>
                        <w:r>
                          <w:rPr>
                            <w:spacing w:val="7"/>
                            <w:w w:val="120"/>
                            <w:sz w:val="16"/>
                          </w:rPr>
                          <w:t xml:space="preserve"> </w:t>
                        </w:r>
                        <w:r>
                          <w:rPr>
                            <w:w w:val="120"/>
                            <w:sz w:val="16"/>
                          </w:rPr>
                          <w:t>URI</w:t>
                        </w:r>
                        <w:r>
                          <w:rPr>
                            <w:spacing w:val="7"/>
                            <w:w w:val="120"/>
                            <w:sz w:val="16"/>
                          </w:rPr>
                          <w:t xml:space="preserve"> </w:t>
                        </w:r>
                        <w:r>
                          <w:rPr>
                            <w:w w:val="120"/>
                            <w:sz w:val="16"/>
                          </w:rPr>
                          <w:t>to</w:t>
                        </w:r>
                        <w:r>
                          <w:rPr>
                            <w:spacing w:val="7"/>
                            <w:w w:val="120"/>
                            <w:sz w:val="16"/>
                          </w:rPr>
                          <w:t xml:space="preserve"> </w:t>
                        </w:r>
                        <w:r>
                          <w:rPr>
                            <w:w w:val="120"/>
                            <w:sz w:val="16"/>
                          </w:rPr>
                          <w:t>the</w:t>
                        </w:r>
                        <w:r>
                          <w:rPr>
                            <w:spacing w:val="7"/>
                            <w:w w:val="120"/>
                            <w:sz w:val="16"/>
                          </w:rPr>
                          <w:t xml:space="preserve"> </w:t>
                        </w:r>
                        <w:r>
                          <w:rPr>
                            <w:w w:val="120"/>
                            <w:sz w:val="16"/>
                          </w:rPr>
                          <w:t>SMP</w:t>
                        </w:r>
                      </w:p>
                    </w:txbxContent>
                  </v:textbox>
                </v:rect>
                <v:rect id="Rectangle 3788" o:spid="_x0000_s1666" style="position:absolute;left:39856;top:24451;width:998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" filled="f" stroked="f">
                  <v:textbox inset="0,0,0,0">
                    <w:txbxContent>
                      <w:p w14:paraId="217FBAA3"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r>
                          <w:rPr>
                            <w:spacing w:val="7"/>
                            <w:w w:val="125"/>
                            <w:sz w:val="16"/>
                          </w:rPr>
                          <w:t xml:space="preserve"> </w:t>
                        </w:r>
                        <w:r>
                          <w:rPr>
                            <w:w w:val="125"/>
                            <w:sz w:val="16"/>
                          </w:rPr>
                          <w:t>A</w:t>
                        </w:r>
                      </w:p>
                    </w:txbxContent>
                  </v:textbox>
                </v:rect>
                <v:rect id="Rectangle 3789" o:spid="_x0000_s1667" style="position:absolute;left:57351;top:24451;width:238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" filled="f" stroked="f">
                  <v:textbox inset="0,0,0,0">
                    <w:txbxContent>
                      <w:p w14:paraId="5D8B591B" w14:textId="77777777" w:rsidR="00294FC8" w:rsidRDefault="00106299">
                        <w:pPr>
                          <w:spacing w:after="160" w:line="259" w:lineRule="auto"/>
                          <w:ind w:left="0" w:firstLine="0"/>
                        </w:pPr>
                        <w:r>
                          <w:rPr>
                            <w:w w:val="127"/>
                            <w:sz w:val="16"/>
                          </w:rPr>
                          <w:t>Yes</w:t>
                        </w:r>
                      </w:p>
                    </w:txbxContent>
                  </v:textbox>
                </v:rect>
                <w10:anchorlock/>
              </v:group>
            </w:pict>
          </mc:Fallback>
        </mc:AlternateContent>
      </w:r>
    </w:p>
    <w:p w14:paraId="14D2113C" w14:textId="77777777" w:rsidR="00294FC8" w:rsidRDefault="00106299">
      <w:pPr>
        <w:pStyle w:val="Heading2"/>
        <w:spacing w:after="172"/>
        <w:ind w:left="-5"/>
      </w:pPr>
      <w:r>
        <w:rPr>
          <w:sz w:val="22"/>
        </w:rPr>
        <w:t>14.0.2 Discovery #2 - SMP REST API Query</w:t>
      </w:r>
    </w:p>
    <w:p w14:paraId="59EBE949" w14:textId="71499E47" w:rsidR="00294FC8" w:rsidRDefault="00106299">
      <w:pPr>
        <w:spacing w:after="36"/>
        <w:ind w:left="325" w:right="6" w:hanging="138"/>
      </w:pPr>
      <w:r>
        <w:t>1. Feature –Access Point A sends a REST API query to the SMP URI to obtain a valid response with connection info</w:t>
      </w:r>
      <w:ins w:id="268" w:author="Ellingworth, Chris" w:date="2022-02-23T17:11:00Z">
        <w:r w:rsidR="00CE5DD1">
          <w:t>rmation</w:t>
        </w:r>
      </w:ins>
      <w:r>
        <w:t xml:space="preserve"> of </w:t>
      </w:r>
      <w:ins w:id="269" w:author="Ellingworth, Chris" w:date="2022-02-23T17:11:00Z">
        <w:r w:rsidR="00CE5DD1">
          <w:t xml:space="preserve">a </w:t>
        </w:r>
      </w:ins>
      <w:r>
        <w:t xml:space="preserve">target Access Point and </w:t>
      </w:r>
      <w:ins w:id="270" w:author="Ellingworth, Chris" w:date="2022-02-23T17:12:00Z">
        <w:r w:rsidR="00CE5DD1">
          <w:t xml:space="preserve">invoice capabilities of the </w:t>
        </w:r>
      </w:ins>
      <w:r>
        <w:t>customer</w:t>
      </w:r>
      <w:del w:id="271" w:author="Ellingworth, Chris" w:date="2022-02-23T17:12:00Z">
        <w:r w:rsidDel="00CE5DD1">
          <w:delText>s invoice capabilities</w:delText>
        </w:r>
      </w:del>
      <w:r>
        <w:t>.</w:t>
      </w:r>
    </w:p>
    <w:p w14:paraId="4A618217" w14:textId="77777777" w:rsidR="00294FC8" w:rsidRDefault="00106299">
      <w:pPr>
        <w:spacing w:after="446" w:line="259" w:lineRule="auto"/>
        <w:ind w:left="0" w:right="-7" w:firstLine="0"/>
      </w:pPr>
      <w:r>
        <w:rPr>
          <w:noProof/>
          <w:sz w:val="22"/>
        </w:rPr>
        <mc:AlternateContent>
          <mc:Choice Requires="wpg">
            <w:drawing>
              <wp:inline distT="0" distB="0" distL="0" distR="0" wp14:anchorId="3FDF99D3" wp14:editId="001CFD29">
                <wp:extent cx="6422181" cy="3034756"/>
                <wp:effectExtent l="0" t="0" r="0" b="0"/>
                <wp:docPr id="33354" name="Group 33354"/>
                <wp:cNvGraphicFramePr/>
                <a:graphic xmlns:a="http://schemas.openxmlformats.org/drawingml/2006/main">
                  <a:graphicData uri="http://schemas.microsoft.com/office/word/2010/wordprocessingGroup">
                    <wpg:wgp>
                      <wpg:cNvGrpSpPr/>
                      <wpg:grpSpPr>
                        <a:xfrm>
                          <a:off x="0" y="0"/>
                          <a:ext cx="6422181" cy="3034756"/>
                          <a:chOff x="0" y="0"/>
                          <a:chExt cx="6422181" cy="3034756"/>
                        </a:xfrm>
                      </wpg:grpSpPr>
                      <wps:wsp>
                        <wps:cNvPr id="38736" name="Shape 38736"/>
                        <wps:cNvSpPr/>
                        <wps:spPr>
                          <a:xfrm>
                            <a:off x="5407" y="366416"/>
                            <a:ext cx="4062215" cy="9144"/>
                          </a:xfrm>
                          <a:custGeom>
                            <a:avLst/>
                            <a:gdLst/>
                            <a:ahLst/>
                            <a:cxnLst/>
                            <a:rect l="0" t="0" r="0" b="0"/>
                            <a:pathLst>
                              <a:path w="4062215" h="9144">
                                <a:moveTo>
                                  <a:pt x="0" y="0"/>
                                </a:moveTo>
                                <a:lnTo>
                                  <a:pt x="4062215" y="0"/>
                                </a:lnTo>
                                <a:lnTo>
                                  <a:pt x="4062215"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737" name="Shape 38737"/>
                        <wps:cNvSpPr/>
                        <wps:spPr>
                          <a:xfrm>
                            <a:off x="4067622" y="366416"/>
                            <a:ext cx="988913" cy="9144"/>
                          </a:xfrm>
                          <a:custGeom>
                            <a:avLst/>
                            <a:gdLst/>
                            <a:ahLst/>
                            <a:cxnLst/>
                            <a:rect l="0" t="0" r="0" b="0"/>
                            <a:pathLst>
                              <a:path w="988913" h="9144">
                                <a:moveTo>
                                  <a:pt x="0" y="0"/>
                                </a:moveTo>
                                <a:lnTo>
                                  <a:pt x="988913" y="0"/>
                                </a:lnTo>
                                <a:lnTo>
                                  <a:pt x="988913"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738" name="Shape 38738"/>
                        <wps:cNvSpPr/>
                        <wps:spPr>
                          <a:xfrm>
                            <a:off x="5056485" y="366416"/>
                            <a:ext cx="1360289" cy="9144"/>
                          </a:xfrm>
                          <a:custGeom>
                            <a:avLst/>
                            <a:gdLst/>
                            <a:ahLst/>
                            <a:cxnLst/>
                            <a:rect l="0" t="0" r="0" b="0"/>
                            <a:pathLst>
                              <a:path w="1360289" h="9144">
                                <a:moveTo>
                                  <a:pt x="0" y="0"/>
                                </a:moveTo>
                                <a:lnTo>
                                  <a:pt x="1360289" y="0"/>
                                </a:lnTo>
                                <a:lnTo>
                                  <a:pt x="136028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739" name="Shape 38739"/>
                        <wps:cNvSpPr/>
                        <wps:spPr>
                          <a:xfrm>
                            <a:off x="5407" y="898972"/>
                            <a:ext cx="4062215" cy="9144"/>
                          </a:xfrm>
                          <a:custGeom>
                            <a:avLst/>
                            <a:gdLst/>
                            <a:ahLst/>
                            <a:cxnLst/>
                            <a:rect l="0" t="0" r="0" b="0"/>
                            <a:pathLst>
                              <a:path w="4062215" h="9144">
                                <a:moveTo>
                                  <a:pt x="0" y="0"/>
                                </a:moveTo>
                                <a:lnTo>
                                  <a:pt x="4062215" y="0"/>
                                </a:lnTo>
                                <a:lnTo>
                                  <a:pt x="4062215"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740" name="Shape 38740"/>
                        <wps:cNvSpPr/>
                        <wps:spPr>
                          <a:xfrm>
                            <a:off x="4067622" y="898972"/>
                            <a:ext cx="988913" cy="9144"/>
                          </a:xfrm>
                          <a:custGeom>
                            <a:avLst/>
                            <a:gdLst/>
                            <a:ahLst/>
                            <a:cxnLst/>
                            <a:rect l="0" t="0" r="0" b="0"/>
                            <a:pathLst>
                              <a:path w="988913" h="9144">
                                <a:moveTo>
                                  <a:pt x="0" y="0"/>
                                </a:moveTo>
                                <a:lnTo>
                                  <a:pt x="988913" y="0"/>
                                </a:lnTo>
                                <a:lnTo>
                                  <a:pt x="988913"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741" name="Shape 38741"/>
                        <wps:cNvSpPr/>
                        <wps:spPr>
                          <a:xfrm>
                            <a:off x="5056485" y="898972"/>
                            <a:ext cx="1360289" cy="9144"/>
                          </a:xfrm>
                          <a:custGeom>
                            <a:avLst/>
                            <a:gdLst/>
                            <a:ahLst/>
                            <a:cxnLst/>
                            <a:rect l="0" t="0" r="0" b="0"/>
                            <a:pathLst>
                              <a:path w="1360289" h="9144">
                                <a:moveTo>
                                  <a:pt x="0" y="0"/>
                                </a:moveTo>
                                <a:lnTo>
                                  <a:pt x="1360289" y="0"/>
                                </a:lnTo>
                                <a:lnTo>
                                  <a:pt x="136028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742" name="Shape 38742"/>
                        <wps:cNvSpPr/>
                        <wps:spPr>
                          <a:xfrm>
                            <a:off x="5407" y="1431578"/>
                            <a:ext cx="4062215" cy="9144"/>
                          </a:xfrm>
                          <a:custGeom>
                            <a:avLst/>
                            <a:gdLst/>
                            <a:ahLst/>
                            <a:cxnLst/>
                            <a:rect l="0" t="0" r="0" b="0"/>
                            <a:pathLst>
                              <a:path w="4062215" h="9144">
                                <a:moveTo>
                                  <a:pt x="0" y="0"/>
                                </a:moveTo>
                                <a:lnTo>
                                  <a:pt x="4062215" y="0"/>
                                </a:lnTo>
                                <a:lnTo>
                                  <a:pt x="4062215"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743" name="Shape 38743"/>
                        <wps:cNvSpPr/>
                        <wps:spPr>
                          <a:xfrm>
                            <a:off x="4067622" y="1431578"/>
                            <a:ext cx="988913" cy="9144"/>
                          </a:xfrm>
                          <a:custGeom>
                            <a:avLst/>
                            <a:gdLst/>
                            <a:ahLst/>
                            <a:cxnLst/>
                            <a:rect l="0" t="0" r="0" b="0"/>
                            <a:pathLst>
                              <a:path w="988913" h="9144">
                                <a:moveTo>
                                  <a:pt x="0" y="0"/>
                                </a:moveTo>
                                <a:lnTo>
                                  <a:pt x="988913" y="0"/>
                                </a:lnTo>
                                <a:lnTo>
                                  <a:pt x="988913"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744" name="Shape 38744"/>
                        <wps:cNvSpPr/>
                        <wps:spPr>
                          <a:xfrm>
                            <a:off x="5056485" y="1431578"/>
                            <a:ext cx="1360289" cy="9144"/>
                          </a:xfrm>
                          <a:custGeom>
                            <a:avLst/>
                            <a:gdLst/>
                            <a:ahLst/>
                            <a:cxnLst/>
                            <a:rect l="0" t="0" r="0" b="0"/>
                            <a:pathLst>
                              <a:path w="1360289" h="9144">
                                <a:moveTo>
                                  <a:pt x="0" y="0"/>
                                </a:moveTo>
                                <a:lnTo>
                                  <a:pt x="1360289" y="0"/>
                                </a:lnTo>
                                <a:lnTo>
                                  <a:pt x="136028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745" name="Shape 38745"/>
                        <wps:cNvSpPr/>
                        <wps:spPr>
                          <a:xfrm>
                            <a:off x="5407" y="1964184"/>
                            <a:ext cx="4062215" cy="9144"/>
                          </a:xfrm>
                          <a:custGeom>
                            <a:avLst/>
                            <a:gdLst/>
                            <a:ahLst/>
                            <a:cxnLst/>
                            <a:rect l="0" t="0" r="0" b="0"/>
                            <a:pathLst>
                              <a:path w="4062215" h="9144">
                                <a:moveTo>
                                  <a:pt x="0" y="0"/>
                                </a:moveTo>
                                <a:lnTo>
                                  <a:pt x="4062215" y="0"/>
                                </a:lnTo>
                                <a:lnTo>
                                  <a:pt x="4062215"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746" name="Shape 38746"/>
                        <wps:cNvSpPr/>
                        <wps:spPr>
                          <a:xfrm>
                            <a:off x="4067622" y="1964184"/>
                            <a:ext cx="988913" cy="9144"/>
                          </a:xfrm>
                          <a:custGeom>
                            <a:avLst/>
                            <a:gdLst/>
                            <a:ahLst/>
                            <a:cxnLst/>
                            <a:rect l="0" t="0" r="0" b="0"/>
                            <a:pathLst>
                              <a:path w="988913" h="9144">
                                <a:moveTo>
                                  <a:pt x="0" y="0"/>
                                </a:moveTo>
                                <a:lnTo>
                                  <a:pt x="988913" y="0"/>
                                </a:lnTo>
                                <a:lnTo>
                                  <a:pt x="988913"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747" name="Shape 38747"/>
                        <wps:cNvSpPr/>
                        <wps:spPr>
                          <a:xfrm>
                            <a:off x="5056485" y="1964184"/>
                            <a:ext cx="1360289" cy="9144"/>
                          </a:xfrm>
                          <a:custGeom>
                            <a:avLst/>
                            <a:gdLst/>
                            <a:ahLst/>
                            <a:cxnLst/>
                            <a:rect l="0" t="0" r="0" b="0"/>
                            <a:pathLst>
                              <a:path w="1360289" h="9144">
                                <a:moveTo>
                                  <a:pt x="0" y="0"/>
                                </a:moveTo>
                                <a:lnTo>
                                  <a:pt x="1360289" y="0"/>
                                </a:lnTo>
                                <a:lnTo>
                                  <a:pt x="136028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748" name="Shape 38748"/>
                        <wps:cNvSpPr/>
                        <wps:spPr>
                          <a:xfrm>
                            <a:off x="5407" y="2496741"/>
                            <a:ext cx="4062215" cy="9144"/>
                          </a:xfrm>
                          <a:custGeom>
                            <a:avLst/>
                            <a:gdLst/>
                            <a:ahLst/>
                            <a:cxnLst/>
                            <a:rect l="0" t="0" r="0" b="0"/>
                            <a:pathLst>
                              <a:path w="4062215" h="9144">
                                <a:moveTo>
                                  <a:pt x="0" y="0"/>
                                </a:moveTo>
                                <a:lnTo>
                                  <a:pt x="4062215" y="0"/>
                                </a:lnTo>
                                <a:lnTo>
                                  <a:pt x="4062215"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749" name="Shape 38749"/>
                        <wps:cNvSpPr/>
                        <wps:spPr>
                          <a:xfrm>
                            <a:off x="4067622" y="2496741"/>
                            <a:ext cx="988913" cy="9144"/>
                          </a:xfrm>
                          <a:custGeom>
                            <a:avLst/>
                            <a:gdLst/>
                            <a:ahLst/>
                            <a:cxnLst/>
                            <a:rect l="0" t="0" r="0" b="0"/>
                            <a:pathLst>
                              <a:path w="988913" h="9144">
                                <a:moveTo>
                                  <a:pt x="0" y="0"/>
                                </a:moveTo>
                                <a:lnTo>
                                  <a:pt x="988913" y="0"/>
                                </a:lnTo>
                                <a:lnTo>
                                  <a:pt x="988913"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750" name="Shape 38750"/>
                        <wps:cNvSpPr/>
                        <wps:spPr>
                          <a:xfrm>
                            <a:off x="5056485" y="2496741"/>
                            <a:ext cx="1360289" cy="9144"/>
                          </a:xfrm>
                          <a:custGeom>
                            <a:avLst/>
                            <a:gdLst/>
                            <a:ahLst/>
                            <a:cxnLst/>
                            <a:rect l="0" t="0" r="0" b="0"/>
                            <a:pathLst>
                              <a:path w="1360289" h="9144">
                                <a:moveTo>
                                  <a:pt x="0" y="0"/>
                                </a:moveTo>
                                <a:lnTo>
                                  <a:pt x="1360289" y="0"/>
                                </a:lnTo>
                                <a:lnTo>
                                  <a:pt x="1360289"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757" name="Shape 3757"/>
                        <wps:cNvSpPr/>
                        <wps:spPr>
                          <a:xfrm>
                            <a:off x="0" y="0"/>
                            <a:ext cx="3211091" cy="3034756"/>
                          </a:xfrm>
                          <a:custGeom>
                            <a:avLst/>
                            <a:gdLst/>
                            <a:ahLst/>
                            <a:cxnLst/>
                            <a:rect l="0" t="0" r="0" b="0"/>
                            <a:pathLst>
                              <a:path w="3211091" h="3034756">
                                <a:moveTo>
                                  <a:pt x="16222" y="0"/>
                                </a:moveTo>
                                <a:lnTo>
                                  <a:pt x="3211091" y="0"/>
                                </a:lnTo>
                                <a:lnTo>
                                  <a:pt x="3211091" y="5408"/>
                                </a:lnTo>
                                <a:lnTo>
                                  <a:pt x="16222" y="5408"/>
                                </a:lnTo>
                                <a:cubicBezTo>
                                  <a:pt x="10269" y="5408"/>
                                  <a:pt x="5407" y="10269"/>
                                  <a:pt x="5407" y="16223"/>
                                </a:cubicBezTo>
                                <a:lnTo>
                                  <a:pt x="5407" y="3018533"/>
                                </a:lnTo>
                                <a:cubicBezTo>
                                  <a:pt x="5407" y="3024486"/>
                                  <a:pt x="10269" y="3029347"/>
                                  <a:pt x="16222" y="3029347"/>
                                </a:cubicBezTo>
                                <a:lnTo>
                                  <a:pt x="3211091" y="3029347"/>
                                </a:lnTo>
                                <a:lnTo>
                                  <a:pt x="3211091" y="3034756"/>
                                </a:lnTo>
                                <a:lnTo>
                                  <a:pt x="16222" y="3034756"/>
                                </a:lnTo>
                                <a:cubicBezTo>
                                  <a:pt x="7293" y="3034756"/>
                                  <a:pt x="0" y="3027461"/>
                                  <a:pt x="0" y="3018533"/>
                                </a:cubicBezTo>
                                <a:lnTo>
                                  <a:pt x="0" y="16223"/>
                                </a:lnTo>
                                <a:cubicBezTo>
                                  <a:pt x="0" y="7292"/>
                                  <a:pt x="7293" y="0"/>
                                  <a:pt x="16222" y="0"/>
                                </a:cubicBez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3758" name="Shape 3758"/>
                        <wps:cNvSpPr/>
                        <wps:spPr>
                          <a:xfrm>
                            <a:off x="3211091" y="0"/>
                            <a:ext cx="3211090" cy="3034756"/>
                          </a:xfrm>
                          <a:custGeom>
                            <a:avLst/>
                            <a:gdLst/>
                            <a:ahLst/>
                            <a:cxnLst/>
                            <a:rect l="0" t="0" r="0" b="0"/>
                            <a:pathLst>
                              <a:path w="3211090" h="3034756">
                                <a:moveTo>
                                  <a:pt x="0" y="0"/>
                                </a:moveTo>
                                <a:lnTo>
                                  <a:pt x="3194868" y="0"/>
                                </a:lnTo>
                                <a:cubicBezTo>
                                  <a:pt x="3203847" y="0"/>
                                  <a:pt x="3211090" y="7292"/>
                                  <a:pt x="3211090" y="16223"/>
                                </a:cubicBezTo>
                                <a:lnTo>
                                  <a:pt x="3211090" y="3018533"/>
                                </a:lnTo>
                                <a:cubicBezTo>
                                  <a:pt x="3211090" y="3027461"/>
                                  <a:pt x="3203847" y="3034756"/>
                                  <a:pt x="3194868" y="3034756"/>
                                </a:cubicBezTo>
                                <a:lnTo>
                                  <a:pt x="0" y="3034756"/>
                                </a:lnTo>
                                <a:lnTo>
                                  <a:pt x="0" y="3029347"/>
                                </a:lnTo>
                                <a:lnTo>
                                  <a:pt x="3194868" y="3029347"/>
                                </a:lnTo>
                                <a:cubicBezTo>
                                  <a:pt x="3200872" y="3029347"/>
                                  <a:pt x="3205684" y="3024486"/>
                                  <a:pt x="3205684" y="3018533"/>
                                </a:cubicBezTo>
                                <a:lnTo>
                                  <a:pt x="3205684" y="16223"/>
                                </a:lnTo>
                                <a:cubicBezTo>
                                  <a:pt x="3205684" y="10269"/>
                                  <a:pt x="3200872" y="5408"/>
                                  <a:pt x="3194868" y="5408"/>
                                </a:cubicBezTo>
                                <a:lnTo>
                                  <a:pt x="0" y="5408"/>
                                </a:ln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3799" name="Rectangle 3799"/>
                        <wps:cNvSpPr/>
                        <wps:spPr>
                          <a:xfrm>
                            <a:off x="135248" y="114648"/>
                            <a:ext cx="463472" cy="193402"/>
                          </a:xfrm>
                          <a:prstGeom prst="rect">
                            <a:avLst/>
                          </a:prstGeom>
                          <a:ln>
                            <a:noFill/>
                          </a:ln>
                        </wps:spPr>
                        <wps:txbx>
                          <w:txbxContent>
                            <w:p w14:paraId="2CA40122" w14:textId="77777777" w:rsidR="00294FC8" w:rsidRDefault="00106299">
                              <w:pPr>
                                <w:spacing w:after="160" w:line="259" w:lineRule="auto"/>
                                <w:ind w:left="0" w:firstLine="0"/>
                              </w:pPr>
                              <w:r>
                                <w:rPr>
                                  <w:b/>
                                  <w:w w:val="130"/>
                                  <w:sz w:val="16"/>
                                </w:rPr>
                                <w:t>Action</w:t>
                              </w:r>
                            </w:p>
                          </w:txbxContent>
                        </wps:txbx>
                        <wps:bodyPr horzOverflow="overflow" vert="horz" lIns="0" tIns="0" rIns="0" bIns="0" rtlCol="0">
                          <a:noAutofit/>
                        </wps:bodyPr>
                      </wps:wsp>
                      <wps:wsp>
                        <wps:cNvPr id="3800" name="Rectangle 3800"/>
                        <wps:cNvSpPr/>
                        <wps:spPr>
                          <a:xfrm>
                            <a:off x="4197437" y="114648"/>
                            <a:ext cx="388653" cy="193402"/>
                          </a:xfrm>
                          <a:prstGeom prst="rect">
                            <a:avLst/>
                          </a:prstGeom>
                          <a:ln>
                            <a:noFill/>
                          </a:ln>
                        </wps:spPr>
                        <wps:txbx>
                          <w:txbxContent>
                            <w:p w14:paraId="78DEF54D" w14:textId="77777777" w:rsidR="00294FC8" w:rsidRDefault="00106299">
                              <w:pPr>
                                <w:spacing w:after="160" w:line="259" w:lineRule="auto"/>
                                <w:ind w:left="0" w:firstLine="0"/>
                              </w:pPr>
                              <w:r>
                                <w:rPr>
                                  <w:b/>
                                  <w:w w:val="128"/>
                                  <w:sz w:val="16"/>
                                </w:rPr>
                                <w:t>Actor</w:t>
                              </w:r>
                            </w:p>
                          </w:txbxContent>
                        </wps:txbx>
                        <wps:bodyPr horzOverflow="overflow" vert="horz" lIns="0" tIns="0" rIns="0" bIns="0" rtlCol="0">
                          <a:noAutofit/>
                        </wps:bodyPr>
                      </wps:wsp>
                      <wps:wsp>
                        <wps:cNvPr id="3801" name="Rectangle 3801"/>
                        <wps:cNvSpPr/>
                        <wps:spPr>
                          <a:xfrm>
                            <a:off x="5186342" y="114648"/>
                            <a:ext cx="603356" cy="193402"/>
                          </a:xfrm>
                          <a:prstGeom prst="rect">
                            <a:avLst/>
                          </a:prstGeom>
                          <a:ln>
                            <a:noFill/>
                          </a:ln>
                        </wps:spPr>
                        <wps:txbx>
                          <w:txbxContent>
                            <w:p w14:paraId="622FE8B3" w14:textId="77777777" w:rsidR="00294FC8" w:rsidRDefault="00106299">
                              <w:pPr>
                                <w:spacing w:after="160" w:line="259" w:lineRule="auto"/>
                                <w:ind w:left="0" w:firstLine="0"/>
                              </w:pPr>
                              <w:r>
                                <w:rPr>
                                  <w:b/>
                                  <w:w w:val="128"/>
                                  <w:sz w:val="16"/>
                                </w:rPr>
                                <w:t>Scoped?</w:t>
                              </w:r>
                            </w:p>
                          </w:txbxContent>
                        </wps:txbx>
                        <wps:bodyPr horzOverflow="overflow" vert="horz" lIns="0" tIns="0" rIns="0" bIns="0" rtlCol="0">
                          <a:noAutofit/>
                        </wps:bodyPr>
                      </wps:wsp>
                      <wps:wsp>
                        <wps:cNvPr id="3802" name="Rectangle 3802"/>
                        <wps:cNvSpPr/>
                        <wps:spPr>
                          <a:xfrm>
                            <a:off x="135248" y="481025"/>
                            <a:ext cx="3021396" cy="193402"/>
                          </a:xfrm>
                          <a:prstGeom prst="rect">
                            <a:avLst/>
                          </a:prstGeom>
                          <a:ln>
                            <a:noFill/>
                          </a:ln>
                        </wps:spPr>
                        <wps:txbx>
                          <w:txbxContent>
                            <w:p w14:paraId="6C8B7D38" w14:textId="77777777" w:rsidR="00294FC8" w:rsidRDefault="00106299">
                              <w:pPr>
                                <w:spacing w:after="160" w:line="259" w:lineRule="auto"/>
                                <w:ind w:left="0" w:firstLine="0"/>
                              </w:pPr>
                              <w:r>
                                <w:rPr>
                                  <w:w w:val="121"/>
                                  <w:sz w:val="16"/>
                                </w:rPr>
                                <w:t>Send</w:t>
                              </w:r>
                              <w:r>
                                <w:rPr>
                                  <w:spacing w:val="7"/>
                                  <w:w w:val="121"/>
                                  <w:sz w:val="16"/>
                                </w:rPr>
                                <w:t xml:space="preserve"> </w:t>
                              </w:r>
                              <w:r>
                                <w:rPr>
                                  <w:w w:val="121"/>
                                  <w:sz w:val="16"/>
                                </w:rPr>
                                <w:t>response</w:t>
                              </w:r>
                              <w:r>
                                <w:rPr>
                                  <w:spacing w:val="7"/>
                                  <w:w w:val="121"/>
                                  <w:sz w:val="16"/>
                                </w:rPr>
                                <w:t xml:space="preserve"> </w:t>
                              </w:r>
                              <w:r>
                                <w:rPr>
                                  <w:w w:val="121"/>
                                  <w:sz w:val="16"/>
                                </w:rPr>
                                <w:t>with</w:t>
                              </w:r>
                              <w:r>
                                <w:rPr>
                                  <w:spacing w:val="7"/>
                                  <w:w w:val="121"/>
                                  <w:sz w:val="16"/>
                                </w:rPr>
                                <w:t xml:space="preserve"> </w:t>
                              </w:r>
                              <w:r>
                                <w:rPr>
                                  <w:w w:val="121"/>
                                  <w:sz w:val="16"/>
                                </w:rPr>
                                <w:t>SMP</w:t>
                              </w:r>
                              <w:r>
                                <w:rPr>
                                  <w:spacing w:val="7"/>
                                  <w:w w:val="121"/>
                                  <w:sz w:val="16"/>
                                </w:rPr>
                                <w:t xml:space="preserve"> </w:t>
                              </w:r>
                              <w:r>
                                <w:rPr>
                                  <w:w w:val="121"/>
                                  <w:sz w:val="16"/>
                                </w:rPr>
                                <w:t>URI</w:t>
                              </w:r>
                              <w:r>
                                <w:rPr>
                                  <w:spacing w:val="7"/>
                                  <w:w w:val="121"/>
                                  <w:sz w:val="16"/>
                                </w:rPr>
                                <w:t xml:space="preserve"> </w:t>
                              </w:r>
                              <w:r>
                                <w:rPr>
                                  <w:w w:val="121"/>
                                  <w:sz w:val="16"/>
                                </w:rPr>
                                <w:t>to</w:t>
                              </w:r>
                              <w:r>
                                <w:rPr>
                                  <w:spacing w:val="7"/>
                                  <w:w w:val="121"/>
                                  <w:sz w:val="16"/>
                                </w:rPr>
                                <w:t xml:space="preserve"> </w:t>
                              </w:r>
                              <w:r>
                                <w:rPr>
                                  <w:w w:val="121"/>
                                  <w:sz w:val="16"/>
                                </w:rPr>
                                <w:t>Access</w:t>
                              </w:r>
                              <w:r>
                                <w:rPr>
                                  <w:spacing w:val="7"/>
                                  <w:w w:val="121"/>
                                  <w:sz w:val="16"/>
                                </w:rPr>
                                <w:t xml:space="preserve"> </w:t>
                              </w:r>
                              <w:r>
                                <w:rPr>
                                  <w:w w:val="121"/>
                                  <w:sz w:val="16"/>
                                </w:rPr>
                                <w:t>Point.</w:t>
                              </w:r>
                            </w:p>
                          </w:txbxContent>
                        </wps:txbx>
                        <wps:bodyPr horzOverflow="overflow" vert="horz" lIns="0" tIns="0" rIns="0" bIns="0" rtlCol="0">
                          <a:noAutofit/>
                        </wps:bodyPr>
                      </wps:wsp>
                      <wps:wsp>
                        <wps:cNvPr id="3803" name="Rectangle 3803"/>
                        <wps:cNvSpPr/>
                        <wps:spPr>
                          <a:xfrm>
                            <a:off x="4197437" y="481025"/>
                            <a:ext cx="259627" cy="193402"/>
                          </a:xfrm>
                          <a:prstGeom prst="rect">
                            <a:avLst/>
                          </a:prstGeom>
                          <a:ln>
                            <a:noFill/>
                          </a:ln>
                        </wps:spPr>
                        <wps:txbx>
                          <w:txbxContent>
                            <w:p w14:paraId="1581F1B6" w14:textId="77777777" w:rsidR="00294FC8" w:rsidRDefault="00106299">
                              <w:pPr>
                                <w:spacing w:after="160" w:line="259" w:lineRule="auto"/>
                                <w:ind w:left="0" w:firstLine="0"/>
                              </w:pPr>
                              <w:r>
                                <w:rPr>
                                  <w:w w:val="109"/>
                                  <w:sz w:val="16"/>
                                </w:rPr>
                                <w:t>SML</w:t>
                              </w:r>
                            </w:p>
                          </w:txbxContent>
                        </wps:txbx>
                        <wps:bodyPr horzOverflow="overflow" vert="horz" lIns="0" tIns="0" rIns="0" bIns="0" rtlCol="0">
                          <a:noAutofit/>
                        </wps:bodyPr>
                      </wps:wsp>
                      <wps:wsp>
                        <wps:cNvPr id="3804" name="Rectangle 3804"/>
                        <wps:cNvSpPr/>
                        <wps:spPr>
                          <a:xfrm>
                            <a:off x="5186342" y="481025"/>
                            <a:ext cx="954352" cy="193402"/>
                          </a:xfrm>
                          <a:prstGeom prst="rect">
                            <a:avLst/>
                          </a:prstGeom>
                          <a:ln>
                            <a:noFill/>
                          </a:ln>
                        </wps:spPr>
                        <wps:txbx>
                          <w:txbxContent>
                            <w:p w14:paraId="0A895043" w14:textId="77777777" w:rsidR="00294FC8" w:rsidRDefault="00106299">
                              <w:pPr>
                                <w:spacing w:after="160" w:line="259" w:lineRule="auto"/>
                                <w:ind w:left="0" w:firstLine="0"/>
                              </w:pPr>
                              <w:r>
                                <w:rPr>
                                  <w:w w:val="121"/>
                                  <w:sz w:val="16"/>
                                </w:rPr>
                                <w:t>No</w:t>
                              </w:r>
                              <w:r>
                                <w:rPr>
                                  <w:spacing w:val="7"/>
                                  <w:w w:val="121"/>
                                  <w:sz w:val="16"/>
                                </w:rPr>
                                <w:t xml:space="preserve"> </w:t>
                              </w:r>
                              <w:r>
                                <w:rPr>
                                  <w:w w:val="121"/>
                                  <w:sz w:val="16"/>
                                </w:rPr>
                                <w:t>(not</w:t>
                              </w:r>
                              <w:r>
                                <w:rPr>
                                  <w:spacing w:val="7"/>
                                  <w:w w:val="121"/>
                                  <w:sz w:val="16"/>
                                </w:rPr>
                                <w:t xml:space="preserve"> </w:t>
                              </w:r>
                              <w:r>
                                <w:rPr>
                                  <w:w w:val="121"/>
                                  <w:sz w:val="16"/>
                                </w:rPr>
                                <w:t>in</w:t>
                              </w:r>
                              <w:r>
                                <w:rPr>
                                  <w:spacing w:val="7"/>
                                  <w:w w:val="121"/>
                                  <w:sz w:val="16"/>
                                </w:rPr>
                                <w:t xml:space="preserve"> </w:t>
                              </w:r>
                              <w:r>
                                <w:rPr>
                                  <w:w w:val="121"/>
                                  <w:sz w:val="16"/>
                                </w:rPr>
                                <w:t>this</w:t>
                              </w:r>
                            </w:p>
                          </w:txbxContent>
                        </wps:txbx>
                        <wps:bodyPr horzOverflow="overflow" vert="horz" lIns="0" tIns="0" rIns="0" bIns="0" rtlCol="0">
                          <a:noAutofit/>
                        </wps:bodyPr>
                      </wps:wsp>
                      <wps:wsp>
                        <wps:cNvPr id="3805" name="Rectangle 3805"/>
                        <wps:cNvSpPr/>
                        <wps:spPr>
                          <a:xfrm>
                            <a:off x="5186342" y="647238"/>
                            <a:ext cx="562908" cy="193401"/>
                          </a:xfrm>
                          <a:prstGeom prst="rect">
                            <a:avLst/>
                          </a:prstGeom>
                          <a:ln>
                            <a:noFill/>
                          </a:ln>
                        </wps:spPr>
                        <wps:txbx>
                          <w:txbxContent>
                            <w:p w14:paraId="2973700E" w14:textId="77777777" w:rsidR="00294FC8" w:rsidRDefault="00106299">
                              <w:pPr>
                                <w:spacing w:after="160" w:line="259" w:lineRule="auto"/>
                                <w:ind w:left="0" w:firstLine="0"/>
                              </w:pPr>
                              <w:r>
                                <w:rPr>
                                  <w:w w:val="125"/>
                                  <w:sz w:val="16"/>
                                </w:rPr>
                                <w:t>feature)</w:t>
                              </w:r>
                            </w:p>
                          </w:txbxContent>
                        </wps:txbx>
                        <wps:bodyPr horzOverflow="overflow" vert="horz" lIns="0" tIns="0" rIns="0" bIns="0" rtlCol="0">
                          <a:noAutofit/>
                        </wps:bodyPr>
                      </wps:wsp>
                      <wps:wsp>
                        <wps:cNvPr id="3806" name="Rectangle 3806"/>
                        <wps:cNvSpPr/>
                        <wps:spPr>
                          <a:xfrm>
                            <a:off x="135248" y="1013615"/>
                            <a:ext cx="4292538" cy="193401"/>
                          </a:xfrm>
                          <a:prstGeom prst="rect">
                            <a:avLst/>
                          </a:prstGeom>
                          <a:ln>
                            <a:noFill/>
                          </a:ln>
                        </wps:spPr>
                        <wps:txbx>
                          <w:txbxContent>
                            <w:p w14:paraId="7A61EC59" w14:textId="77777777" w:rsidR="00294FC8" w:rsidRDefault="00106299">
                              <w:pPr>
                                <w:spacing w:after="160" w:line="259" w:lineRule="auto"/>
                                <w:ind w:left="0" w:firstLine="0"/>
                              </w:pPr>
                              <w:r>
                                <w:rPr>
                                  <w:w w:val="123"/>
                                  <w:sz w:val="16"/>
                                </w:rPr>
                                <w:t>Create</w:t>
                              </w:r>
                              <w:r>
                                <w:rPr>
                                  <w:spacing w:val="7"/>
                                  <w:w w:val="123"/>
                                  <w:sz w:val="16"/>
                                </w:rPr>
                                <w:t xml:space="preserve"> </w:t>
                              </w:r>
                              <w:r>
                                <w:rPr>
                                  <w:w w:val="123"/>
                                  <w:sz w:val="16"/>
                                </w:rPr>
                                <w:t>REST</w:t>
                              </w:r>
                              <w:r>
                                <w:rPr>
                                  <w:spacing w:val="7"/>
                                  <w:w w:val="123"/>
                                  <w:sz w:val="16"/>
                                </w:rPr>
                                <w:t xml:space="preserve"> </w:t>
                              </w:r>
                              <w:r>
                                <w:rPr>
                                  <w:w w:val="123"/>
                                  <w:sz w:val="16"/>
                                </w:rPr>
                                <w:t>query</w:t>
                              </w:r>
                              <w:r>
                                <w:rPr>
                                  <w:spacing w:val="7"/>
                                  <w:w w:val="123"/>
                                  <w:sz w:val="16"/>
                                </w:rPr>
                                <w:t xml:space="preserve"> </w:t>
                              </w:r>
                              <w:r>
                                <w:rPr>
                                  <w:w w:val="123"/>
                                  <w:sz w:val="16"/>
                                </w:rPr>
                                <w:t>to</w:t>
                              </w:r>
                              <w:r>
                                <w:rPr>
                                  <w:spacing w:val="7"/>
                                  <w:w w:val="123"/>
                                  <w:sz w:val="16"/>
                                </w:rPr>
                                <w:t xml:space="preserve"> </w:t>
                              </w:r>
                              <w:r>
                                <w:rPr>
                                  <w:w w:val="123"/>
                                  <w:sz w:val="16"/>
                                </w:rPr>
                                <w:t>service</w:t>
                              </w:r>
                              <w:r>
                                <w:rPr>
                                  <w:spacing w:val="7"/>
                                  <w:w w:val="123"/>
                                  <w:sz w:val="16"/>
                                </w:rPr>
                                <w:t xml:space="preserve"> </w:t>
                              </w:r>
                              <w:r>
                                <w:rPr>
                                  <w:w w:val="123"/>
                                  <w:sz w:val="16"/>
                                </w:rPr>
                                <w:t>provider</w:t>
                              </w:r>
                              <w:r>
                                <w:rPr>
                                  <w:spacing w:val="7"/>
                                  <w:w w:val="123"/>
                                  <w:sz w:val="16"/>
                                </w:rPr>
                                <w:t xml:space="preserve"> </w:t>
                              </w:r>
                              <w:r>
                                <w:rPr>
                                  <w:w w:val="123"/>
                                  <w:sz w:val="16"/>
                                </w:rPr>
                                <w:t>to</w:t>
                              </w:r>
                              <w:r>
                                <w:rPr>
                                  <w:spacing w:val="7"/>
                                  <w:w w:val="123"/>
                                  <w:sz w:val="16"/>
                                </w:rPr>
                                <w:t xml:space="preserve"> </w:t>
                              </w:r>
                              <w:r>
                                <w:rPr>
                                  <w:w w:val="123"/>
                                  <w:sz w:val="16"/>
                                </w:rPr>
                                <w:t>obtain</w:t>
                              </w:r>
                              <w:r>
                                <w:rPr>
                                  <w:spacing w:val="7"/>
                                  <w:w w:val="123"/>
                                  <w:sz w:val="16"/>
                                </w:rPr>
                                <w:t xml:space="preserve"> </w:t>
                              </w:r>
                              <w:r>
                                <w:rPr>
                                  <w:w w:val="123"/>
                                  <w:sz w:val="16"/>
                                </w:rPr>
                                <w:t>buyer’s</w:t>
                              </w:r>
                              <w:r>
                                <w:rPr>
                                  <w:spacing w:val="7"/>
                                  <w:w w:val="123"/>
                                  <w:sz w:val="16"/>
                                </w:rPr>
                                <w:t xml:space="preserve"> </w:t>
                              </w:r>
                              <w:r>
                                <w:rPr>
                                  <w:w w:val="123"/>
                                  <w:sz w:val="16"/>
                                </w:rPr>
                                <w:t>service</w:t>
                              </w:r>
                            </w:p>
                          </w:txbxContent>
                        </wps:txbx>
                        <wps:bodyPr horzOverflow="overflow" vert="horz" lIns="0" tIns="0" rIns="0" bIns="0" rtlCol="0">
                          <a:noAutofit/>
                        </wps:bodyPr>
                      </wps:wsp>
                      <wps:wsp>
                        <wps:cNvPr id="3807" name="Rectangle 3807"/>
                        <wps:cNvSpPr/>
                        <wps:spPr>
                          <a:xfrm>
                            <a:off x="135248" y="1179831"/>
                            <a:ext cx="830188" cy="193401"/>
                          </a:xfrm>
                          <a:prstGeom prst="rect">
                            <a:avLst/>
                          </a:prstGeom>
                          <a:ln>
                            <a:noFill/>
                          </a:ln>
                        </wps:spPr>
                        <wps:txbx>
                          <w:txbxContent>
                            <w:p w14:paraId="5105556B" w14:textId="77777777" w:rsidR="00294FC8" w:rsidRDefault="00106299">
                              <w:pPr>
                                <w:spacing w:after="160" w:line="259" w:lineRule="auto"/>
                                <w:ind w:left="0" w:firstLine="0"/>
                              </w:pPr>
                              <w:r>
                                <w:rPr>
                                  <w:w w:val="126"/>
                                  <w:sz w:val="16"/>
                                </w:rPr>
                                <w:t>capabilities.</w:t>
                              </w:r>
                            </w:p>
                          </w:txbxContent>
                        </wps:txbx>
                        <wps:bodyPr horzOverflow="overflow" vert="horz" lIns="0" tIns="0" rIns="0" bIns="0" rtlCol="0">
                          <a:noAutofit/>
                        </wps:bodyPr>
                      </wps:wsp>
                      <wps:wsp>
                        <wps:cNvPr id="3808" name="Rectangle 3808"/>
                        <wps:cNvSpPr/>
                        <wps:spPr>
                          <a:xfrm>
                            <a:off x="4197437" y="1013615"/>
                            <a:ext cx="868855" cy="193401"/>
                          </a:xfrm>
                          <a:prstGeom prst="rect">
                            <a:avLst/>
                          </a:prstGeom>
                          <a:ln>
                            <a:noFill/>
                          </a:ln>
                        </wps:spPr>
                        <wps:txbx>
                          <w:txbxContent>
                            <w:p w14:paraId="35AD1418"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p>
                          </w:txbxContent>
                        </wps:txbx>
                        <wps:bodyPr horzOverflow="overflow" vert="horz" lIns="0" tIns="0" rIns="0" bIns="0" rtlCol="0">
                          <a:noAutofit/>
                        </wps:bodyPr>
                      </wps:wsp>
                      <wps:wsp>
                        <wps:cNvPr id="3809" name="Rectangle 3809"/>
                        <wps:cNvSpPr/>
                        <wps:spPr>
                          <a:xfrm>
                            <a:off x="4197437" y="1179831"/>
                            <a:ext cx="93109" cy="193401"/>
                          </a:xfrm>
                          <a:prstGeom prst="rect">
                            <a:avLst/>
                          </a:prstGeom>
                          <a:ln>
                            <a:noFill/>
                          </a:ln>
                        </wps:spPr>
                        <wps:txbx>
                          <w:txbxContent>
                            <w:p w14:paraId="363265D8" w14:textId="77777777" w:rsidR="00294FC8" w:rsidRDefault="00106299">
                              <w:pPr>
                                <w:spacing w:after="160" w:line="259" w:lineRule="auto"/>
                                <w:ind w:left="0" w:firstLine="0"/>
                              </w:pPr>
                              <w:r>
                                <w:rPr>
                                  <w:w w:val="119"/>
                                  <w:sz w:val="16"/>
                                </w:rPr>
                                <w:t>A</w:t>
                              </w:r>
                            </w:p>
                          </w:txbxContent>
                        </wps:txbx>
                        <wps:bodyPr horzOverflow="overflow" vert="horz" lIns="0" tIns="0" rIns="0" bIns="0" rtlCol="0">
                          <a:noAutofit/>
                        </wps:bodyPr>
                      </wps:wsp>
                      <wps:wsp>
                        <wps:cNvPr id="3810" name="Rectangle 3810"/>
                        <wps:cNvSpPr/>
                        <wps:spPr>
                          <a:xfrm>
                            <a:off x="5186342" y="1013615"/>
                            <a:ext cx="238464" cy="193401"/>
                          </a:xfrm>
                          <a:prstGeom prst="rect">
                            <a:avLst/>
                          </a:prstGeom>
                          <a:ln>
                            <a:noFill/>
                          </a:ln>
                        </wps:spPr>
                        <wps:txbx>
                          <w:txbxContent>
                            <w:p w14:paraId="4A801555" w14:textId="77777777" w:rsidR="00294FC8" w:rsidRDefault="00106299">
                              <w:pPr>
                                <w:spacing w:after="160" w:line="259" w:lineRule="auto"/>
                                <w:ind w:left="0" w:firstLine="0"/>
                              </w:pPr>
                              <w:r>
                                <w:rPr>
                                  <w:w w:val="127"/>
                                  <w:sz w:val="16"/>
                                </w:rPr>
                                <w:t>Yes</w:t>
                              </w:r>
                            </w:p>
                          </w:txbxContent>
                        </wps:txbx>
                        <wps:bodyPr horzOverflow="overflow" vert="horz" lIns="0" tIns="0" rIns="0" bIns="0" rtlCol="0">
                          <a:noAutofit/>
                        </wps:bodyPr>
                      </wps:wsp>
                      <wps:wsp>
                        <wps:cNvPr id="3811" name="Rectangle 3811"/>
                        <wps:cNvSpPr/>
                        <wps:spPr>
                          <a:xfrm>
                            <a:off x="135248" y="1546206"/>
                            <a:ext cx="4537343" cy="193401"/>
                          </a:xfrm>
                          <a:prstGeom prst="rect">
                            <a:avLst/>
                          </a:prstGeom>
                          <a:ln>
                            <a:noFill/>
                          </a:ln>
                        </wps:spPr>
                        <wps:txbx>
                          <w:txbxContent>
                            <w:p w14:paraId="79D4B37C" w14:textId="77777777" w:rsidR="00294FC8" w:rsidRDefault="00106299">
                              <w:pPr>
                                <w:spacing w:after="160" w:line="259" w:lineRule="auto"/>
                                <w:ind w:left="0" w:firstLine="0"/>
                              </w:pPr>
                              <w:r>
                                <w:rPr>
                                  <w:w w:val="123"/>
                                  <w:sz w:val="16"/>
                                </w:rPr>
                                <w:t>Send</w:t>
                              </w:r>
                              <w:r>
                                <w:rPr>
                                  <w:spacing w:val="7"/>
                                  <w:w w:val="123"/>
                                  <w:sz w:val="16"/>
                                </w:rPr>
                                <w:t xml:space="preserve"> </w:t>
                              </w:r>
                              <w:r>
                                <w:rPr>
                                  <w:w w:val="123"/>
                                  <w:sz w:val="16"/>
                                </w:rPr>
                                <w:t>REST</w:t>
                              </w:r>
                              <w:r>
                                <w:rPr>
                                  <w:spacing w:val="7"/>
                                  <w:w w:val="123"/>
                                  <w:sz w:val="16"/>
                                </w:rPr>
                                <w:t xml:space="preserve"> </w:t>
                              </w:r>
                              <w:r>
                                <w:rPr>
                                  <w:w w:val="123"/>
                                  <w:sz w:val="16"/>
                                </w:rPr>
                                <w:t>query</w:t>
                              </w:r>
                              <w:r>
                                <w:rPr>
                                  <w:spacing w:val="7"/>
                                  <w:w w:val="123"/>
                                  <w:sz w:val="16"/>
                                </w:rPr>
                                <w:t xml:space="preserve"> </w:t>
                              </w:r>
                              <w:r>
                                <w:rPr>
                                  <w:w w:val="123"/>
                                  <w:sz w:val="16"/>
                                </w:rPr>
                                <w:t>to</w:t>
                              </w:r>
                              <w:r>
                                <w:rPr>
                                  <w:spacing w:val="7"/>
                                  <w:w w:val="123"/>
                                  <w:sz w:val="16"/>
                                </w:rPr>
                                <w:t xml:space="preserve"> </w:t>
                              </w:r>
                              <w:r>
                                <w:rPr>
                                  <w:w w:val="123"/>
                                  <w:sz w:val="16"/>
                                </w:rPr>
                                <w:t>service</w:t>
                              </w:r>
                              <w:r>
                                <w:rPr>
                                  <w:spacing w:val="7"/>
                                  <w:w w:val="123"/>
                                  <w:sz w:val="16"/>
                                </w:rPr>
                                <w:t xml:space="preserve"> </w:t>
                              </w:r>
                              <w:r>
                                <w:rPr>
                                  <w:w w:val="123"/>
                                  <w:sz w:val="16"/>
                                </w:rPr>
                                <w:t>provider</w:t>
                              </w:r>
                              <w:r>
                                <w:rPr>
                                  <w:spacing w:val="7"/>
                                  <w:w w:val="123"/>
                                  <w:sz w:val="16"/>
                                </w:rPr>
                                <w:t xml:space="preserve"> </w:t>
                              </w:r>
                              <w:r>
                                <w:rPr>
                                  <w:w w:val="123"/>
                                  <w:sz w:val="16"/>
                                </w:rPr>
                                <w:t>to</w:t>
                              </w:r>
                              <w:r>
                                <w:rPr>
                                  <w:spacing w:val="7"/>
                                  <w:w w:val="123"/>
                                  <w:sz w:val="16"/>
                                </w:rPr>
                                <w:t xml:space="preserve"> </w:t>
                              </w:r>
                              <w:r>
                                <w:rPr>
                                  <w:w w:val="123"/>
                                  <w:sz w:val="16"/>
                                </w:rPr>
                                <w:t>obtain</w:t>
                              </w:r>
                              <w:r>
                                <w:rPr>
                                  <w:spacing w:val="7"/>
                                  <w:w w:val="123"/>
                                  <w:sz w:val="16"/>
                                </w:rPr>
                                <w:t xml:space="preserve"> </w:t>
                              </w:r>
                              <w:r>
                                <w:rPr>
                                  <w:w w:val="123"/>
                                  <w:sz w:val="16"/>
                                </w:rPr>
                                <w:t>participant’s</w:t>
                              </w:r>
                              <w:r>
                                <w:rPr>
                                  <w:spacing w:val="7"/>
                                  <w:w w:val="123"/>
                                  <w:sz w:val="16"/>
                                </w:rPr>
                                <w:t xml:space="preserve"> </w:t>
                              </w:r>
                              <w:r>
                                <w:rPr>
                                  <w:w w:val="123"/>
                                  <w:sz w:val="16"/>
                                </w:rPr>
                                <w:t>service</w:t>
                              </w:r>
                            </w:p>
                          </w:txbxContent>
                        </wps:txbx>
                        <wps:bodyPr horzOverflow="overflow" vert="horz" lIns="0" tIns="0" rIns="0" bIns="0" rtlCol="0">
                          <a:noAutofit/>
                        </wps:bodyPr>
                      </wps:wsp>
                      <wps:wsp>
                        <wps:cNvPr id="3812" name="Rectangle 3812"/>
                        <wps:cNvSpPr/>
                        <wps:spPr>
                          <a:xfrm>
                            <a:off x="135248" y="1712421"/>
                            <a:ext cx="830188" cy="193401"/>
                          </a:xfrm>
                          <a:prstGeom prst="rect">
                            <a:avLst/>
                          </a:prstGeom>
                          <a:ln>
                            <a:noFill/>
                          </a:ln>
                        </wps:spPr>
                        <wps:txbx>
                          <w:txbxContent>
                            <w:p w14:paraId="62D23533" w14:textId="77777777" w:rsidR="00294FC8" w:rsidRDefault="00106299">
                              <w:pPr>
                                <w:spacing w:after="160" w:line="259" w:lineRule="auto"/>
                                <w:ind w:left="0" w:firstLine="0"/>
                              </w:pPr>
                              <w:r>
                                <w:rPr>
                                  <w:w w:val="126"/>
                                  <w:sz w:val="16"/>
                                </w:rPr>
                                <w:t>capabilities.</w:t>
                              </w:r>
                            </w:p>
                          </w:txbxContent>
                        </wps:txbx>
                        <wps:bodyPr horzOverflow="overflow" vert="horz" lIns="0" tIns="0" rIns="0" bIns="0" rtlCol="0">
                          <a:noAutofit/>
                        </wps:bodyPr>
                      </wps:wsp>
                      <wps:wsp>
                        <wps:cNvPr id="3813" name="Rectangle 3813"/>
                        <wps:cNvSpPr/>
                        <wps:spPr>
                          <a:xfrm>
                            <a:off x="4197437" y="1546206"/>
                            <a:ext cx="868855" cy="193401"/>
                          </a:xfrm>
                          <a:prstGeom prst="rect">
                            <a:avLst/>
                          </a:prstGeom>
                          <a:ln>
                            <a:noFill/>
                          </a:ln>
                        </wps:spPr>
                        <wps:txbx>
                          <w:txbxContent>
                            <w:p w14:paraId="5213AC4C"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p>
                          </w:txbxContent>
                        </wps:txbx>
                        <wps:bodyPr horzOverflow="overflow" vert="horz" lIns="0" tIns="0" rIns="0" bIns="0" rtlCol="0">
                          <a:noAutofit/>
                        </wps:bodyPr>
                      </wps:wsp>
                      <wps:wsp>
                        <wps:cNvPr id="3814" name="Rectangle 3814"/>
                        <wps:cNvSpPr/>
                        <wps:spPr>
                          <a:xfrm>
                            <a:off x="4197437" y="1712421"/>
                            <a:ext cx="93109" cy="193401"/>
                          </a:xfrm>
                          <a:prstGeom prst="rect">
                            <a:avLst/>
                          </a:prstGeom>
                          <a:ln>
                            <a:noFill/>
                          </a:ln>
                        </wps:spPr>
                        <wps:txbx>
                          <w:txbxContent>
                            <w:p w14:paraId="5B11584A" w14:textId="77777777" w:rsidR="00294FC8" w:rsidRDefault="00106299">
                              <w:pPr>
                                <w:spacing w:after="160" w:line="259" w:lineRule="auto"/>
                                <w:ind w:left="0" w:firstLine="0"/>
                              </w:pPr>
                              <w:r>
                                <w:rPr>
                                  <w:w w:val="119"/>
                                  <w:sz w:val="16"/>
                                </w:rPr>
                                <w:t>A</w:t>
                              </w:r>
                            </w:p>
                          </w:txbxContent>
                        </wps:txbx>
                        <wps:bodyPr horzOverflow="overflow" vert="horz" lIns="0" tIns="0" rIns="0" bIns="0" rtlCol="0">
                          <a:noAutofit/>
                        </wps:bodyPr>
                      </wps:wsp>
                      <wps:wsp>
                        <wps:cNvPr id="3815" name="Rectangle 3815"/>
                        <wps:cNvSpPr/>
                        <wps:spPr>
                          <a:xfrm>
                            <a:off x="5186342" y="1546206"/>
                            <a:ext cx="238464" cy="193401"/>
                          </a:xfrm>
                          <a:prstGeom prst="rect">
                            <a:avLst/>
                          </a:prstGeom>
                          <a:ln>
                            <a:noFill/>
                          </a:ln>
                        </wps:spPr>
                        <wps:txbx>
                          <w:txbxContent>
                            <w:p w14:paraId="76E2D4F2" w14:textId="77777777" w:rsidR="00294FC8" w:rsidRDefault="00106299">
                              <w:pPr>
                                <w:spacing w:after="160" w:line="259" w:lineRule="auto"/>
                                <w:ind w:left="0" w:firstLine="0"/>
                              </w:pPr>
                              <w:r>
                                <w:rPr>
                                  <w:w w:val="127"/>
                                  <w:sz w:val="16"/>
                                </w:rPr>
                                <w:t>Yes</w:t>
                              </w:r>
                            </w:p>
                          </w:txbxContent>
                        </wps:txbx>
                        <wps:bodyPr horzOverflow="overflow" vert="horz" lIns="0" tIns="0" rIns="0" bIns="0" rtlCol="0">
                          <a:noAutofit/>
                        </wps:bodyPr>
                      </wps:wsp>
                      <wps:wsp>
                        <wps:cNvPr id="3816" name="Rectangle 3816"/>
                        <wps:cNvSpPr/>
                        <wps:spPr>
                          <a:xfrm>
                            <a:off x="135248" y="2078796"/>
                            <a:ext cx="4888201" cy="193401"/>
                          </a:xfrm>
                          <a:prstGeom prst="rect">
                            <a:avLst/>
                          </a:prstGeom>
                          <a:ln>
                            <a:noFill/>
                          </a:ln>
                        </wps:spPr>
                        <wps:txbx>
                          <w:txbxContent>
                            <w:p w14:paraId="44FC4C0B" w14:textId="77777777" w:rsidR="00294FC8" w:rsidRDefault="00106299">
                              <w:pPr>
                                <w:spacing w:after="160" w:line="259" w:lineRule="auto"/>
                                <w:ind w:left="0" w:firstLine="0"/>
                              </w:pPr>
                              <w:r>
                                <w:rPr>
                                  <w:w w:val="125"/>
                                  <w:sz w:val="16"/>
                                </w:rPr>
                                <w:t>Receive</w:t>
                              </w:r>
                              <w:r>
                                <w:rPr>
                                  <w:spacing w:val="7"/>
                                  <w:w w:val="125"/>
                                  <w:sz w:val="16"/>
                                </w:rPr>
                                <w:t xml:space="preserve"> </w:t>
                              </w:r>
                              <w:r>
                                <w:rPr>
                                  <w:w w:val="125"/>
                                  <w:sz w:val="16"/>
                                </w:rPr>
                                <w:t>query</w:t>
                              </w:r>
                              <w:r>
                                <w:rPr>
                                  <w:spacing w:val="7"/>
                                  <w:w w:val="125"/>
                                  <w:sz w:val="16"/>
                                </w:rPr>
                                <w:t xml:space="preserve"> </w:t>
                              </w:r>
                              <w:r>
                                <w:rPr>
                                  <w:w w:val="125"/>
                                  <w:sz w:val="16"/>
                                </w:rPr>
                                <w:t>and</w:t>
                              </w:r>
                              <w:r>
                                <w:rPr>
                                  <w:spacing w:val="7"/>
                                  <w:w w:val="125"/>
                                  <w:sz w:val="16"/>
                                </w:rPr>
                                <w:t xml:space="preserve"> </w:t>
                              </w:r>
                              <w:r>
                                <w:rPr>
                                  <w:w w:val="125"/>
                                  <w:sz w:val="16"/>
                                </w:rPr>
                                <w:t>send</w:t>
                              </w:r>
                              <w:r>
                                <w:rPr>
                                  <w:spacing w:val="7"/>
                                  <w:w w:val="125"/>
                                  <w:sz w:val="16"/>
                                </w:rPr>
                                <w:t xml:space="preserve"> </w:t>
                              </w:r>
                              <w:r>
                                <w:rPr>
                                  <w:w w:val="125"/>
                                  <w:sz w:val="16"/>
                                </w:rPr>
                                <w:t>response</w:t>
                              </w:r>
                              <w:r>
                                <w:rPr>
                                  <w:spacing w:val="7"/>
                                  <w:w w:val="125"/>
                                  <w:sz w:val="16"/>
                                </w:rPr>
                                <w:t xml:space="preserve"> </w:t>
                              </w:r>
                              <w:r>
                                <w:rPr>
                                  <w:w w:val="125"/>
                                  <w:sz w:val="16"/>
                                </w:rPr>
                                <w:t>with</w:t>
                              </w:r>
                              <w:r>
                                <w:rPr>
                                  <w:spacing w:val="7"/>
                                  <w:w w:val="125"/>
                                  <w:sz w:val="16"/>
                                </w:rPr>
                                <w:t xml:space="preserve"> </w:t>
                              </w:r>
                              <w:r>
                                <w:rPr>
                                  <w:w w:val="125"/>
                                  <w:sz w:val="16"/>
                                </w:rPr>
                                <w:t>Sellers</w:t>
                              </w:r>
                              <w:r>
                                <w:rPr>
                                  <w:spacing w:val="7"/>
                                  <w:w w:val="125"/>
                                  <w:sz w:val="16"/>
                                </w:rPr>
                                <w:t xml:space="preserve"> </w:t>
                              </w:r>
                              <w:r>
                                <w:rPr>
                                  <w:w w:val="125"/>
                                  <w:sz w:val="16"/>
                                </w:rPr>
                                <w:t>Capabilities</w:t>
                              </w:r>
                              <w:r>
                                <w:rPr>
                                  <w:spacing w:val="7"/>
                                  <w:w w:val="125"/>
                                  <w:sz w:val="16"/>
                                </w:rPr>
                                <w:t xml:space="preserve"> </w:t>
                              </w:r>
                              <w:r>
                                <w:rPr>
                                  <w:w w:val="125"/>
                                  <w:sz w:val="16"/>
                                </w:rPr>
                                <w:t>and</w:t>
                              </w:r>
                              <w:r>
                                <w:rPr>
                                  <w:spacing w:val="7"/>
                                  <w:w w:val="125"/>
                                  <w:sz w:val="16"/>
                                </w:rPr>
                                <w:t xml:space="preserve"> </w:t>
                              </w:r>
                              <w:r>
                                <w:rPr>
                                  <w:w w:val="125"/>
                                  <w:sz w:val="16"/>
                                </w:rPr>
                                <w:t>route</w:t>
                              </w:r>
                              <w:r>
                                <w:rPr>
                                  <w:spacing w:val="7"/>
                                  <w:w w:val="125"/>
                                  <w:sz w:val="16"/>
                                </w:rPr>
                                <w:t xml:space="preserve"> </w:t>
                              </w:r>
                              <w:r>
                                <w:rPr>
                                  <w:w w:val="125"/>
                                  <w:sz w:val="16"/>
                                </w:rPr>
                                <w:t>to</w:t>
                              </w:r>
                            </w:p>
                          </w:txbxContent>
                        </wps:txbx>
                        <wps:bodyPr horzOverflow="overflow" vert="horz" lIns="0" tIns="0" rIns="0" bIns="0" rtlCol="0">
                          <a:noAutofit/>
                        </wps:bodyPr>
                      </wps:wsp>
                      <wps:wsp>
                        <wps:cNvPr id="3817" name="Rectangle 3817"/>
                        <wps:cNvSpPr/>
                        <wps:spPr>
                          <a:xfrm>
                            <a:off x="135248" y="2245012"/>
                            <a:ext cx="651265" cy="193401"/>
                          </a:xfrm>
                          <a:prstGeom prst="rect">
                            <a:avLst/>
                          </a:prstGeom>
                          <a:ln>
                            <a:noFill/>
                          </a:ln>
                        </wps:spPr>
                        <wps:txbx>
                          <w:txbxContent>
                            <w:p w14:paraId="3A225F88" w14:textId="77777777" w:rsidR="00294FC8" w:rsidRDefault="00106299">
                              <w:pPr>
                                <w:spacing w:after="160" w:line="259" w:lineRule="auto"/>
                                <w:ind w:left="0" w:firstLine="0"/>
                              </w:pPr>
                              <w:r>
                                <w:rPr>
                                  <w:w w:val="121"/>
                                  <w:sz w:val="16"/>
                                </w:rPr>
                                <w:t>endpoint.</w:t>
                              </w:r>
                            </w:p>
                          </w:txbxContent>
                        </wps:txbx>
                        <wps:bodyPr horzOverflow="overflow" vert="horz" lIns="0" tIns="0" rIns="0" bIns="0" rtlCol="0">
                          <a:noAutofit/>
                        </wps:bodyPr>
                      </wps:wsp>
                      <wps:wsp>
                        <wps:cNvPr id="3818" name="Rectangle 3818"/>
                        <wps:cNvSpPr/>
                        <wps:spPr>
                          <a:xfrm>
                            <a:off x="4197437" y="2078796"/>
                            <a:ext cx="279935" cy="193401"/>
                          </a:xfrm>
                          <a:prstGeom prst="rect">
                            <a:avLst/>
                          </a:prstGeom>
                          <a:ln>
                            <a:noFill/>
                          </a:ln>
                        </wps:spPr>
                        <wps:txbx>
                          <w:txbxContent>
                            <w:p w14:paraId="4CCAB462" w14:textId="77777777" w:rsidR="00294FC8" w:rsidRDefault="00106299">
                              <w:pPr>
                                <w:spacing w:after="160" w:line="259" w:lineRule="auto"/>
                                <w:ind w:left="0" w:firstLine="0"/>
                              </w:pPr>
                              <w:r>
                                <w:rPr>
                                  <w:w w:val="112"/>
                                  <w:sz w:val="16"/>
                                </w:rPr>
                                <w:t>SMP</w:t>
                              </w:r>
                            </w:p>
                          </w:txbxContent>
                        </wps:txbx>
                        <wps:bodyPr horzOverflow="overflow" vert="horz" lIns="0" tIns="0" rIns="0" bIns="0" rtlCol="0">
                          <a:noAutofit/>
                        </wps:bodyPr>
                      </wps:wsp>
                      <wps:wsp>
                        <wps:cNvPr id="3819" name="Rectangle 3819"/>
                        <wps:cNvSpPr/>
                        <wps:spPr>
                          <a:xfrm>
                            <a:off x="5186342" y="2078796"/>
                            <a:ext cx="185541" cy="193401"/>
                          </a:xfrm>
                          <a:prstGeom prst="rect">
                            <a:avLst/>
                          </a:prstGeom>
                          <a:ln>
                            <a:noFill/>
                          </a:ln>
                        </wps:spPr>
                        <wps:txbx>
                          <w:txbxContent>
                            <w:p w14:paraId="49D30A76" w14:textId="77777777" w:rsidR="00294FC8" w:rsidRDefault="00106299">
                              <w:pPr>
                                <w:spacing w:after="160" w:line="259" w:lineRule="auto"/>
                                <w:ind w:left="0" w:firstLine="0"/>
                              </w:pPr>
                              <w:r>
                                <w:rPr>
                                  <w:w w:val="115"/>
                                  <w:sz w:val="16"/>
                                </w:rPr>
                                <w:t>No</w:t>
                              </w:r>
                            </w:p>
                          </w:txbxContent>
                        </wps:txbx>
                        <wps:bodyPr horzOverflow="overflow" vert="horz" lIns="0" tIns="0" rIns="0" bIns="0" rtlCol="0">
                          <a:noAutofit/>
                        </wps:bodyPr>
                      </wps:wsp>
                      <wps:wsp>
                        <wps:cNvPr id="3820" name="Rectangle 3820"/>
                        <wps:cNvSpPr/>
                        <wps:spPr>
                          <a:xfrm>
                            <a:off x="135248" y="2611388"/>
                            <a:ext cx="3764346" cy="193401"/>
                          </a:xfrm>
                          <a:prstGeom prst="rect">
                            <a:avLst/>
                          </a:prstGeom>
                          <a:ln>
                            <a:noFill/>
                          </a:ln>
                        </wps:spPr>
                        <wps:txbx>
                          <w:txbxContent>
                            <w:p w14:paraId="3A501EBC" w14:textId="77777777" w:rsidR="00294FC8" w:rsidRDefault="00106299">
                              <w:pPr>
                                <w:spacing w:after="160" w:line="259" w:lineRule="auto"/>
                                <w:ind w:left="0" w:firstLine="0"/>
                              </w:pPr>
                              <w:r>
                                <w:rPr>
                                  <w:w w:val="125"/>
                                  <w:sz w:val="16"/>
                                </w:rPr>
                                <w:t>Receive</w:t>
                              </w:r>
                              <w:r>
                                <w:rPr>
                                  <w:spacing w:val="7"/>
                                  <w:w w:val="125"/>
                                  <w:sz w:val="16"/>
                                </w:rPr>
                                <w:t xml:space="preserve"> </w:t>
                              </w:r>
                              <w:r>
                                <w:rPr>
                                  <w:w w:val="125"/>
                                  <w:sz w:val="16"/>
                                </w:rPr>
                                <w:t>response</w:t>
                              </w:r>
                              <w:r>
                                <w:rPr>
                                  <w:spacing w:val="7"/>
                                  <w:w w:val="125"/>
                                  <w:sz w:val="16"/>
                                </w:rPr>
                                <w:t xml:space="preserve"> </w:t>
                              </w:r>
                              <w:r>
                                <w:rPr>
                                  <w:w w:val="125"/>
                                  <w:sz w:val="16"/>
                                </w:rPr>
                                <w:t>to</w:t>
                              </w:r>
                              <w:r>
                                <w:rPr>
                                  <w:spacing w:val="7"/>
                                  <w:w w:val="125"/>
                                  <w:sz w:val="16"/>
                                </w:rPr>
                                <w:t xml:space="preserve"> </w:t>
                              </w:r>
                              <w:r>
                                <w:rPr>
                                  <w:w w:val="125"/>
                                  <w:sz w:val="16"/>
                                </w:rPr>
                                <w:t>query</w:t>
                              </w:r>
                              <w:r>
                                <w:rPr>
                                  <w:spacing w:val="7"/>
                                  <w:w w:val="125"/>
                                  <w:sz w:val="16"/>
                                </w:rPr>
                                <w:t xml:space="preserve"> </w:t>
                              </w:r>
                              <w:r>
                                <w:rPr>
                                  <w:w w:val="125"/>
                                  <w:sz w:val="16"/>
                                </w:rPr>
                                <w:t>of</w:t>
                              </w:r>
                              <w:r>
                                <w:rPr>
                                  <w:spacing w:val="7"/>
                                  <w:w w:val="125"/>
                                  <w:sz w:val="16"/>
                                </w:rPr>
                                <w:t xml:space="preserve"> </w:t>
                              </w:r>
                              <w:r>
                                <w:rPr>
                                  <w:w w:val="125"/>
                                  <w:sz w:val="16"/>
                                </w:rPr>
                                <w:t>participant’s</w:t>
                              </w:r>
                              <w:r>
                                <w:rPr>
                                  <w:spacing w:val="7"/>
                                  <w:w w:val="125"/>
                                  <w:sz w:val="16"/>
                                </w:rPr>
                                <w:t xml:space="preserve"> </w:t>
                              </w:r>
                              <w:r>
                                <w:rPr>
                                  <w:w w:val="125"/>
                                  <w:sz w:val="16"/>
                                </w:rPr>
                                <w:t>capabilities.</w:t>
                              </w:r>
                            </w:p>
                          </w:txbxContent>
                        </wps:txbx>
                        <wps:bodyPr horzOverflow="overflow" vert="horz" lIns="0" tIns="0" rIns="0" bIns="0" rtlCol="0">
                          <a:noAutofit/>
                        </wps:bodyPr>
                      </wps:wsp>
                      <wps:wsp>
                        <wps:cNvPr id="3821" name="Rectangle 3821"/>
                        <wps:cNvSpPr/>
                        <wps:spPr>
                          <a:xfrm>
                            <a:off x="4197437" y="2611388"/>
                            <a:ext cx="868855" cy="193401"/>
                          </a:xfrm>
                          <a:prstGeom prst="rect">
                            <a:avLst/>
                          </a:prstGeom>
                          <a:ln>
                            <a:noFill/>
                          </a:ln>
                        </wps:spPr>
                        <wps:txbx>
                          <w:txbxContent>
                            <w:p w14:paraId="5FC59994"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p>
                          </w:txbxContent>
                        </wps:txbx>
                        <wps:bodyPr horzOverflow="overflow" vert="horz" lIns="0" tIns="0" rIns="0" bIns="0" rtlCol="0">
                          <a:noAutofit/>
                        </wps:bodyPr>
                      </wps:wsp>
                      <wps:wsp>
                        <wps:cNvPr id="3822" name="Rectangle 3822"/>
                        <wps:cNvSpPr/>
                        <wps:spPr>
                          <a:xfrm>
                            <a:off x="4197437" y="2777602"/>
                            <a:ext cx="93109" cy="193401"/>
                          </a:xfrm>
                          <a:prstGeom prst="rect">
                            <a:avLst/>
                          </a:prstGeom>
                          <a:ln>
                            <a:noFill/>
                          </a:ln>
                        </wps:spPr>
                        <wps:txbx>
                          <w:txbxContent>
                            <w:p w14:paraId="64B13B9A" w14:textId="77777777" w:rsidR="00294FC8" w:rsidRDefault="00106299">
                              <w:pPr>
                                <w:spacing w:after="160" w:line="259" w:lineRule="auto"/>
                                <w:ind w:left="0" w:firstLine="0"/>
                              </w:pPr>
                              <w:r>
                                <w:rPr>
                                  <w:w w:val="119"/>
                                  <w:sz w:val="16"/>
                                </w:rPr>
                                <w:t>A</w:t>
                              </w:r>
                            </w:p>
                          </w:txbxContent>
                        </wps:txbx>
                        <wps:bodyPr horzOverflow="overflow" vert="horz" lIns="0" tIns="0" rIns="0" bIns="0" rtlCol="0">
                          <a:noAutofit/>
                        </wps:bodyPr>
                      </wps:wsp>
                      <wps:wsp>
                        <wps:cNvPr id="3823" name="Rectangle 3823"/>
                        <wps:cNvSpPr/>
                        <wps:spPr>
                          <a:xfrm>
                            <a:off x="5186342" y="2611388"/>
                            <a:ext cx="238464" cy="193401"/>
                          </a:xfrm>
                          <a:prstGeom prst="rect">
                            <a:avLst/>
                          </a:prstGeom>
                          <a:ln>
                            <a:noFill/>
                          </a:ln>
                        </wps:spPr>
                        <wps:txbx>
                          <w:txbxContent>
                            <w:p w14:paraId="39169CF3" w14:textId="77777777" w:rsidR="00294FC8" w:rsidRDefault="00106299">
                              <w:pPr>
                                <w:spacing w:after="160" w:line="259" w:lineRule="auto"/>
                                <w:ind w:left="0" w:firstLine="0"/>
                              </w:pPr>
                              <w:r>
                                <w:rPr>
                                  <w:w w:val="127"/>
                                  <w:sz w:val="16"/>
                                </w:rPr>
                                <w:t>Yes</w:t>
                              </w:r>
                            </w:p>
                          </w:txbxContent>
                        </wps:txbx>
                        <wps:bodyPr horzOverflow="overflow" vert="horz" lIns="0" tIns="0" rIns="0" bIns="0" rtlCol="0">
                          <a:noAutofit/>
                        </wps:bodyPr>
                      </wps:wsp>
                    </wpg:wgp>
                  </a:graphicData>
                </a:graphic>
              </wp:inline>
            </w:drawing>
          </mc:Choice>
          <mc:Fallback>
            <w:pict>
              <v:group w14:anchorId="3FDF99D3" id="Group 33354" o:spid="_x0000_s1668" style="width:505.7pt;height:238.95pt;mso-position-horizontal-relative:char;mso-position-vertical-relative:line" coordsize="64221,30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">
                <v:shape id="Shape 38736" o:spid="_x0000_s1669" style="position:absolute;left:54;top:3664;width:40622;height:91;visibility:visible;mso-wrap-style:square;v-text-anchor:top" coordsize="406221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" path="m,l4062215,r,9144l,9144,,e" fillcolor="black" stroked="f" strokeweight="0">
                  <v:fill opacity="7967f"/>
                  <v:stroke miterlimit="83231f" joinstyle="miter"/>
                  <v:path arrowok="t" textboxrect="0,0,4062215,9144"/>
                </v:shape>
                <v:shape id="Shape 38737" o:spid="_x0000_s1670" style="position:absolute;left:40676;top:3664;width:9889;height:91;visibility:visible;mso-wrap-style:square;v-text-anchor:top" coordsize="98891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" path="m,l988913,r,9144l,9144,,e" fillcolor="black" stroked="f" strokeweight="0">
                  <v:fill opacity="7967f"/>
                  <v:stroke miterlimit="83231f" joinstyle="miter"/>
                  <v:path arrowok="t" textboxrect="0,0,988913,9144"/>
                </v:shape>
                <v:shape id="Shape 38738" o:spid="_x0000_s1671" style="position:absolute;left:50564;top:3664;width:13603;height:91;visibility:visible;mso-wrap-style:square;v-text-anchor:top" coordsize="1360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" path="m,l1360289,r,9144l,9144,,e" fillcolor="black" stroked="f" strokeweight="0">
                  <v:fill opacity="7967f"/>
                  <v:stroke miterlimit="83231f" joinstyle="miter"/>
                  <v:path arrowok="t" textboxrect="0,0,1360289,9144"/>
                </v:shape>
                <v:shape id="Shape 38739" o:spid="_x0000_s1672" style="position:absolute;left:54;top:8989;width:40622;height:92;visibility:visible;mso-wrap-style:square;v-text-anchor:top" coordsize="406221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" path="m,l4062215,r,9144l,9144,,e" fillcolor="black" stroked="f" strokeweight="0">
                  <v:fill opacity="7967f"/>
                  <v:stroke miterlimit="83231f" joinstyle="miter"/>
                  <v:path arrowok="t" textboxrect="0,0,4062215,9144"/>
                </v:shape>
                <v:shape id="Shape 38740" o:spid="_x0000_s1673" style="position:absolute;left:40676;top:8989;width:9889;height:92;visibility:visible;mso-wrap-style:square;v-text-anchor:top" coordsize="98891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" path="m,l988913,r,9144l,9144,,e" fillcolor="black" stroked="f" strokeweight="0">
                  <v:fill opacity="7967f"/>
                  <v:stroke miterlimit="83231f" joinstyle="miter"/>
                  <v:path arrowok="t" textboxrect="0,0,988913,9144"/>
                </v:shape>
                <v:shape id="Shape 38741" o:spid="_x0000_s1674" style="position:absolute;left:50564;top:8989;width:13603;height:92;visibility:visible;mso-wrap-style:square;v-text-anchor:top" coordsize="1360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" path="m,l1360289,r,9144l,9144,,e" fillcolor="black" stroked="f" strokeweight="0">
                  <v:fill opacity="7967f"/>
                  <v:stroke miterlimit="83231f" joinstyle="miter"/>
                  <v:path arrowok="t" textboxrect="0,0,1360289,9144"/>
                </v:shape>
                <v:shape id="Shape 38742" o:spid="_x0000_s1675" style="position:absolute;left:54;top:14315;width:40622;height:92;visibility:visible;mso-wrap-style:square;v-text-anchor:top" coordsize="406221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" path="m,l4062215,r,9144l,9144,,e" fillcolor="black" stroked="f" strokeweight="0">
                  <v:fill opacity="7967f"/>
                  <v:stroke miterlimit="83231f" joinstyle="miter"/>
                  <v:path arrowok="t" textboxrect="0,0,4062215,9144"/>
                </v:shape>
                <v:shape id="Shape 38743" o:spid="_x0000_s1676" style="position:absolute;left:40676;top:14315;width:9889;height:92;visibility:visible;mso-wrap-style:square;v-text-anchor:top" coordsize="98891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" path="m,l988913,r,9144l,9144,,e" fillcolor="black" stroked="f" strokeweight="0">
                  <v:fill opacity="7967f"/>
                  <v:stroke miterlimit="83231f" joinstyle="miter"/>
                  <v:path arrowok="t" textboxrect="0,0,988913,9144"/>
                </v:shape>
                <v:shape id="Shape 38744" o:spid="_x0000_s1677" style="position:absolute;left:50564;top:14315;width:13603;height:92;visibility:visible;mso-wrap-style:square;v-text-anchor:top" coordsize="1360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" path="m,l1360289,r,9144l,9144,,e" fillcolor="black" stroked="f" strokeweight="0">
                  <v:fill opacity="7967f"/>
                  <v:stroke miterlimit="83231f" joinstyle="miter"/>
                  <v:path arrowok="t" textboxrect="0,0,1360289,9144"/>
                </v:shape>
                <v:shape id="Shape 38745" o:spid="_x0000_s1678" style="position:absolute;left:54;top:19641;width:40622;height:92;visibility:visible;mso-wrap-style:square;v-text-anchor:top" coordsize="406221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" path="m,l4062215,r,9144l,9144,,e" fillcolor="black" stroked="f" strokeweight="0">
                  <v:fill opacity="7967f"/>
                  <v:stroke miterlimit="83231f" joinstyle="miter"/>
                  <v:path arrowok="t" textboxrect="0,0,4062215,9144"/>
                </v:shape>
                <v:shape id="Shape 38746" o:spid="_x0000_s1679" style="position:absolute;left:40676;top:19641;width:9889;height:92;visibility:visible;mso-wrap-style:square;v-text-anchor:top" coordsize="98891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" path="m,l988913,r,9144l,9144,,e" fillcolor="black" stroked="f" strokeweight="0">
                  <v:fill opacity="7967f"/>
                  <v:stroke miterlimit="83231f" joinstyle="miter"/>
                  <v:path arrowok="t" textboxrect="0,0,988913,9144"/>
                </v:shape>
                <v:shape id="Shape 38747" o:spid="_x0000_s1680" style="position:absolute;left:50564;top:19641;width:13603;height:92;visibility:visible;mso-wrap-style:square;v-text-anchor:top" coordsize="1360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" path="m,l1360289,r,9144l,9144,,e" fillcolor="black" stroked="f" strokeweight="0">
                  <v:fill opacity="7967f"/>
                  <v:stroke miterlimit="83231f" joinstyle="miter"/>
                  <v:path arrowok="t" textboxrect="0,0,1360289,9144"/>
                </v:shape>
                <v:shape id="Shape 38748" o:spid="_x0000_s1681" style="position:absolute;left:54;top:24967;width:40622;height:91;visibility:visible;mso-wrap-style:square;v-text-anchor:top" coordsize="406221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" path="m,l4062215,r,9144l,9144,,e" fillcolor="black" stroked="f" strokeweight="0">
                  <v:fill opacity="7967f"/>
                  <v:stroke miterlimit="83231f" joinstyle="miter"/>
                  <v:path arrowok="t" textboxrect="0,0,4062215,9144"/>
                </v:shape>
                <v:shape id="Shape 38749" o:spid="_x0000_s1682" style="position:absolute;left:40676;top:24967;width:9889;height:91;visibility:visible;mso-wrap-style:square;v-text-anchor:top" coordsize="98891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" path="m,l988913,r,9144l,9144,,e" fillcolor="black" stroked="f" strokeweight="0">
                  <v:fill opacity="7967f"/>
                  <v:stroke miterlimit="83231f" joinstyle="miter"/>
                  <v:path arrowok="t" textboxrect="0,0,988913,9144"/>
                </v:shape>
                <v:shape id="Shape 38750" o:spid="_x0000_s1683" style="position:absolute;left:50564;top:24967;width:13603;height:91;visibility:visible;mso-wrap-style:square;v-text-anchor:top" coordsize="1360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" path="m,l1360289,r,9144l,9144,,e" fillcolor="black" stroked="f" strokeweight="0">
                  <v:fill opacity="7967f"/>
                  <v:stroke miterlimit="83231f" joinstyle="miter"/>
                  <v:path arrowok="t" textboxrect="0,0,1360289,9144"/>
                </v:shape>
                <v:shape id="Shape 3757" o:spid="_x0000_s1684" style="position:absolute;width:32110;height:30347;visibility:visible;mso-wrap-style:square;v-text-anchor:top" coordsize="3211091,3034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" path="m16222,l3211091,r,5408l16222,5408v-5953,,-10815,4861,-10815,10815l5407,3018533v,5953,4862,10814,10815,10814l3211091,3029347r,5409l16222,3034756c7293,3034756,,3027461,,3018533l,16223c,7292,7293,,16222,xe" fillcolor="#35454e" stroked="f" strokeweight="0">
                  <v:stroke miterlimit="83231f" joinstyle="miter"/>
                  <v:path arrowok="t" textboxrect="0,0,3211091,3034756"/>
                </v:shape>
                <v:shape id="Shape 3758" o:spid="_x0000_s1685" style="position:absolute;left:32110;width:32111;height:30347;visibility:visible;mso-wrap-style:square;v-text-anchor:top" coordsize="3211090,3034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" path="m,l3194868,v8979,,16222,7292,16222,16223l3211090,3018533v,8928,-7243,16223,-16222,16223l,3034756r,-5409l3194868,3029347v6004,,10816,-4861,10816,-10814l3205684,16223v,-5954,-4812,-10815,-10816,-10815l,5408,,xe" fillcolor="#35454e" stroked="f" strokeweight="0">
                  <v:stroke miterlimit="83231f" joinstyle="miter"/>
                  <v:path arrowok="t" textboxrect="0,0,3211090,3034756"/>
                </v:shape>
                <v:rect id="Rectangle 3799" o:spid="_x0000_s1686" style="position:absolute;left:1352;top:1146;width:463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" filled="f" stroked="f">
                  <v:textbox inset="0,0,0,0">
                    <w:txbxContent>
                      <w:p w14:paraId="2CA40122" w14:textId="77777777" w:rsidR="00294FC8" w:rsidRDefault="00106299">
                        <w:pPr>
                          <w:spacing w:after="160" w:line="259" w:lineRule="auto"/>
                          <w:ind w:left="0" w:firstLine="0"/>
                        </w:pPr>
                        <w:r>
                          <w:rPr>
                            <w:b/>
                            <w:w w:val="130"/>
                            <w:sz w:val="16"/>
                          </w:rPr>
                          <w:t>Action</w:t>
                        </w:r>
                      </w:p>
                    </w:txbxContent>
                  </v:textbox>
                </v:rect>
                <v:rect id="Rectangle 3800" o:spid="_x0000_s1687" style="position:absolute;left:41974;top:1146;width:388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" filled="f" stroked="f">
                  <v:textbox inset="0,0,0,0">
                    <w:txbxContent>
                      <w:p w14:paraId="78DEF54D" w14:textId="77777777" w:rsidR="00294FC8" w:rsidRDefault="00106299">
                        <w:pPr>
                          <w:spacing w:after="160" w:line="259" w:lineRule="auto"/>
                          <w:ind w:left="0" w:firstLine="0"/>
                        </w:pPr>
                        <w:r>
                          <w:rPr>
                            <w:b/>
                            <w:w w:val="128"/>
                            <w:sz w:val="16"/>
                          </w:rPr>
                          <w:t>Actor</w:t>
                        </w:r>
                      </w:p>
                    </w:txbxContent>
                  </v:textbox>
                </v:rect>
                <v:rect id="Rectangle 3801" o:spid="_x0000_s1688" style="position:absolute;left:51863;top:1146;width:603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" filled="f" stroked="f">
                  <v:textbox inset="0,0,0,0">
                    <w:txbxContent>
                      <w:p w14:paraId="622FE8B3" w14:textId="77777777" w:rsidR="00294FC8" w:rsidRDefault="00106299">
                        <w:pPr>
                          <w:spacing w:after="160" w:line="259" w:lineRule="auto"/>
                          <w:ind w:left="0" w:firstLine="0"/>
                        </w:pPr>
                        <w:r>
                          <w:rPr>
                            <w:b/>
                            <w:w w:val="128"/>
                            <w:sz w:val="16"/>
                          </w:rPr>
                          <w:t>Scoped?</w:t>
                        </w:r>
                      </w:p>
                    </w:txbxContent>
                  </v:textbox>
                </v:rect>
                <v:rect id="Rectangle 3802" o:spid="_x0000_s1689" style="position:absolute;left:1352;top:4810;width:3021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" filled="f" stroked="f">
                  <v:textbox inset="0,0,0,0">
                    <w:txbxContent>
                      <w:p w14:paraId="6C8B7D38" w14:textId="77777777" w:rsidR="00294FC8" w:rsidRDefault="00106299">
                        <w:pPr>
                          <w:spacing w:after="160" w:line="259" w:lineRule="auto"/>
                          <w:ind w:left="0" w:firstLine="0"/>
                        </w:pPr>
                        <w:r>
                          <w:rPr>
                            <w:w w:val="121"/>
                            <w:sz w:val="16"/>
                          </w:rPr>
                          <w:t>Send</w:t>
                        </w:r>
                        <w:r>
                          <w:rPr>
                            <w:spacing w:val="7"/>
                            <w:w w:val="121"/>
                            <w:sz w:val="16"/>
                          </w:rPr>
                          <w:t xml:space="preserve"> </w:t>
                        </w:r>
                        <w:r>
                          <w:rPr>
                            <w:w w:val="121"/>
                            <w:sz w:val="16"/>
                          </w:rPr>
                          <w:t>response</w:t>
                        </w:r>
                        <w:r>
                          <w:rPr>
                            <w:spacing w:val="7"/>
                            <w:w w:val="121"/>
                            <w:sz w:val="16"/>
                          </w:rPr>
                          <w:t xml:space="preserve"> </w:t>
                        </w:r>
                        <w:r>
                          <w:rPr>
                            <w:w w:val="121"/>
                            <w:sz w:val="16"/>
                          </w:rPr>
                          <w:t>with</w:t>
                        </w:r>
                        <w:r>
                          <w:rPr>
                            <w:spacing w:val="7"/>
                            <w:w w:val="121"/>
                            <w:sz w:val="16"/>
                          </w:rPr>
                          <w:t xml:space="preserve"> </w:t>
                        </w:r>
                        <w:r>
                          <w:rPr>
                            <w:w w:val="121"/>
                            <w:sz w:val="16"/>
                          </w:rPr>
                          <w:t>SMP</w:t>
                        </w:r>
                        <w:r>
                          <w:rPr>
                            <w:spacing w:val="7"/>
                            <w:w w:val="121"/>
                            <w:sz w:val="16"/>
                          </w:rPr>
                          <w:t xml:space="preserve"> </w:t>
                        </w:r>
                        <w:r>
                          <w:rPr>
                            <w:w w:val="121"/>
                            <w:sz w:val="16"/>
                          </w:rPr>
                          <w:t>URI</w:t>
                        </w:r>
                        <w:r>
                          <w:rPr>
                            <w:spacing w:val="7"/>
                            <w:w w:val="121"/>
                            <w:sz w:val="16"/>
                          </w:rPr>
                          <w:t xml:space="preserve"> </w:t>
                        </w:r>
                        <w:r>
                          <w:rPr>
                            <w:w w:val="121"/>
                            <w:sz w:val="16"/>
                          </w:rPr>
                          <w:t>to</w:t>
                        </w:r>
                        <w:r>
                          <w:rPr>
                            <w:spacing w:val="7"/>
                            <w:w w:val="121"/>
                            <w:sz w:val="16"/>
                          </w:rPr>
                          <w:t xml:space="preserve"> </w:t>
                        </w:r>
                        <w:r>
                          <w:rPr>
                            <w:w w:val="121"/>
                            <w:sz w:val="16"/>
                          </w:rPr>
                          <w:t>Access</w:t>
                        </w:r>
                        <w:r>
                          <w:rPr>
                            <w:spacing w:val="7"/>
                            <w:w w:val="121"/>
                            <w:sz w:val="16"/>
                          </w:rPr>
                          <w:t xml:space="preserve"> </w:t>
                        </w:r>
                        <w:r>
                          <w:rPr>
                            <w:w w:val="121"/>
                            <w:sz w:val="16"/>
                          </w:rPr>
                          <w:t>Point.</w:t>
                        </w:r>
                      </w:p>
                    </w:txbxContent>
                  </v:textbox>
                </v:rect>
                <v:rect id="Rectangle 3803" o:spid="_x0000_s1690" style="position:absolute;left:41974;top:4810;width:259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" filled="f" stroked="f">
                  <v:textbox inset="0,0,0,0">
                    <w:txbxContent>
                      <w:p w14:paraId="1581F1B6" w14:textId="77777777" w:rsidR="00294FC8" w:rsidRDefault="00106299">
                        <w:pPr>
                          <w:spacing w:after="160" w:line="259" w:lineRule="auto"/>
                          <w:ind w:left="0" w:firstLine="0"/>
                        </w:pPr>
                        <w:r>
                          <w:rPr>
                            <w:w w:val="109"/>
                            <w:sz w:val="16"/>
                          </w:rPr>
                          <w:t>SML</w:t>
                        </w:r>
                      </w:p>
                    </w:txbxContent>
                  </v:textbox>
                </v:rect>
                <v:rect id="Rectangle 3804" o:spid="_x0000_s1691" style="position:absolute;left:51863;top:4810;width:954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" filled="f" stroked="f">
                  <v:textbox inset="0,0,0,0">
                    <w:txbxContent>
                      <w:p w14:paraId="0A895043" w14:textId="77777777" w:rsidR="00294FC8" w:rsidRDefault="00106299">
                        <w:pPr>
                          <w:spacing w:after="160" w:line="259" w:lineRule="auto"/>
                          <w:ind w:left="0" w:firstLine="0"/>
                        </w:pPr>
                        <w:r>
                          <w:rPr>
                            <w:w w:val="121"/>
                            <w:sz w:val="16"/>
                          </w:rPr>
                          <w:t>No</w:t>
                        </w:r>
                        <w:r>
                          <w:rPr>
                            <w:spacing w:val="7"/>
                            <w:w w:val="121"/>
                            <w:sz w:val="16"/>
                          </w:rPr>
                          <w:t xml:space="preserve"> </w:t>
                        </w:r>
                        <w:r>
                          <w:rPr>
                            <w:w w:val="121"/>
                            <w:sz w:val="16"/>
                          </w:rPr>
                          <w:t>(not</w:t>
                        </w:r>
                        <w:r>
                          <w:rPr>
                            <w:spacing w:val="7"/>
                            <w:w w:val="121"/>
                            <w:sz w:val="16"/>
                          </w:rPr>
                          <w:t xml:space="preserve"> </w:t>
                        </w:r>
                        <w:r>
                          <w:rPr>
                            <w:w w:val="121"/>
                            <w:sz w:val="16"/>
                          </w:rPr>
                          <w:t>in</w:t>
                        </w:r>
                        <w:r>
                          <w:rPr>
                            <w:spacing w:val="7"/>
                            <w:w w:val="121"/>
                            <w:sz w:val="16"/>
                          </w:rPr>
                          <w:t xml:space="preserve"> </w:t>
                        </w:r>
                        <w:r>
                          <w:rPr>
                            <w:w w:val="121"/>
                            <w:sz w:val="16"/>
                          </w:rPr>
                          <w:t>this</w:t>
                        </w:r>
                      </w:p>
                    </w:txbxContent>
                  </v:textbox>
                </v:rect>
                <v:rect id="Rectangle 3805" o:spid="_x0000_s1692" style="position:absolute;left:51863;top:6472;width:562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" filled="f" stroked="f">
                  <v:textbox inset="0,0,0,0">
                    <w:txbxContent>
                      <w:p w14:paraId="2973700E" w14:textId="77777777" w:rsidR="00294FC8" w:rsidRDefault="00106299">
                        <w:pPr>
                          <w:spacing w:after="160" w:line="259" w:lineRule="auto"/>
                          <w:ind w:left="0" w:firstLine="0"/>
                        </w:pPr>
                        <w:r>
                          <w:rPr>
                            <w:w w:val="125"/>
                            <w:sz w:val="16"/>
                          </w:rPr>
                          <w:t>feature)</w:t>
                        </w:r>
                      </w:p>
                    </w:txbxContent>
                  </v:textbox>
                </v:rect>
                <v:rect id="Rectangle 3806" o:spid="_x0000_s1693" style="position:absolute;left:1352;top:10136;width:4292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" filled="f" stroked="f">
                  <v:textbox inset="0,0,0,0">
                    <w:txbxContent>
                      <w:p w14:paraId="7A61EC59" w14:textId="77777777" w:rsidR="00294FC8" w:rsidRDefault="00106299">
                        <w:pPr>
                          <w:spacing w:after="160" w:line="259" w:lineRule="auto"/>
                          <w:ind w:left="0" w:firstLine="0"/>
                        </w:pPr>
                        <w:r>
                          <w:rPr>
                            <w:w w:val="123"/>
                            <w:sz w:val="16"/>
                          </w:rPr>
                          <w:t>Create</w:t>
                        </w:r>
                        <w:r>
                          <w:rPr>
                            <w:spacing w:val="7"/>
                            <w:w w:val="123"/>
                            <w:sz w:val="16"/>
                          </w:rPr>
                          <w:t xml:space="preserve"> </w:t>
                        </w:r>
                        <w:r>
                          <w:rPr>
                            <w:w w:val="123"/>
                            <w:sz w:val="16"/>
                          </w:rPr>
                          <w:t>REST</w:t>
                        </w:r>
                        <w:r>
                          <w:rPr>
                            <w:spacing w:val="7"/>
                            <w:w w:val="123"/>
                            <w:sz w:val="16"/>
                          </w:rPr>
                          <w:t xml:space="preserve"> </w:t>
                        </w:r>
                        <w:r>
                          <w:rPr>
                            <w:w w:val="123"/>
                            <w:sz w:val="16"/>
                          </w:rPr>
                          <w:t>query</w:t>
                        </w:r>
                        <w:r>
                          <w:rPr>
                            <w:spacing w:val="7"/>
                            <w:w w:val="123"/>
                            <w:sz w:val="16"/>
                          </w:rPr>
                          <w:t xml:space="preserve"> </w:t>
                        </w:r>
                        <w:r>
                          <w:rPr>
                            <w:w w:val="123"/>
                            <w:sz w:val="16"/>
                          </w:rPr>
                          <w:t>to</w:t>
                        </w:r>
                        <w:r>
                          <w:rPr>
                            <w:spacing w:val="7"/>
                            <w:w w:val="123"/>
                            <w:sz w:val="16"/>
                          </w:rPr>
                          <w:t xml:space="preserve"> </w:t>
                        </w:r>
                        <w:r>
                          <w:rPr>
                            <w:w w:val="123"/>
                            <w:sz w:val="16"/>
                          </w:rPr>
                          <w:t>service</w:t>
                        </w:r>
                        <w:r>
                          <w:rPr>
                            <w:spacing w:val="7"/>
                            <w:w w:val="123"/>
                            <w:sz w:val="16"/>
                          </w:rPr>
                          <w:t xml:space="preserve"> </w:t>
                        </w:r>
                        <w:r>
                          <w:rPr>
                            <w:w w:val="123"/>
                            <w:sz w:val="16"/>
                          </w:rPr>
                          <w:t>provider</w:t>
                        </w:r>
                        <w:r>
                          <w:rPr>
                            <w:spacing w:val="7"/>
                            <w:w w:val="123"/>
                            <w:sz w:val="16"/>
                          </w:rPr>
                          <w:t xml:space="preserve"> </w:t>
                        </w:r>
                        <w:r>
                          <w:rPr>
                            <w:w w:val="123"/>
                            <w:sz w:val="16"/>
                          </w:rPr>
                          <w:t>to</w:t>
                        </w:r>
                        <w:r>
                          <w:rPr>
                            <w:spacing w:val="7"/>
                            <w:w w:val="123"/>
                            <w:sz w:val="16"/>
                          </w:rPr>
                          <w:t xml:space="preserve"> </w:t>
                        </w:r>
                        <w:r>
                          <w:rPr>
                            <w:w w:val="123"/>
                            <w:sz w:val="16"/>
                          </w:rPr>
                          <w:t>obtain</w:t>
                        </w:r>
                        <w:r>
                          <w:rPr>
                            <w:spacing w:val="7"/>
                            <w:w w:val="123"/>
                            <w:sz w:val="16"/>
                          </w:rPr>
                          <w:t xml:space="preserve"> </w:t>
                        </w:r>
                        <w:r>
                          <w:rPr>
                            <w:w w:val="123"/>
                            <w:sz w:val="16"/>
                          </w:rPr>
                          <w:t>buyer’s</w:t>
                        </w:r>
                        <w:r>
                          <w:rPr>
                            <w:spacing w:val="7"/>
                            <w:w w:val="123"/>
                            <w:sz w:val="16"/>
                          </w:rPr>
                          <w:t xml:space="preserve"> </w:t>
                        </w:r>
                        <w:r>
                          <w:rPr>
                            <w:w w:val="123"/>
                            <w:sz w:val="16"/>
                          </w:rPr>
                          <w:t>service</w:t>
                        </w:r>
                      </w:p>
                    </w:txbxContent>
                  </v:textbox>
                </v:rect>
                <v:rect id="Rectangle 3807" o:spid="_x0000_s1694" style="position:absolute;left:1352;top:11798;width:8302;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" filled="f" stroked="f">
                  <v:textbox inset="0,0,0,0">
                    <w:txbxContent>
                      <w:p w14:paraId="5105556B" w14:textId="77777777" w:rsidR="00294FC8" w:rsidRDefault="00106299">
                        <w:pPr>
                          <w:spacing w:after="160" w:line="259" w:lineRule="auto"/>
                          <w:ind w:left="0" w:firstLine="0"/>
                        </w:pPr>
                        <w:r>
                          <w:rPr>
                            <w:w w:val="126"/>
                            <w:sz w:val="16"/>
                          </w:rPr>
                          <w:t>capabilities.</w:t>
                        </w:r>
                      </w:p>
                    </w:txbxContent>
                  </v:textbox>
                </v:rect>
                <v:rect id="Rectangle 3808" o:spid="_x0000_s1695" style="position:absolute;left:41974;top:10136;width:868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" filled="f" stroked="f">
                  <v:textbox inset="0,0,0,0">
                    <w:txbxContent>
                      <w:p w14:paraId="35AD1418"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p>
                    </w:txbxContent>
                  </v:textbox>
                </v:rect>
                <v:rect id="Rectangle 3809" o:spid="_x0000_s1696" style="position:absolute;left:41974;top:11798;width:931;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" filled="f" stroked="f">
                  <v:textbox inset="0,0,0,0">
                    <w:txbxContent>
                      <w:p w14:paraId="363265D8" w14:textId="77777777" w:rsidR="00294FC8" w:rsidRDefault="00106299">
                        <w:pPr>
                          <w:spacing w:after="160" w:line="259" w:lineRule="auto"/>
                          <w:ind w:left="0" w:firstLine="0"/>
                        </w:pPr>
                        <w:r>
                          <w:rPr>
                            <w:w w:val="119"/>
                            <w:sz w:val="16"/>
                          </w:rPr>
                          <w:t>A</w:t>
                        </w:r>
                      </w:p>
                    </w:txbxContent>
                  </v:textbox>
                </v:rect>
                <v:rect id="Rectangle 3810" o:spid="_x0000_s1697" style="position:absolute;left:51863;top:10136;width:238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" filled="f" stroked="f">
                  <v:textbox inset="0,0,0,0">
                    <w:txbxContent>
                      <w:p w14:paraId="4A801555" w14:textId="77777777" w:rsidR="00294FC8" w:rsidRDefault="00106299">
                        <w:pPr>
                          <w:spacing w:after="160" w:line="259" w:lineRule="auto"/>
                          <w:ind w:left="0" w:firstLine="0"/>
                        </w:pPr>
                        <w:r>
                          <w:rPr>
                            <w:w w:val="127"/>
                            <w:sz w:val="16"/>
                          </w:rPr>
                          <w:t>Yes</w:t>
                        </w:r>
                      </w:p>
                    </w:txbxContent>
                  </v:textbox>
                </v:rect>
                <v:rect id="Rectangle 3811" o:spid="_x0000_s1698" style="position:absolute;left:1352;top:15462;width:4537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" filled="f" stroked="f">
                  <v:textbox inset="0,0,0,0">
                    <w:txbxContent>
                      <w:p w14:paraId="79D4B37C" w14:textId="77777777" w:rsidR="00294FC8" w:rsidRDefault="00106299">
                        <w:pPr>
                          <w:spacing w:after="160" w:line="259" w:lineRule="auto"/>
                          <w:ind w:left="0" w:firstLine="0"/>
                        </w:pPr>
                        <w:r>
                          <w:rPr>
                            <w:w w:val="123"/>
                            <w:sz w:val="16"/>
                          </w:rPr>
                          <w:t>Send</w:t>
                        </w:r>
                        <w:r>
                          <w:rPr>
                            <w:spacing w:val="7"/>
                            <w:w w:val="123"/>
                            <w:sz w:val="16"/>
                          </w:rPr>
                          <w:t xml:space="preserve"> </w:t>
                        </w:r>
                        <w:r>
                          <w:rPr>
                            <w:w w:val="123"/>
                            <w:sz w:val="16"/>
                          </w:rPr>
                          <w:t>REST</w:t>
                        </w:r>
                        <w:r>
                          <w:rPr>
                            <w:spacing w:val="7"/>
                            <w:w w:val="123"/>
                            <w:sz w:val="16"/>
                          </w:rPr>
                          <w:t xml:space="preserve"> </w:t>
                        </w:r>
                        <w:r>
                          <w:rPr>
                            <w:w w:val="123"/>
                            <w:sz w:val="16"/>
                          </w:rPr>
                          <w:t>query</w:t>
                        </w:r>
                        <w:r>
                          <w:rPr>
                            <w:spacing w:val="7"/>
                            <w:w w:val="123"/>
                            <w:sz w:val="16"/>
                          </w:rPr>
                          <w:t xml:space="preserve"> </w:t>
                        </w:r>
                        <w:r>
                          <w:rPr>
                            <w:w w:val="123"/>
                            <w:sz w:val="16"/>
                          </w:rPr>
                          <w:t>to</w:t>
                        </w:r>
                        <w:r>
                          <w:rPr>
                            <w:spacing w:val="7"/>
                            <w:w w:val="123"/>
                            <w:sz w:val="16"/>
                          </w:rPr>
                          <w:t xml:space="preserve"> </w:t>
                        </w:r>
                        <w:r>
                          <w:rPr>
                            <w:w w:val="123"/>
                            <w:sz w:val="16"/>
                          </w:rPr>
                          <w:t>service</w:t>
                        </w:r>
                        <w:r>
                          <w:rPr>
                            <w:spacing w:val="7"/>
                            <w:w w:val="123"/>
                            <w:sz w:val="16"/>
                          </w:rPr>
                          <w:t xml:space="preserve"> </w:t>
                        </w:r>
                        <w:r>
                          <w:rPr>
                            <w:w w:val="123"/>
                            <w:sz w:val="16"/>
                          </w:rPr>
                          <w:t>provider</w:t>
                        </w:r>
                        <w:r>
                          <w:rPr>
                            <w:spacing w:val="7"/>
                            <w:w w:val="123"/>
                            <w:sz w:val="16"/>
                          </w:rPr>
                          <w:t xml:space="preserve"> </w:t>
                        </w:r>
                        <w:r>
                          <w:rPr>
                            <w:w w:val="123"/>
                            <w:sz w:val="16"/>
                          </w:rPr>
                          <w:t>to</w:t>
                        </w:r>
                        <w:r>
                          <w:rPr>
                            <w:spacing w:val="7"/>
                            <w:w w:val="123"/>
                            <w:sz w:val="16"/>
                          </w:rPr>
                          <w:t xml:space="preserve"> </w:t>
                        </w:r>
                        <w:r>
                          <w:rPr>
                            <w:w w:val="123"/>
                            <w:sz w:val="16"/>
                          </w:rPr>
                          <w:t>obtain</w:t>
                        </w:r>
                        <w:r>
                          <w:rPr>
                            <w:spacing w:val="7"/>
                            <w:w w:val="123"/>
                            <w:sz w:val="16"/>
                          </w:rPr>
                          <w:t xml:space="preserve"> </w:t>
                        </w:r>
                        <w:r>
                          <w:rPr>
                            <w:w w:val="123"/>
                            <w:sz w:val="16"/>
                          </w:rPr>
                          <w:t>participant’s</w:t>
                        </w:r>
                        <w:r>
                          <w:rPr>
                            <w:spacing w:val="7"/>
                            <w:w w:val="123"/>
                            <w:sz w:val="16"/>
                          </w:rPr>
                          <w:t xml:space="preserve"> </w:t>
                        </w:r>
                        <w:r>
                          <w:rPr>
                            <w:w w:val="123"/>
                            <w:sz w:val="16"/>
                          </w:rPr>
                          <w:t>service</w:t>
                        </w:r>
                      </w:p>
                    </w:txbxContent>
                  </v:textbox>
                </v:rect>
                <v:rect id="Rectangle 3812" o:spid="_x0000_s1699" style="position:absolute;left:1352;top:17124;width:8302;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" filled="f" stroked="f">
                  <v:textbox inset="0,0,0,0">
                    <w:txbxContent>
                      <w:p w14:paraId="62D23533" w14:textId="77777777" w:rsidR="00294FC8" w:rsidRDefault="00106299">
                        <w:pPr>
                          <w:spacing w:after="160" w:line="259" w:lineRule="auto"/>
                          <w:ind w:left="0" w:firstLine="0"/>
                        </w:pPr>
                        <w:r>
                          <w:rPr>
                            <w:w w:val="126"/>
                            <w:sz w:val="16"/>
                          </w:rPr>
                          <w:t>capabilities.</w:t>
                        </w:r>
                      </w:p>
                    </w:txbxContent>
                  </v:textbox>
                </v:rect>
                <v:rect id="Rectangle 3813" o:spid="_x0000_s1700" style="position:absolute;left:41974;top:15462;width:868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" filled="f" stroked="f">
                  <v:textbox inset="0,0,0,0">
                    <w:txbxContent>
                      <w:p w14:paraId="5213AC4C"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p>
                    </w:txbxContent>
                  </v:textbox>
                </v:rect>
                <v:rect id="Rectangle 3814" o:spid="_x0000_s1701" style="position:absolute;left:41974;top:17124;width:931;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" filled="f" stroked="f">
                  <v:textbox inset="0,0,0,0">
                    <w:txbxContent>
                      <w:p w14:paraId="5B11584A" w14:textId="77777777" w:rsidR="00294FC8" w:rsidRDefault="00106299">
                        <w:pPr>
                          <w:spacing w:after="160" w:line="259" w:lineRule="auto"/>
                          <w:ind w:left="0" w:firstLine="0"/>
                        </w:pPr>
                        <w:r>
                          <w:rPr>
                            <w:w w:val="119"/>
                            <w:sz w:val="16"/>
                          </w:rPr>
                          <w:t>A</w:t>
                        </w:r>
                      </w:p>
                    </w:txbxContent>
                  </v:textbox>
                </v:rect>
                <v:rect id="Rectangle 3815" o:spid="_x0000_s1702" style="position:absolute;left:51863;top:15462;width:238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" filled="f" stroked="f">
                  <v:textbox inset="0,0,0,0">
                    <w:txbxContent>
                      <w:p w14:paraId="76E2D4F2" w14:textId="77777777" w:rsidR="00294FC8" w:rsidRDefault="00106299">
                        <w:pPr>
                          <w:spacing w:after="160" w:line="259" w:lineRule="auto"/>
                          <w:ind w:left="0" w:firstLine="0"/>
                        </w:pPr>
                        <w:r>
                          <w:rPr>
                            <w:w w:val="127"/>
                            <w:sz w:val="16"/>
                          </w:rPr>
                          <w:t>Yes</w:t>
                        </w:r>
                      </w:p>
                    </w:txbxContent>
                  </v:textbox>
                </v:rect>
                <v:rect id="Rectangle 3816" o:spid="_x0000_s1703" style="position:absolute;left:1352;top:20787;width:48882;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4gxQAAAN0AAAAPAAAAZHJzL2Rvd25yZXYueG1sRI9Pi8Iw&#10;FMTvgt8hPMGbpipI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BreN4gxQAAAN0AAAAP&#10;AAAAAAAAAAAAAAAAAAcCAABkcnMvZG93bnJldi54bWxQSwUGAAAAAAMAAwC3AAAA+QIAAAAA&#10;" filled="f" stroked="f">
                  <v:textbox inset="0,0,0,0">
                    <w:txbxContent>
                      <w:p w14:paraId="44FC4C0B" w14:textId="77777777" w:rsidR="00294FC8" w:rsidRDefault="00106299">
                        <w:pPr>
                          <w:spacing w:after="160" w:line="259" w:lineRule="auto"/>
                          <w:ind w:left="0" w:firstLine="0"/>
                        </w:pPr>
                        <w:r>
                          <w:rPr>
                            <w:w w:val="125"/>
                            <w:sz w:val="16"/>
                          </w:rPr>
                          <w:t>Receive</w:t>
                        </w:r>
                        <w:r>
                          <w:rPr>
                            <w:spacing w:val="7"/>
                            <w:w w:val="125"/>
                            <w:sz w:val="16"/>
                          </w:rPr>
                          <w:t xml:space="preserve"> </w:t>
                        </w:r>
                        <w:r>
                          <w:rPr>
                            <w:w w:val="125"/>
                            <w:sz w:val="16"/>
                          </w:rPr>
                          <w:t>query</w:t>
                        </w:r>
                        <w:r>
                          <w:rPr>
                            <w:spacing w:val="7"/>
                            <w:w w:val="125"/>
                            <w:sz w:val="16"/>
                          </w:rPr>
                          <w:t xml:space="preserve"> </w:t>
                        </w:r>
                        <w:r>
                          <w:rPr>
                            <w:w w:val="125"/>
                            <w:sz w:val="16"/>
                          </w:rPr>
                          <w:t>and</w:t>
                        </w:r>
                        <w:r>
                          <w:rPr>
                            <w:spacing w:val="7"/>
                            <w:w w:val="125"/>
                            <w:sz w:val="16"/>
                          </w:rPr>
                          <w:t xml:space="preserve"> </w:t>
                        </w:r>
                        <w:r>
                          <w:rPr>
                            <w:w w:val="125"/>
                            <w:sz w:val="16"/>
                          </w:rPr>
                          <w:t>send</w:t>
                        </w:r>
                        <w:r>
                          <w:rPr>
                            <w:spacing w:val="7"/>
                            <w:w w:val="125"/>
                            <w:sz w:val="16"/>
                          </w:rPr>
                          <w:t xml:space="preserve"> </w:t>
                        </w:r>
                        <w:r>
                          <w:rPr>
                            <w:w w:val="125"/>
                            <w:sz w:val="16"/>
                          </w:rPr>
                          <w:t>response</w:t>
                        </w:r>
                        <w:r>
                          <w:rPr>
                            <w:spacing w:val="7"/>
                            <w:w w:val="125"/>
                            <w:sz w:val="16"/>
                          </w:rPr>
                          <w:t xml:space="preserve"> </w:t>
                        </w:r>
                        <w:r>
                          <w:rPr>
                            <w:w w:val="125"/>
                            <w:sz w:val="16"/>
                          </w:rPr>
                          <w:t>with</w:t>
                        </w:r>
                        <w:r>
                          <w:rPr>
                            <w:spacing w:val="7"/>
                            <w:w w:val="125"/>
                            <w:sz w:val="16"/>
                          </w:rPr>
                          <w:t xml:space="preserve"> </w:t>
                        </w:r>
                        <w:r>
                          <w:rPr>
                            <w:w w:val="125"/>
                            <w:sz w:val="16"/>
                          </w:rPr>
                          <w:t>Sellers</w:t>
                        </w:r>
                        <w:r>
                          <w:rPr>
                            <w:spacing w:val="7"/>
                            <w:w w:val="125"/>
                            <w:sz w:val="16"/>
                          </w:rPr>
                          <w:t xml:space="preserve"> </w:t>
                        </w:r>
                        <w:r>
                          <w:rPr>
                            <w:w w:val="125"/>
                            <w:sz w:val="16"/>
                          </w:rPr>
                          <w:t>Capabilities</w:t>
                        </w:r>
                        <w:r>
                          <w:rPr>
                            <w:spacing w:val="7"/>
                            <w:w w:val="125"/>
                            <w:sz w:val="16"/>
                          </w:rPr>
                          <w:t xml:space="preserve"> </w:t>
                        </w:r>
                        <w:r>
                          <w:rPr>
                            <w:w w:val="125"/>
                            <w:sz w:val="16"/>
                          </w:rPr>
                          <w:t>and</w:t>
                        </w:r>
                        <w:r>
                          <w:rPr>
                            <w:spacing w:val="7"/>
                            <w:w w:val="125"/>
                            <w:sz w:val="16"/>
                          </w:rPr>
                          <w:t xml:space="preserve"> </w:t>
                        </w:r>
                        <w:r>
                          <w:rPr>
                            <w:w w:val="125"/>
                            <w:sz w:val="16"/>
                          </w:rPr>
                          <w:t>route</w:t>
                        </w:r>
                        <w:r>
                          <w:rPr>
                            <w:spacing w:val="7"/>
                            <w:w w:val="125"/>
                            <w:sz w:val="16"/>
                          </w:rPr>
                          <w:t xml:space="preserve"> </w:t>
                        </w:r>
                        <w:r>
                          <w:rPr>
                            <w:w w:val="125"/>
                            <w:sz w:val="16"/>
                          </w:rPr>
                          <w:t>to</w:t>
                        </w:r>
                      </w:p>
                    </w:txbxContent>
                  </v:textbox>
                </v:rect>
                <v:rect id="Rectangle 3817" o:spid="_x0000_s1704" style="position:absolute;left:1352;top:22450;width:651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" filled="f" stroked="f">
                  <v:textbox inset="0,0,0,0">
                    <w:txbxContent>
                      <w:p w14:paraId="3A225F88" w14:textId="77777777" w:rsidR="00294FC8" w:rsidRDefault="00106299">
                        <w:pPr>
                          <w:spacing w:after="160" w:line="259" w:lineRule="auto"/>
                          <w:ind w:left="0" w:firstLine="0"/>
                        </w:pPr>
                        <w:r>
                          <w:rPr>
                            <w:w w:val="121"/>
                            <w:sz w:val="16"/>
                          </w:rPr>
                          <w:t>endpoint.</w:t>
                        </w:r>
                      </w:p>
                    </w:txbxContent>
                  </v:textbox>
                </v:rect>
                <v:rect id="Rectangle 3818" o:spid="_x0000_s1705" style="position:absolute;left:41974;top:20787;width:279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" filled="f" stroked="f">
                  <v:textbox inset="0,0,0,0">
                    <w:txbxContent>
                      <w:p w14:paraId="4CCAB462" w14:textId="77777777" w:rsidR="00294FC8" w:rsidRDefault="00106299">
                        <w:pPr>
                          <w:spacing w:after="160" w:line="259" w:lineRule="auto"/>
                          <w:ind w:left="0" w:firstLine="0"/>
                        </w:pPr>
                        <w:r>
                          <w:rPr>
                            <w:w w:val="112"/>
                            <w:sz w:val="16"/>
                          </w:rPr>
                          <w:t>SMP</w:t>
                        </w:r>
                      </w:p>
                    </w:txbxContent>
                  </v:textbox>
                </v:rect>
                <v:rect id="Rectangle 3819" o:spid="_x0000_s1706" style="position:absolute;left:51863;top:20787;width:185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0pSxQAAAN0AAAAPAAAAZHJzL2Rvd25yZXYueG1sRI9Ba8JA&#10;FITvQv/D8gredGMF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Aa50pSxQAAAN0AAAAP&#10;AAAAAAAAAAAAAAAAAAcCAABkcnMvZG93bnJldi54bWxQSwUGAAAAAAMAAwC3AAAA+QIAAAAA&#10;" filled="f" stroked="f">
                  <v:textbox inset="0,0,0,0">
                    <w:txbxContent>
                      <w:p w14:paraId="49D30A76" w14:textId="77777777" w:rsidR="00294FC8" w:rsidRDefault="00106299">
                        <w:pPr>
                          <w:spacing w:after="160" w:line="259" w:lineRule="auto"/>
                          <w:ind w:left="0" w:firstLine="0"/>
                        </w:pPr>
                        <w:r>
                          <w:rPr>
                            <w:w w:val="115"/>
                            <w:sz w:val="16"/>
                          </w:rPr>
                          <w:t>No</w:t>
                        </w:r>
                      </w:p>
                    </w:txbxContent>
                  </v:textbox>
                </v:rect>
                <v:rect id="Rectangle 3820" o:spid="_x0000_s1707" style="position:absolute;left:1352;top:26113;width:3764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SlywgAAAN0AAAAPAAAAZHJzL2Rvd25yZXYueG1sRE9Ni8Iw&#10;EL0L/ocwwt40VUF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BFsSlywgAAAN0AAAAPAAAA&#10;AAAAAAAAAAAAAAcCAABkcnMvZG93bnJldi54bWxQSwUGAAAAAAMAAwC3AAAA9gIAAAAA&#10;" filled="f" stroked="f">
                  <v:textbox inset="0,0,0,0">
                    <w:txbxContent>
                      <w:p w14:paraId="3A501EBC" w14:textId="77777777" w:rsidR="00294FC8" w:rsidRDefault="00106299">
                        <w:pPr>
                          <w:spacing w:after="160" w:line="259" w:lineRule="auto"/>
                          <w:ind w:left="0" w:firstLine="0"/>
                        </w:pPr>
                        <w:r>
                          <w:rPr>
                            <w:w w:val="125"/>
                            <w:sz w:val="16"/>
                          </w:rPr>
                          <w:t>Receive</w:t>
                        </w:r>
                        <w:r>
                          <w:rPr>
                            <w:spacing w:val="7"/>
                            <w:w w:val="125"/>
                            <w:sz w:val="16"/>
                          </w:rPr>
                          <w:t xml:space="preserve"> </w:t>
                        </w:r>
                        <w:r>
                          <w:rPr>
                            <w:w w:val="125"/>
                            <w:sz w:val="16"/>
                          </w:rPr>
                          <w:t>response</w:t>
                        </w:r>
                        <w:r>
                          <w:rPr>
                            <w:spacing w:val="7"/>
                            <w:w w:val="125"/>
                            <w:sz w:val="16"/>
                          </w:rPr>
                          <w:t xml:space="preserve"> </w:t>
                        </w:r>
                        <w:r>
                          <w:rPr>
                            <w:w w:val="125"/>
                            <w:sz w:val="16"/>
                          </w:rPr>
                          <w:t>to</w:t>
                        </w:r>
                        <w:r>
                          <w:rPr>
                            <w:spacing w:val="7"/>
                            <w:w w:val="125"/>
                            <w:sz w:val="16"/>
                          </w:rPr>
                          <w:t xml:space="preserve"> </w:t>
                        </w:r>
                        <w:r>
                          <w:rPr>
                            <w:w w:val="125"/>
                            <w:sz w:val="16"/>
                          </w:rPr>
                          <w:t>query</w:t>
                        </w:r>
                        <w:r>
                          <w:rPr>
                            <w:spacing w:val="7"/>
                            <w:w w:val="125"/>
                            <w:sz w:val="16"/>
                          </w:rPr>
                          <w:t xml:space="preserve"> </w:t>
                        </w:r>
                        <w:r>
                          <w:rPr>
                            <w:w w:val="125"/>
                            <w:sz w:val="16"/>
                          </w:rPr>
                          <w:t>of</w:t>
                        </w:r>
                        <w:r>
                          <w:rPr>
                            <w:spacing w:val="7"/>
                            <w:w w:val="125"/>
                            <w:sz w:val="16"/>
                          </w:rPr>
                          <w:t xml:space="preserve"> </w:t>
                        </w:r>
                        <w:r>
                          <w:rPr>
                            <w:w w:val="125"/>
                            <w:sz w:val="16"/>
                          </w:rPr>
                          <w:t>participant’s</w:t>
                        </w:r>
                        <w:r>
                          <w:rPr>
                            <w:spacing w:val="7"/>
                            <w:w w:val="125"/>
                            <w:sz w:val="16"/>
                          </w:rPr>
                          <w:t xml:space="preserve"> </w:t>
                        </w:r>
                        <w:r>
                          <w:rPr>
                            <w:w w:val="125"/>
                            <w:sz w:val="16"/>
                          </w:rPr>
                          <w:t>capabilities.</w:t>
                        </w:r>
                      </w:p>
                    </w:txbxContent>
                  </v:textbox>
                </v:rect>
                <v:rect id="Rectangle 3821" o:spid="_x0000_s1708" style="position:absolute;left:41974;top:26113;width:868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" filled="f" stroked="f">
                  <v:textbox inset="0,0,0,0">
                    <w:txbxContent>
                      <w:p w14:paraId="5FC59994"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p>
                    </w:txbxContent>
                  </v:textbox>
                </v:rect>
                <v:rect id="Rectangle 3822" o:spid="_x0000_s1709" style="position:absolute;left:41974;top:27776;width:931;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" filled="f" stroked="f">
                  <v:textbox inset="0,0,0,0">
                    <w:txbxContent>
                      <w:p w14:paraId="64B13B9A" w14:textId="77777777" w:rsidR="00294FC8" w:rsidRDefault="00106299">
                        <w:pPr>
                          <w:spacing w:after="160" w:line="259" w:lineRule="auto"/>
                          <w:ind w:left="0" w:firstLine="0"/>
                        </w:pPr>
                        <w:r>
                          <w:rPr>
                            <w:w w:val="119"/>
                            <w:sz w:val="16"/>
                          </w:rPr>
                          <w:t>A</w:t>
                        </w:r>
                      </w:p>
                    </w:txbxContent>
                  </v:textbox>
                </v:rect>
                <v:rect id="Rectangle 3823" o:spid="_x0000_s1710" style="position:absolute;left:51863;top:26113;width:238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" filled="f" stroked="f">
                  <v:textbox inset="0,0,0,0">
                    <w:txbxContent>
                      <w:p w14:paraId="39169CF3" w14:textId="77777777" w:rsidR="00294FC8" w:rsidRDefault="00106299">
                        <w:pPr>
                          <w:spacing w:after="160" w:line="259" w:lineRule="auto"/>
                          <w:ind w:left="0" w:firstLine="0"/>
                        </w:pPr>
                        <w:r>
                          <w:rPr>
                            <w:w w:val="127"/>
                            <w:sz w:val="16"/>
                          </w:rPr>
                          <w:t>Yes</w:t>
                        </w:r>
                      </w:p>
                    </w:txbxContent>
                  </v:textbox>
                </v:rect>
                <w10:anchorlock/>
              </v:group>
            </w:pict>
          </mc:Fallback>
        </mc:AlternateContent>
      </w:r>
    </w:p>
    <w:p w14:paraId="19C88DC4" w14:textId="77777777" w:rsidR="00294FC8" w:rsidRDefault="00106299">
      <w:pPr>
        <w:pStyle w:val="Heading2"/>
        <w:spacing w:after="172"/>
        <w:ind w:left="-5"/>
      </w:pPr>
      <w:r>
        <w:rPr>
          <w:sz w:val="22"/>
        </w:rPr>
        <w:t>14.0.3 Delivery - AS4 Message Exchange</w:t>
      </w:r>
    </w:p>
    <w:p w14:paraId="3DF350C6" w14:textId="77777777" w:rsidR="00294FC8" w:rsidRDefault="00106299">
      <w:pPr>
        <w:ind w:left="197" w:right="6"/>
      </w:pPr>
      <w:r>
        <w:t>1. Feature – An invoice with a semantically correct format is delivered using AS4 protocol.</w:t>
      </w:r>
    </w:p>
    <w:p w14:paraId="3A6E9B17" w14:textId="77777777" w:rsidR="00294FC8" w:rsidRDefault="00106299">
      <w:pPr>
        <w:spacing w:after="1601" w:line="259" w:lineRule="auto"/>
        <w:ind w:left="0" w:right="-7" w:firstLine="0"/>
      </w:pPr>
      <w:r>
        <w:rPr>
          <w:noProof/>
          <w:sz w:val="22"/>
        </w:rPr>
        <w:lastRenderedPageBreak/>
        <mc:AlternateContent>
          <mc:Choice Requires="wpg">
            <w:drawing>
              <wp:inline distT="0" distB="0" distL="0" distR="0" wp14:anchorId="7328C8A3" wp14:editId="7EA5FEA3">
                <wp:extent cx="6422181" cy="2502149"/>
                <wp:effectExtent l="0" t="0" r="0" b="0"/>
                <wp:docPr id="33240" name="Group 33240"/>
                <wp:cNvGraphicFramePr/>
                <a:graphic xmlns:a="http://schemas.openxmlformats.org/drawingml/2006/main">
                  <a:graphicData uri="http://schemas.microsoft.com/office/word/2010/wordprocessingGroup">
                    <wpg:wgp>
                      <wpg:cNvGrpSpPr/>
                      <wpg:grpSpPr>
                        <a:xfrm>
                          <a:off x="0" y="0"/>
                          <a:ext cx="6422181" cy="2502149"/>
                          <a:chOff x="0" y="0"/>
                          <a:chExt cx="6422181" cy="2502149"/>
                        </a:xfrm>
                      </wpg:grpSpPr>
                      <wps:wsp>
                        <wps:cNvPr id="39042" name="Shape 39042"/>
                        <wps:cNvSpPr/>
                        <wps:spPr>
                          <a:xfrm>
                            <a:off x="5407" y="366366"/>
                            <a:ext cx="4648052" cy="9144"/>
                          </a:xfrm>
                          <a:custGeom>
                            <a:avLst/>
                            <a:gdLst/>
                            <a:ahLst/>
                            <a:cxnLst/>
                            <a:rect l="0" t="0" r="0" b="0"/>
                            <a:pathLst>
                              <a:path w="4648052" h="9144">
                                <a:moveTo>
                                  <a:pt x="0" y="0"/>
                                </a:moveTo>
                                <a:lnTo>
                                  <a:pt x="4648052" y="0"/>
                                </a:lnTo>
                                <a:lnTo>
                                  <a:pt x="464805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043" name="Shape 39043"/>
                        <wps:cNvSpPr/>
                        <wps:spPr>
                          <a:xfrm>
                            <a:off x="4653459" y="366366"/>
                            <a:ext cx="951855" cy="9144"/>
                          </a:xfrm>
                          <a:custGeom>
                            <a:avLst/>
                            <a:gdLst/>
                            <a:ahLst/>
                            <a:cxnLst/>
                            <a:rect l="0" t="0" r="0" b="0"/>
                            <a:pathLst>
                              <a:path w="951855" h="9144">
                                <a:moveTo>
                                  <a:pt x="0" y="0"/>
                                </a:moveTo>
                                <a:lnTo>
                                  <a:pt x="951855" y="0"/>
                                </a:lnTo>
                                <a:lnTo>
                                  <a:pt x="951855"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044" name="Shape 39044"/>
                        <wps:cNvSpPr/>
                        <wps:spPr>
                          <a:xfrm>
                            <a:off x="5605314" y="366366"/>
                            <a:ext cx="811461" cy="9144"/>
                          </a:xfrm>
                          <a:custGeom>
                            <a:avLst/>
                            <a:gdLst/>
                            <a:ahLst/>
                            <a:cxnLst/>
                            <a:rect l="0" t="0" r="0" b="0"/>
                            <a:pathLst>
                              <a:path w="811461" h="9144">
                                <a:moveTo>
                                  <a:pt x="0" y="0"/>
                                </a:moveTo>
                                <a:lnTo>
                                  <a:pt x="811461" y="0"/>
                                </a:lnTo>
                                <a:lnTo>
                                  <a:pt x="81146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045" name="Shape 39045"/>
                        <wps:cNvSpPr/>
                        <wps:spPr>
                          <a:xfrm>
                            <a:off x="5407" y="898972"/>
                            <a:ext cx="4648052" cy="9144"/>
                          </a:xfrm>
                          <a:custGeom>
                            <a:avLst/>
                            <a:gdLst/>
                            <a:ahLst/>
                            <a:cxnLst/>
                            <a:rect l="0" t="0" r="0" b="0"/>
                            <a:pathLst>
                              <a:path w="4648052" h="9144">
                                <a:moveTo>
                                  <a:pt x="0" y="0"/>
                                </a:moveTo>
                                <a:lnTo>
                                  <a:pt x="4648052" y="0"/>
                                </a:lnTo>
                                <a:lnTo>
                                  <a:pt x="464805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046" name="Shape 39046"/>
                        <wps:cNvSpPr/>
                        <wps:spPr>
                          <a:xfrm>
                            <a:off x="4653459" y="898972"/>
                            <a:ext cx="951855" cy="9144"/>
                          </a:xfrm>
                          <a:custGeom>
                            <a:avLst/>
                            <a:gdLst/>
                            <a:ahLst/>
                            <a:cxnLst/>
                            <a:rect l="0" t="0" r="0" b="0"/>
                            <a:pathLst>
                              <a:path w="951855" h="9144">
                                <a:moveTo>
                                  <a:pt x="0" y="0"/>
                                </a:moveTo>
                                <a:lnTo>
                                  <a:pt x="951855" y="0"/>
                                </a:lnTo>
                                <a:lnTo>
                                  <a:pt x="951855"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047" name="Shape 39047"/>
                        <wps:cNvSpPr/>
                        <wps:spPr>
                          <a:xfrm>
                            <a:off x="5605314" y="898972"/>
                            <a:ext cx="811461" cy="9144"/>
                          </a:xfrm>
                          <a:custGeom>
                            <a:avLst/>
                            <a:gdLst/>
                            <a:ahLst/>
                            <a:cxnLst/>
                            <a:rect l="0" t="0" r="0" b="0"/>
                            <a:pathLst>
                              <a:path w="811461" h="9144">
                                <a:moveTo>
                                  <a:pt x="0" y="0"/>
                                </a:moveTo>
                                <a:lnTo>
                                  <a:pt x="811461" y="0"/>
                                </a:lnTo>
                                <a:lnTo>
                                  <a:pt x="81146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048" name="Shape 39048"/>
                        <wps:cNvSpPr/>
                        <wps:spPr>
                          <a:xfrm>
                            <a:off x="5407" y="1431529"/>
                            <a:ext cx="4648052" cy="9144"/>
                          </a:xfrm>
                          <a:custGeom>
                            <a:avLst/>
                            <a:gdLst/>
                            <a:ahLst/>
                            <a:cxnLst/>
                            <a:rect l="0" t="0" r="0" b="0"/>
                            <a:pathLst>
                              <a:path w="4648052" h="9144">
                                <a:moveTo>
                                  <a:pt x="0" y="0"/>
                                </a:moveTo>
                                <a:lnTo>
                                  <a:pt x="4648052" y="0"/>
                                </a:lnTo>
                                <a:lnTo>
                                  <a:pt x="464805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049" name="Shape 39049"/>
                        <wps:cNvSpPr/>
                        <wps:spPr>
                          <a:xfrm>
                            <a:off x="4653459" y="1431529"/>
                            <a:ext cx="951855" cy="9144"/>
                          </a:xfrm>
                          <a:custGeom>
                            <a:avLst/>
                            <a:gdLst/>
                            <a:ahLst/>
                            <a:cxnLst/>
                            <a:rect l="0" t="0" r="0" b="0"/>
                            <a:pathLst>
                              <a:path w="951855" h="9144">
                                <a:moveTo>
                                  <a:pt x="0" y="0"/>
                                </a:moveTo>
                                <a:lnTo>
                                  <a:pt x="951855" y="0"/>
                                </a:lnTo>
                                <a:lnTo>
                                  <a:pt x="951855"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050" name="Shape 39050"/>
                        <wps:cNvSpPr/>
                        <wps:spPr>
                          <a:xfrm>
                            <a:off x="5605314" y="1431529"/>
                            <a:ext cx="811461" cy="9144"/>
                          </a:xfrm>
                          <a:custGeom>
                            <a:avLst/>
                            <a:gdLst/>
                            <a:ahLst/>
                            <a:cxnLst/>
                            <a:rect l="0" t="0" r="0" b="0"/>
                            <a:pathLst>
                              <a:path w="811461" h="9144">
                                <a:moveTo>
                                  <a:pt x="0" y="0"/>
                                </a:moveTo>
                                <a:lnTo>
                                  <a:pt x="811461" y="0"/>
                                </a:lnTo>
                                <a:lnTo>
                                  <a:pt x="81146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051" name="Shape 39051"/>
                        <wps:cNvSpPr/>
                        <wps:spPr>
                          <a:xfrm>
                            <a:off x="5407" y="1964135"/>
                            <a:ext cx="4648052" cy="9144"/>
                          </a:xfrm>
                          <a:custGeom>
                            <a:avLst/>
                            <a:gdLst/>
                            <a:ahLst/>
                            <a:cxnLst/>
                            <a:rect l="0" t="0" r="0" b="0"/>
                            <a:pathLst>
                              <a:path w="4648052" h="9144">
                                <a:moveTo>
                                  <a:pt x="0" y="0"/>
                                </a:moveTo>
                                <a:lnTo>
                                  <a:pt x="4648052" y="0"/>
                                </a:lnTo>
                                <a:lnTo>
                                  <a:pt x="4648052"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052" name="Shape 39052"/>
                        <wps:cNvSpPr/>
                        <wps:spPr>
                          <a:xfrm>
                            <a:off x="4653459" y="1964135"/>
                            <a:ext cx="951855" cy="9144"/>
                          </a:xfrm>
                          <a:custGeom>
                            <a:avLst/>
                            <a:gdLst/>
                            <a:ahLst/>
                            <a:cxnLst/>
                            <a:rect l="0" t="0" r="0" b="0"/>
                            <a:pathLst>
                              <a:path w="951855" h="9144">
                                <a:moveTo>
                                  <a:pt x="0" y="0"/>
                                </a:moveTo>
                                <a:lnTo>
                                  <a:pt x="951855" y="0"/>
                                </a:lnTo>
                                <a:lnTo>
                                  <a:pt x="951855"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053" name="Shape 39053"/>
                        <wps:cNvSpPr/>
                        <wps:spPr>
                          <a:xfrm>
                            <a:off x="5605314" y="1964135"/>
                            <a:ext cx="811461" cy="9144"/>
                          </a:xfrm>
                          <a:custGeom>
                            <a:avLst/>
                            <a:gdLst/>
                            <a:ahLst/>
                            <a:cxnLst/>
                            <a:rect l="0" t="0" r="0" b="0"/>
                            <a:pathLst>
                              <a:path w="811461" h="9144">
                                <a:moveTo>
                                  <a:pt x="0" y="0"/>
                                </a:moveTo>
                                <a:lnTo>
                                  <a:pt x="811461" y="0"/>
                                </a:lnTo>
                                <a:lnTo>
                                  <a:pt x="811461"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855" name="Shape 3855"/>
                        <wps:cNvSpPr/>
                        <wps:spPr>
                          <a:xfrm>
                            <a:off x="0" y="0"/>
                            <a:ext cx="3211091" cy="2502149"/>
                          </a:xfrm>
                          <a:custGeom>
                            <a:avLst/>
                            <a:gdLst/>
                            <a:ahLst/>
                            <a:cxnLst/>
                            <a:rect l="0" t="0" r="0" b="0"/>
                            <a:pathLst>
                              <a:path w="3211091" h="2502149">
                                <a:moveTo>
                                  <a:pt x="16222" y="0"/>
                                </a:moveTo>
                                <a:lnTo>
                                  <a:pt x="3211091" y="0"/>
                                </a:lnTo>
                                <a:lnTo>
                                  <a:pt x="3211091" y="5407"/>
                                </a:lnTo>
                                <a:lnTo>
                                  <a:pt x="16222" y="5407"/>
                                </a:lnTo>
                                <a:cubicBezTo>
                                  <a:pt x="10269" y="5407"/>
                                  <a:pt x="5407" y="10269"/>
                                  <a:pt x="5407" y="16223"/>
                                </a:cubicBezTo>
                                <a:lnTo>
                                  <a:pt x="5407" y="2485926"/>
                                </a:lnTo>
                                <a:cubicBezTo>
                                  <a:pt x="5407" y="2491880"/>
                                  <a:pt x="10269" y="2496742"/>
                                  <a:pt x="16222" y="2496742"/>
                                </a:cubicBezTo>
                                <a:lnTo>
                                  <a:pt x="3211091" y="2496742"/>
                                </a:lnTo>
                                <a:lnTo>
                                  <a:pt x="3211091" y="2502149"/>
                                </a:lnTo>
                                <a:lnTo>
                                  <a:pt x="16222" y="2502149"/>
                                </a:lnTo>
                                <a:cubicBezTo>
                                  <a:pt x="7293" y="2502149"/>
                                  <a:pt x="0" y="2494857"/>
                                  <a:pt x="0" y="2485926"/>
                                </a:cubicBezTo>
                                <a:lnTo>
                                  <a:pt x="0" y="16223"/>
                                </a:lnTo>
                                <a:cubicBezTo>
                                  <a:pt x="0" y="7245"/>
                                  <a:pt x="7293" y="0"/>
                                  <a:pt x="16222" y="0"/>
                                </a:cubicBez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3856" name="Shape 3856"/>
                        <wps:cNvSpPr/>
                        <wps:spPr>
                          <a:xfrm>
                            <a:off x="3211091" y="0"/>
                            <a:ext cx="3211090" cy="2502149"/>
                          </a:xfrm>
                          <a:custGeom>
                            <a:avLst/>
                            <a:gdLst/>
                            <a:ahLst/>
                            <a:cxnLst/>
                            <a:rect l="0" t="0" r="0" b="0"/>
                            <a:pathLst>
                              <a:path w="3211090" h="2502149">
                                <a:moveTo>
                                  <a:pt x="0" y="0"/>
                                </a:moveTo>
                                <a:lnTo>
                                  <a:pt x="3194868" y="0"/>
                                </a:lnTo>
                                <a:cubicBezTo>
                                  <a:pt x="3203847" y="0"/>
                                  <a:pt x="3211090" y="7245"/>
                                  <a:pt x="3211090" y="16223"/>
                                </a:cubicBezTo>
                                <a:lnTo>
                                  <a:pt x="3211090" y="2485926"/>
                                </a:lnTo>
                                <a:cubicBezTo>
                                  <a:pt x="3211090" y="2494857"/>
                                  <a:pt x="3203847" y="2502149"/>
                                  <a:pt x="3194868" y="2502149"/>
                                </a:cubicBezTo>
                                <a:lnTo>
                                  <a:pt x="0" y="2502149"/>
                                </a:lnTo>
                                <a:lnTo>
                                  <a:pt x="0" y="2496742"/>
                                </a:lnTo>
                                <a:lnTo>
                                  <a:pt x="3194868" y="2496742"/>
                                </a:lnTo>
                                <a:cubicBezTo>
                                  <a:pt x="3200872" y="2496742"/>
                                  <a:pt x="3205684" y="2491880"/>
                                  <a:pt x="3205684" y="2485926"/>
                                </a:cubicBezTo>
                                <a:lnTo>
                                  <a:pt x="3205684" y="16223"/>
                                </a:lnTo>
                                <a:cubicBezTo>
                                  <a:pt x="3205684" y="10269"/>
                                  <a:pt x="3200872" y="5407"/>
                                  <a:pt x="3194868" y="5407"/>
                                </a:cubicBezTo>
                                <a:lnTo>
                                  <a:pt x="0" y="5407"/>
                                </a:ln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3859" name="Rectangle 3859"/>
                        <wps:cNvSpPr/>
                        <wps:spPr>
                          <a:xfrm>
                            <a:off x="135248" y="114628"/>
                            <a:ext cx="463472" cy="193401"/>
                          </a:xfrm>
                          <a:prstGeom prst="rect">
                            <a:avLst/>
                          </a:prstGeom>
                          <a:ln>
                            <a:noFill/>
                          </a:ln>
                        </wps:spPr>
                        <wps:txbx>
                          <w:txbxContent>
                            <w:p w14:paraId="3526731F" w14:textId="77777777" w:rsidR="00294FC8" w:rsidRDefault="00106299">
                              <w:pPr>
                                <w:spacing w:after="160" w:line="259" w:lineRule="auto"/>
                                <w:ind w:left="0" w:firstLine="0"/>
                              </w:pPr>
                              <w:r>
                                <w:rPr>
                                  <w:b/>
                                  <w:w w:val="130"/>
                                  <w:sz w:val="16"/>
                                </w:rPr>
                                <w:t>Action</w:t>
                              </w:r>
                            </w:p>
                          </w:txbxContent>
                        </wps:txbx>
                        <wps:bodyPr horzOverflow="overflow" vert="horz" lIns="0" tIns="0" rIns="0" bIns="0" rtlCol="0">
                          <a:noAutofit/>
                        </wps:bodyPr>
                      </wps:wsp>
                      <wps:wsp>
                        <wps:cNvPr id="3860" name="Rectangle 3860"/>
                        <wps:cNvSpPr/>
                        <wps:spPr>
                          <a:xfrm>
                            <a:off x="4783315" y="114628"/>
                            <a:ext cx="388667" cy="193401"/>
                          </a:xfrm>
                          <a:prstGeom prst="rect">
                            <a:avLst/>
                          </a:prstGeom>
                          <a:ln>
                            <a:noFill/>
                          </a:ln>
                        </wps:spPr>
                        <wps:txbx>
                          <w:txbxContent>
                            <w:p w14:paraId="734EF145" w14:textId="77777777" w:rsidR="00294FC8" w:rsidRDefault="00106299">
                              <w:pPr>
                                <w:spacing w:after="160" w:line="259" w:lineRule="auto"/>
                                <w:ind w:left="0" w:firstLine="0"/>
                              </w:pPr>
                              <w:r>
                                <w:rPr>
                                  <w:b/>
                                  <w:w w:val="128"/>
                                  <w:sz w:val="16"/>
                                </w:rPr>
                                <w:t>Actor</w:t>
                              </w:r>
                            </w:p>
                          </w:txbxContent>
                        </wps:txbx>
                        <wps:bodyPr horzOverflow="overflow" vert="horz" lIns="0" tIns="0" rIns="0" bIns="0" rtlCol="0">
                          <a:noAutofit/>
                        </wps:bodyPr>
                      </wps:wsp>
                      <wps:wsp>
                        <wps:cNvPr id="3861" name="Rectangle 3861"/>
                        <wps:cNvSpPr/>
                        <wps:spPr>
                          <a:xfrm>
                            <a:off x="5735162" y="114628"/>
                            <a:ext cx="603356" cy="193401"/>
                          </a:xfrm>
                          <a:prstGeom prst="rect">
                            <a:avLst/>
                          </a:prstGeom>
                          <a:ln>
                            <a:noFill/>
                          </a:ln>
                        </wps:spPr>
                        <wps:txbx>
                          <w:txbxContent>
                            <w:p w14:paraId="09E27720" w14:textId="77777777" w:rsidR="00294FC8" w:rsidRDefault="00106299">
                              <w:pPr>
                                <w:spacing w:after="160" w:line="259" w:lineRule="auto"/>
                                <w:ind w:left="0" w:firstLine="0"/>
                              </w:pPr>
                              <w:r>
                                <w:rPr>
                                  <w:b/>
                                  <w:w w:val="128"/>
                                  <w:sz w:val="16"/>
                                </w:rPr>
                                <w:t>Scoped?</w:t>
                              </w:r>
                            </w:p>
                          </w:txbxContent>
                        </wps:txbx>
                        <wps:bodyPr horzOverflow="overflow" vert="horz" lIns="0" tIns="0" rIns="0" bIns="0" rtlCol="0">
                          <a:noAutofit/>
                        </wps:bodyPr>
                      </wps:wsp>
                      <wps:wsp>
                        <wps:cNvPr id="3862" name="Rectangle 3862"/>
                        <wps:cNvSpPr/>
                        <wps:spPr>
                          <a:xfrm>
                            <a:off x="135248" y="481004"/>
                            <a:ext cx="5693964" cy="193401"/>
                          </a:xfrm>
                          <a:prstGeom prst="rect">
                            <a:avLst/>
                          </a:prstGeom>
                          <a:ln>
                            <a:noFill/>
                          </a:ln>
                        </wps:spPr>
                        <wps:txbx>
                          <w:txbxContent>
                            <w:p w14:paraId="497CCBC3" w14:textId="77777777" w:rsidR="00294FC8" w:rsidRDefault="00106299">
                              <w:pPr>
                                <w:spacing w:after="160" w:line="259" w:lineRule="auto"/>
                                <w:ind w:left="0" w:firstLine="0"/>
                              </w:pPr>
                              <w:r>
                                <w:rPr>
                                  <w:w w:val="126"/>
                                  <w:sz w:val="16"/>
                                </w:rPr>
                                <w:t>Compose</w:t>
                              </w:r>
                              <w:r>
                                <w:rPr>
                                  <w:spacing w:val="7"/>
                                  <w:w w:val="126"/>
                                  <w:sz w:val="16"/>
                                </w:rPr>
                                <w:t xml:space="preserve"> </w:t>
                              </w:r>
                              <w:r>
                                <w:rPr>
                                  <w:w w:val="126"/>
                                  <w:sz w:val="16"/>
                                </w:rPr>
                                <w:t>semantically</w:t>
                              </w:r>
                              <w:r>
                                <w:rPr>
                                  <w:spacing w:val="7"/>
                                  <w:w w:val="126"/>
                                  <w:sz w:val="16"/>
                                </w:rPr>
                                <w:t xml:space="preserve"> </w:t>
                              </w:r>
                              <w:r>
                                <w:rPr>
                                  <w:w w:val="126"/>
                                  <w:sz w:val="16"/>
                                </w:rPr>
                                <w:t>correct</w:t>
                              </w:r>
                              <w:r>
                                <w:rPr>
                                  <w:spacing w:val="7"/>
                                  <w:w w:val="126"/>
                                  <w:sz w:val="16"/>
                                </w:rPr>
                                <w:t xml:space="preserve"> </w:t>
                              </w:r>
                              <w:r>
                                <w:rPr>
                                  <w:w w:val="126"/>
                                  <w:sz w:val="16"/>
                                </w:rPr>
                                <w:t>e-Invoice</w:t>
                              </w:r>
                              <w:r>
                                <w:rPr>
                                  <w:spacing w:val="7"/>
                                  <w:w w:val="126"/>
                                  <w:sz w:val="16"/>
                                </w:rPr>
                                <w:t xml:space="preserve"> </w:t>
                              </w:r>
                              <w:r>
                                <w:rPr>
                                  <w:w w:val="126"/>
                                  <w:sz w:val="16"/>
                                </w:rPr>
                                <w:t>based</w:t>
                              </w:r>
                              <w:r>
                                <w:rPr>
                                  <w:spacing w:val="7"/>
                                  <w:w w:val="126"/>
                                  <w:sz w:val="16"/>
                                </w:rPr>
                                <w:t xml:space="preserve"> </w:t>
                              </w:r>
                              <w:r>
                                <w:rPr>
                                  <w:w w:val="126"/>
                                  <w:sz w:val="16"/>
                                </w:rPr>
                                <w:t>on</w:t>
                              </w:r>
                              <w:r>
                                <w:rPr>
                                  <w:spacing w:val="7"/>
                                  <w:w w:val="126"/>
                                  <w:sz w:val="16"/>
                                </w:rPr>
                                <w:t xml:space="preserve"> </w:t>
                              </w:r>
                              <w:r>
                                <w:rPr>
                                  <w:w w:val="126"/>
                                  <w:sz w:val="16"/>
                                </w:rPr>
                                <w:t>response</w:t>
                              </w:r>
                              <w:r>
                                <w:rPr>
                                  <w:spacing w:val="7"/>
                                  <w:w w:val="126"/>
                                  <w:sz w:val="16"/>
                                </w:rPr>
                                <w:t xml:space="preserve"> </w:t>
                              </w:r>
                              <w:r>
                                <w:rPr>
                                  <w:w w:val="126"/>
                                  <w:sz w:val="16"/>
                                </w:rPr>
                                <w:t>from</w:t>
                              </w:r>
                              <w:r>
                                <w:rPr>
                                  <w:spacing w:val="7"/>
                                  <w:w w:val="126"/>
                                  <w:sz w:val="16"/>
                                </w:rPr>
                                <w:t xml:space="preserve"> </w:t>
                              </w:r>
                              <w:r>
                                <w:rPr>
                                  <w:w w:val="126"/>
                                  <w:sz w:val="16"/>
                                </w:rPr>
                                <w:t>service</w:t>
                              </w:r>
                              <w:r>
                                <w:rPr>
                                  <w:spacing w:val="7"/>
                                  <w:w w:val="126"/>
                                  <w:sz w:val="16"/>
                                </w:rPr>
                                <w:t xml:space="preserve"> </w:t>
                              </w:r>
                              <w:r>
                                <w:rPr>
                                  <w:w w:val="126"/>
                                  <w:sz w:val="16"/>
                                </w:rPr>
                                <w:t>provider</w:t>
                              </w:r>
                            </w:p>
                          </w:txbxContent>
                        </wps:txbx>
                        <wps:bodyPr horzOverflow="overflow" vert="horz" lIns="0" tIns="0" rIns="0" bIns="0" rtlCol="0">
                          <a:noAutofit/>
                        </wps:bodyPr>
                      </wps:wsp>
                      <wps:wsp>
                        <wps:cNvPr id="3863" name="Rectangle 3863"/>
                        <wps:cNvSpPr/>
                        <wps:spPr>
                          <a:xfrm>
                            <a:off x="135248" y="647218"/>
                            <a:ext cx="2186345" cy="193401"/>
                          </a:xfrm>
                          <a:prstGeom prst="rect">
                            <a:avLst/>
                          </a:prstGeom>
                          <a:ln>
                            <a:noFill/>
                          </a:ln>
                        </wps:spPr>
                        <wps:txbx>
                          <w:txbxContent>
                            <w:p w14:paraId="7FAE4C22" w14:textId="77777777" w:rsidR="00294FC8" w:rsidRDefault="00106299">
                              <w:pPr>
                                <w:spacing w:after="160" w:line="259" w:lineRule="auto"/>
                                <w:ind w:left="0" w:firstLine="0"/>
                              </w:pPr>
                              <w:r>
                                <w:rPr>
                                  <w:w w:val="126"/>
                                  <w:sz w:val="16"/>
                                </w:rPr>
                                <w:t>about</w:t>
                              </w:r>
                              <w:r>
                                <w:rPr>
                                  <w:spacing w:val="7"/>
                                  <w:w w:val="126"/>
                                  <w:sz w:val="16"/>
                                </w:rPr>
                                <w:t xml:space="preserve"> </w:t>
                              </w:r>
                              <w:r>
                                <w:rPr>
                                  <w:w w:val="126"/>
                                  <w:sz w:val="16"/>
                                </w:rPr>
                                <w:t>participant’s</w:t>
                              </w:r>
                              <w:r>
                                <w:rPr>
                                  <w:spacing w:val="7"/>
                                  <w:w w:val="126"/>
                                  <w:sz w:val="16"/>
                                </w:rPr>
                                <w:t xml:space="preserve"> </w:t>
                              </w:r>
                              <w:r>
                                <w:rPr>
                                  <w:w w:val="126"/>
                                  <w:sz w:val="16"/>
                                </w:rPr>
                                <w:t>capabilities</w:t>
                              </w:r>
                              <w:del w:id="272" w:author="Ellingworth, Chris" w:date="2022-02-23T17:12:00Z">
                                <w:r w:rsidDel="00D43326">
                                  <w:rPr>
                                    <w:w w:val="126"/>
                                    <w:sz w:val="16"/>
                                  </w:rPr>
                                  <w:delText>.</w:delText>
                                </w:r>
                              </w:del>
                            </w:p>
                          </w:txbxContent>
                        </wps:txbx>
                        <wps:bodyPr horzOverflow="overflow" vert="horz" lIns="0" tIns="0" rIns="0" bIns="0" rtlCol="0">
                          <a:noAutofit/>
                        </wps:bodyPr>
                      </wps:wsp>
                      <wps:wsp>
                        <wps:cNvPr id="3864" name="Rectangle 3864"/>
                        <wps:cNvSpPr/>
                        <wps:spPr>
                          <a:xfrm>
                            <a:off x="4783315" y="481004"/>
                            <a:ext cx="868855" cy="193401"/>
                          </a:xfrm>
                          <a:prstGeom prst="rect">
                            <a:avLst/>
                          </a:prstGeom>
                          <a:ln>
                            <a:noFill/>
                          </a:ln>
                        </wps:spPr>
                        <wps:txbx>
                          <w:txbxContent>
                            <w:p w14:paraId="410CAAFD"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p>
                          </w:txbxContent>
                        </wps:txbx>
                        <wps:bodyPr horzOverflow="overflow" vert="horz" lIns="0" tIns="0" rIns="0" bIns="0" rtlCol="0">
                          <a:noAutofit/>
                        </wps:bodyPr>
                      </wps:wsp>
                      <wps:wsp>
                        <wps:cNvPr id="3865" name="Rectangle 3865"/>
                        <wps:cNvSpPr/>
                        <wps:spPr>
                          <a:xfrm>
                            <a:off x="4783315" y="647218"/>
                            <a:ext cx="93109" cy="193401"/>
                          </a:xfrm>
                          <a:prstGeom prst="rect">
                            <a:avLst/>
                          </a:prstGeom>
                          <a:ln>
                            <a:noFill/>
                          </a:ln>
                        </wps:spPr>
                        <wps:txbx>
                          <w:txbxContent>
                            <w:p w14:paraId="45E0A0DD" w14:textId="77777777" w:rsidR="00294FC8" w:rsidRDefault="00106299">
                              <w:pPr>
                                <w:spacing w:after="160" w:line="259" w:lineRule="auto"/>
                                <w:ind w:left="0" w:firstLine="0"/>
                              </w:pPr>
                              <w:r>
                                <w:rPr>
                                  <w:w w:val="119"/>
                                  <w:sz w:val="16"/>
                                </w:rPr>
                                <w:t>A</w:t>
                              </w:r>
                            </w:p>
                          </w:txbxContent>
                        </wps:txbx>
                        <wps:bodyPr horzOverflow="overflow" vert="horz" lIns="0" tIns="0" rIns="0" bIns="0" rtlCol="0">
                          <a:noAutofit/>
                        </wps:bodyPr>
                      </wps:wsp>
                      <wps:wsp>
                        <wps:cNvPr id="3866" name="Rectangle 3866"/>
                        <wps:cNvSpPr/>
                        <wps:spPr>
                          <a:xfrm>
                            <a:off x="5735162" y="481004"/>
                            <a:ext cx="238464" cy="193401"/>
                          </a:xfrm>
                          <a:prstGeom prst="rect">
                            <a:avLst/>
                          </a:prstGeom>
                          <a:ln>
                            <a:noFill/>
                          </a:ln>
                        </wps:spPr>
                        <wps:txbx>
                          <w:txbxContent>
                            <w:p w14:paraId="62BEA207" w14:textId="77777777" w:rsidR="00294FC8" w:rsidRDefault="00106299">
                              <w:pPr>
                                <w:spacing w:after="160" w:line="259" w:lineRule="auto"/>
                                <w:ind w:left="0" w:firstLine="0"/>
                              </w:pPr>
                              <w:r>
                                <w:rPr>
                                  <w:w w:val="127"/>
                                  <w:sz w:val="16"/>
                                </w:rPr>
                                <w:t>Yes</w:t>
                              </w:r>
                            </w:p>
                          </w:txbxContent>
                        </wps:txbx>
                        <wps:bodyPr horzOverflow="overflow" vert="horz" lIns="0" tIns="0" rIns="0" bIns="0" rtlCol="0">
                          <a:noAutofit/>
                        </wps:bodyPr>
                      </wps:wsp>
                      <wps:wsp>
                        <wps:cNvPr id="3867" name="Rectangle 3867"/>
                        <wps:cNvSpPr/>
                        <wps:spPr>
                          <a:xfrm>
                            <a:off x="135248" y="1013593"/>
                            <a:ext cx="2926159" cy="193401"/>
                          </a:xfrm>
                          <a:prstGeom prst="rect">
                            <a:avLst/>
                          </a:prstGeom>
                          <a:ln>
                            <a:noFill/>
                          </a:ln>
                        </wps:spPr>
                        <wps:txbx>
                          <w:txbxContent>
                            <w:p w14:paraId="22796271" w14:textId="7904BF7C" w:rsidR="00294FC8" w:rsidRDefault="00106299">
                              <w:pPr>
                                <w:spacing w:after="160" w:line="259" w:lineRule="auto"/>
                                <w:ind w:left="0" w:firstLine="0"/>
                              </w:pPr>
                              <w:r>
                                <w:rPr>
                                  <w:w w:val="125"/>
                                  <w:sz w:val="16"/>
                                </w:rPr>
                                <w:t>Format</w:t>
                              </w:r>
                              <w:r>
                                <w:rPr>
                                  <w:spacing w:val="7"/>
                                  <w:w w:val="125"/>
                                  <w:sz w:val="16"/>
                                </w:rPr>
                                <w:t xml:space="preserve"> </w:t>
                              </w:r>
                              <w:r>
                                <w:rPr>
                                  <w:w w:val="125"/>
                                  <w:sz w:val="16"/>
                                </w:rPr>
                                <w:t>e-Invoice</w:t>
                              </w:r>
                              <w:r>
                                <w:rPr>
                                  <w:spacing w:val="7"/>
                                  <w:w w:val="125"/>
                                  <w:sz w:val="16"/>
                                </w:rPr>
                                <w:t xml:space="preserve"> </w:t>
                              </w:r>
                              <w:r>
                                <w:rPr>
                                  <w:w w:val="125"/>
                                  <w:sz w:val="16"/>
                                </w:rPr>
                                <w:t>in</w:t>
                              </w:r>
                              <w:r>
                                <w:rPr>
                                  <w:spacing w:val="7"/>
                                  <w:w w:val="125"/>
                                  <w:sz w:val="16"/>
                                </w:rPr>
                                <w:t xml:space="preserve"> </w:t>
                              </w:r>
                              <w:r>
                                <w:rPr>
                                  <w:w w:val="125"/>
                                  <w:sz w:val="16"/>
                                </w:rPr>
                                <w:t>compliant</w:t>
                              </w:r>
                              <w:r>
                                <w:rPr>
                                  <w:spacing w:val="7"/>
                                  <w:w w:val="125"/>
                                  <w:sz w:val="16"/>
                                </w:rPr>
                                <w:t xml:space="preserve"> </w:t>
                              </w:r>
                              <w:r>
                                <w:rPr>
                                  <w:w w:val="125"/>
                                  <w:sz w:val="16"/>
                                </w:rPr>
                                <w:t>AS4</w:t>
                              </w:r>
                              <w:r>
                                <w:rPr>
                                  <w:spacing w:val="7"/>
                                  <w:w w:val="125"/>
                                  <w:sz w:val="16"/>
                                </w:rPr>
                                <w:t xml:space="preserve"> </w:t>
                              </w:r>
                              <w:r>
                                <w:rPr>
                                  <w:w w:val="125"/>
                                  <w:sz w:val="16"/>
                                </w:rPr>
                                <w:t>format</w:t>
                              </w:r>
                              <w:del w:id="273" w:author="Ellingworth, Chris" w:date="2022-02-23T17:12:00Z">
                                <w:r w:rsidDel="00D43326">
                                  <w:rPr>
                                    <w:w w:val="125"/>
                                    <w:sz w:val="16"/>
                                  </w:rPr>
                                  <w:delText>.</w:delText>
                                </w:r>
                              </w:del>
                            </w:p>
                          </w:txbxContent>
                        </wps:txbx>
                        <wps:bodyPr horzOverflow="overflow" vert="horz" lIns="0" tIns="0" rIns="0" bIns="0" rtlCol="0">
                          <a:noAutofit/>
                        </wps:bodyPr>
                      </wps:wsp>
                      <wps:wsp>
                        <wps:cNvPr id="3868" name="Rectangle 3868"/>
                        <wps:cNvSpPr/>
                        <wps:spPr>
                          <a:xfrm>
                            <a:off x="4783315" y="1013593"/>
                            <a:ext cx="868855" cy="193401"/>
                          </a:xfrm>
                          <a:prstGeom prst="rect">
                            <a:avLst/>
                          </a:prstGeom>
                          <a:ln>
                            <a:noFill/>
                          </a:ln>
                        </wps:spPr>
                        <wps:txbx>
                          <w:txbxContent>
                            <w:p w14:paraId="2756BBB1"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p>
                          </w:txbxContent>
                        </wps:txbx>
                        <wps:bodyPr horzOverflow="overflow" vert="horz" lIns="0" tIns="0" rIns="0" bIns="0" rtlCol="0">
                          <a:noAutofit/>
                        </wps:bodyPr>
                      </wps:wsp>
                      <wps:wsp>
                        <wps:cNvPr id="3869" name="Rectangle 3869"/>
                        <wps:cNvSpPr/>
                        <wps:spPr>
                          <a:xfrm>
                            <a:off x="4783315" y="1179808"/>
                            <a:ext cx="93109" cy="193401"/>
                          </a:xfrm>
                          <a:prstGeom prst="rect">
                            <a:avLst/>
                          </a:prstGeom>
                          <a:ln>
                            <a:noFill/>
                          </a:ln>
                        </wps:spPr>
                        <wps:txbx>
                          <w:txbxContent>
                            <w:p w14:paraId="3DABAD93" w14:textId="77777777" w:rsidR="00294FC8" w:rsidRDefault="00106299">
                              <w:pPr>
                                <w:spacing w:after="160" w:line="259" w:lineRule="auto"/>
                                <w:ind w:left="0" w:firstLine="0"/>
                              </w:pPr>
                              <w:r>
                                <w:rPr>
                                  <w:w w:val="119"/>
                                  <w:sz w:val="16"/>
                                </w:rPr>
                                <w:t>A</w:t>
                              </w:r>
                            </w:p>
                          </w:txbxContent>
                        </wps:txbx>
                        <wps:bodyPr horzOverflow="overflow" vert="horz" lIns="0" tIns="0" rIns="0" bIns="0" rtlCol="0">
                          <a:noAutofit/>
                        </wps:bodyPr>
                      </wps:wsp>
                      <wps:wsp>
                        <wps:cNvPr id="3870" name="Rectangle 3870"/>
                        <wps:cNvSpPr/>
                        <wps:spPr>
                          <a:xfrm>
                            <a:off x="5735162" y="1013593"/>
                            <a:ext cx="238464" cy="193401"/>
                          </a:xfrm>
                          <a:prstGeom prst="rect">
                            <a:avLst/>
                          </a:prstGeom>
                          <a:ln>
                            <a:noFill/>
                          </a:ln>
                        </wps:spPr>
                        <wps:txbx>
                          <w:txbxContent>
                            <w:p w14:paraId="60331F23" w14:textId="77777777" w:rsidR="00294FC8" w:rsidRDefault="00106299">
                              <w:pPr>
                                <w:spacing w:after="160" w:line="259" w:lineRule="auto"/>
                                <w:ind w:left="0" w:firstLine="0"/>
                              </w:pPr>
                              <w:r>
                                <w:rPr>
                                  <w:w w:val="127"/>
                                  <w:sz w:val="16"/>
                                </w:rPr>
                                <w:t>Yes</w:t>
                              </w:r>
                            </w:p>
                          </w:txbxContent>
                        </wps:txbx>
                        <wps:bodyPr horzOverflow="overflow" vert="horz" lIns="0" tIns="0" rIns="0" bIns="0" rtlCol="0">
                          <a:noAutofit/>
                        </wps:bodyPr>
                      </wps:wsp>
                      <wps:wsp>
                        <wps:cNvPr id="3871" name="Rectangle 3871"/>
                        <wps:cNvSpPr/>
                        <wps:spPr>
                          <a:xfrm>
                            <a:off x="135248" y="1546184"/>
                            <a:ext cx="4876748" cy="193401"/>
                          </a:xfrm>
                          <a:prstGeom prst="rect">
                            <a:avLst/>
                          </a:prstGeom>
                          <a:ln>
                            <a:noFill/>
                          </a:ln>
                        </wps:spPr>
                        <wps:txbx>
                          <w:txbxContent>
                            <w:p w14:paraId="07A72420" w14:textId="4632EDAF" w:rsidR="00294FC8" w:rsidRDefault="00106299">
                              <w:pPr>
                                <w:spacing w:after="160" w:line="259" w:lineRule="auto"/>
                                <w:ind w:left="0" w:firstLine="0"/>
                              </w:pPr>
                              <w:r>
                                <w:rPr>
                                  <w:w w:val="123"/>
                                  <w:sz w:val="16"/>
                                </w:rPr>
                                <w:t>Send</w:t>
                              </w:r>
                              <w:r>
                                <w:rPr>
                                  <w:spacing w:val="7"/>
                                  <w:w w:val="123"/>
                                  <w:sz w:val="16"/>
                                </w:rPr>
                                <w:t xml:space="preserve"> </w:t>
                              </w:r>
                              <w:r>
                                <w:rPr>
                                  <w:w w:val="123"/>
                                  <w:sz w:val="16"/>
                                </w:rPr>
                                <w:t>e-Invoice</w:t>
                              </w:r>
                              <w:r>
                                <w:rPr>
                                  <w:spacing w:val="7"/>
                                  <w:w w:val="123"/>
                                  <w:sz w:val="16"/>
                                </w:rPr>
                                <w:t xml:space="preserve"> </w:t>
                              </w:r>
                              <w:r>
                                <w:rPr>
                                  <w:w w:val="123"/>
                                  <w:sz w:val="16"/>
                                </w:rPr>
                                <w:t>to</w:t>
                              </w:r>
                              <w:r>
                                <w:rPr>
                                  <w:spacing w:val="7"/>
                                  <w:w w:val="123"/>
                                  <w:sz w:val="16"/>
                                </w:rPr>
                                <w:t xml:space="preserve"> </w:t>
                              </w:r>
                              <w:r>
                                <w:rPr>
                                  <w:w w:val="123"/>
                                  <w:sz w:val="16"/>
                                </w:rPr>
                                <w:t>final</w:t>
                              </w:r>
                              <w:r>
                                <w:rPr>
                                  <w:spacing w:val="7"/>
                                  <w:w w:val="123"/>
                                  <w:sz w:val="16"/>
                                </w:rPr>
                                <w:t xml:space="preserve"> </w:t>
                              </w:r>
                              <w:r>
                                <w:rPr>
                                  <w:w w:val="123"/>
                                  <w:sz w:val="16"/>
                                </w:rPr>
                                <w:t>destination</w:t>
                              </w:r>
                              <w:r>
                                <w:rPr>
                                  <w:spacing w:val="7"/>
                                  <w:w w:val="123"/>
                                  <w:sz w:val="16"/>
                                </w:rPr>
                                <w:t xml:space="preserve"> </w:t>
                              </w:r>
                              <w:r>
                                <w:rPr>
                                  <w:w w:val="123"/>
                                  <w:sz w:val="16"/>
                                </w:rPr>
                                <w:t>obtained</w:t>
                              </w:r>
                              <w:r>
                                <w:rPr>
                                  <w:spacing w:val="7"/>
                                  <w:w w:val="123"/>
                                  <w:sz w:val="16"/>
                                </w:rPr>
                                <w:t xml:space="preserve"> </w:t>
                              </w:r>
                              <w:r>
                                <w:rPr>
                                  <w:w w:val="123"/>
                                  <w:sz w:val="16"/>
                                </w:rPr>
                                <w:t>from</w:t>
                              </w:r>
                              <w:r>
                                <w:rPr>
                                  <w:spacing w:val="7"/>
                                  <w:w w:val="123"/>
                                  <w:sz w:val="16"/>
                                </w:rPr>
                                <w:t xml:space="preserve"> </w:t>
                              </w:r>
                              <w:r>
                                <w:rPr>
                                  <w:w w:val="123"/>
                                  <w:sz w:val="16"/>
                                </w:rPr>
                                <w:t>SMP</w:t>
                              </w:r>
                              <w:r>
                                <w:rPr>
                                  <w:spacing w:val="7"/>
                                  <w:w w:val="123"/>
                                  <w:sz w:val="16"/>
                                </w:rPr>
                                <w:t xml:space="preserve"> </w:t>
                              </w:r>
                              <w:r>
                                <w:rPr>
                                  <w:w w:val="123"/>
                                  <w:sz w:val="16"/>
                                </w:rPr>
                                <w:t>service</w:t>
                              </w:r>
                              <w:r>
                                <w:rPr>
                                  <w:spacing w:val="7"/>
                                  <w:w w:val="123"/>
                                  <w:sz w:val="16"/>
                                </w:rPr>
                                <w:t xml:space="preserve"> </w:t>
                              </w:r>
                              <w:r>
                                <w:rPr>
                                  <w:w w:val="123"/>
                                  <w:sz w:val="16"/>
                                </w:rPr>
                                <w:t>provider</w:t>
                              </w:r>
                              <w:del w:id="274" w:author="Ellingworth, Chris" w:date="2022-02-23T17:12:00Z">
                                <w:r w:rsidDel="00D43326">
                                  <w:rPr>
                                    <w:w w:val="123"/>
                                    <w:sz w:val="16"/>
                                  </w:rPr>
                                  <w:delText>.</w:delText>
                                </w:r>
                              </w:del>
                            </w:p>
                          </w:txbxContent>
                        </wps:txbx>
                        <wps:bodyPr horzOverflow="overflow" vert="horz" lIns="0" tIns="0" rIns="0" bIns="0" rtlCol="0">
                          <a:noAutofit/>
                        </wps:bodyPr>
                      </wps:wsp>
                      <wps:wsp>
                        <wps:cNvPr id="3872" name="Rectangle 3872"/>
                        <wps:cNvSpPr/>
                        <wps:spPr>
                          <a:xfrm>
                            <a:off x="4783315" y="1546184"/>
                            <a:ext cx="868855" cy="193401"/>
                          </a:xfrm>
                          <a:prstGeom prst="rect">
                            <a:avLst/>
                          </a:prstGeom>
                          <a:ln>
                            <a:noFill/>
                          </a:ln>
                        </wps:spPr>
                        <wps:txbx>
                          <w:txbxContent>
                            <w:p w14:paraId="4A7FFBDD"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p>
                          </w:txbxContent>
                        </wps:txbx>
                        <wps:bodyPr horzOverflow="overflow" vert="horz" lIns="0" tIns="0" rIns="0" bIns="0" rtlCol="0">
                          <a:noAutofit/>
                        </wps:bodyPr>
                      </wps:wsp>
                      <wps:wsp>
                        <wps:cNvPr id="3873" name="Rectangle 3873"/>
                        <wps:cNvSpPr/>
                        <wps:spPr>
                          <a:xfrm>
                            <a:off x="4783315" y="1712399"/>
                            <a:ext cx="93109" cy="193401"/>
                          </a:xfrm>
                          <a:prstGeom prst="rect">
                            <a:avLst/>
                          </a:prstGeom>
                          <a:ln>
                            <a:noFill/>
                          </a:ln>
                        </wps:spPr>
                        <wps:txbx>
                          <w:txbxContent>
                            <w:p w14:paraId="0B9F5C7A" w14:textId="77777777" w:rsidR="00294FC8" w:rsidRDefault="00106299">
                              <w:pPr>
                                <w:spacing w:after="160" w:line="259" w:lineRule="auto"/>
                                <w:ind w:left="0" w:firstLine="0"/>
                              </w:pPr>
                              <w:r>
                                <w:rPr>
                                  <w:w w:val="119"/>
                                  <w:sz w:val="16"/>
                                </w:rPr>
                                <w:t>A</w:t>
                              </w:r>
                            </w:p>
                          </w:txbxContent>
                        </wps:txbx>
                        <wps:bodyPr horzOverflow="overflow" vert="horz" lIns="0" tIns="0" rIns="0" bIns="0" rtlCol="0">
                          <a:noAutofit/>
                        </wps:bodyPr>
                      </wps:wsp>
                      <wps:wsp>
                        <wps:cNvPr id="3874" name="Rectangle 3874"/>
                        <wps:cNvSpPr/>
                        <wps:spPr>
                          <a:xfrm>
                            <a:off x="5735162" y="1546184"/>
                            <a:ext cx="238464" cy="193401"/>
                          </a:xfrm>
                          <a:prstGeom prst="rect">
                            <a:avLst/>
                          </a:prstGeom>
                          <a:ln>
                            <a:noFill/>
                          </a:ln>
                        </wps:spPr>
                        <wps:txbx>
                          <w:txbxContent>
                            <w:p w14:paraId="78441F97" w14:textId="77777777" w:rsidR="00294FC8" w:rsidRDefault="00106299">
                              <w:pPr>
                                <w:spacing w:after="160" w:line="259" w:lineRule="auto"/>
                                <w:ind w:left="0" w:firstLine="0"/>
                              </w:pPr>
                              <w:r>
                                <w:rPr>
                                  <w:w w:val="127"/>
                                  <w:sz w:val="16"/>
                                </w:rPr>
                                <w:t>Yes</w:t>
                              </w:r>
                            </w:p>
                          </w:txbxContent>
                        </wps:txbx>
                        <wps:bodyPr horzOverflow="overflow" vert="horz" lIns="0" tIns="0" rIns="0" bIns="0" rtlCol="0">
                          <a:noAutofit/>
                        </wps:bodyPr>
                      </wps:wsp>
                      <wps:wsp>
                        <wps:cNvPr id="3875" name="Rectangle 3875"/>
                        <wps:cNvSpPr/>
                        <wps:spPr>
                          <a:xfrm>
                            <a:off x="135248" y="2078774"/>
                            <a:ext cx="1463218" cy="193401"/>
                          </a:xfrm>
                          <a:prstGeom prst="rect">
                            <a:avLst/>
                          </a:prstGeom>
                          <a:ln>
                            <a:noFill/>
                          </a:ln>
                        </wps:spPr>
                        <wps:txbx>
                          <w:txbxContent>
                            <w:p w14:paraId="1A00E84D" w14:textId="2AD5334F" w:rsidR="00294FC8" w:rsidRDefault="00106299">
                              <w:pPr>
                                <w:spacing w:after="160" w:line="259" w:lineRule="auto"/>
                                <w:ind w:left="0" w:firstLine="0"/>
                              </w:pPr>
                              <w:r>
                                <w:rPr>
                                  <w:w w:val="123"/>
                                  <w:sz w:val="16"/>
                                </w:rPr>
                                <w:t>Receives</w:t>
                              </w:r>
                              <w:r>
                                <w:rPr>
                                  <w:spacing w:val="7"/>
                                  <w:w w:val="123"/>
                                  <w:sz w:val="16"/>
                                </w:rPr>
                                <w:t xml:space="preserve"> </w:t>
                              </w:r>
                              <w:r>
                                <w:rPr>
                                  <w:w w:val="123"/>
                                  <w:sz w:val="16"/>
                                </w:rPr>
                                <w:t>the</w:t>
                              </w:r>
                              <w:r>
                                <w:rPr>
                                  <w:spacing w:val="7"/>
                                  <w:w w:val="123"/>
                                  <w:sz w:val="16"/>
                                </w:rPr>
                                <w:t xml:space="preserve"> </w:t>
                              </w:r>
                              <w:r>
                                <w:rPr>
                                  <w:w w:val="123"/>
                                  <w:sz w:val="16"/>
                                </w:rPr>
                                <w:t>request</w:t>
                              </w:r>
                              <w:del w:id="275" w:author="Ellingworth, Chris" w:date="2022-02-23T17:13:00Z">
                                <w:r w:rsidDel="00D43326">
                                  <w:rPr>
                                    <w:w w:val="123"/>
                                    <w:sz w:val="16"/>
                                  </w:rPr>
                                  <w:delText>.</w:delText>
                                </w:r>
                              </w:del>
                            </w:p>
                          </w:txbxContent>
                        </wps:txbx>
                        <wps:bodyPr horzOverflow="overflow" vert="horz" lIns="0" tIns="0" rIns="0" bIns="0" rtlCol="0">
                          <a:noAutofit/>
                        </wps:bodyPr>
                      </wps:wsp>
                      <wps:wsp>
                        <wps:cNvPr id="3876" name="Rectangle 3876"/>
                        <wps:cNvSpPr/>
                        <wps:spPr>
                          <a:xfrm>
                            <a:off x="4783315" y="2078774"/>
                            <a:ext cx="868855" cy="193401"/>
                          </a:xfrm>
                          <a:prstGeom prst="rect">
                            <a:avLst/>
                          </a:prstGeom>
                          <a:ln>
                            <a:noFill/>
                          </a:ln>
                        </wps:spPr>
                        <wps:txbx>
                          <w:txbxContent>
                            <w:p w14:paraId="3E454CEB"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p>
                          </w:txbxContent>
                        </wps:txbx>
                        <wps:bodyPr horzOverflow="overflow" vert="horz" lIns="0" tIns="0" rIns="0" bIns="0" rtlCol="0">
                          <a:noAutofit/>
                        </wps:bodyPr>
                      </wps:wsp>
                      <wps:wsp>
                        <wps:cNvPr id="3877" name="Rectangle 3877"/>
                        <wps:cNvSpPr/>
                        <wps:spPr>
                          <a:xfrm>
                            <a:off x="4783315" y="2244991"/>
                            <a:ext cx="84682" cy="193401"/>
                          </a:xfrm>
                          <a:prstGeom prst="rect">
                            <a:avLst/>
                          </a:prstGeom>
                          <a:ln>
                            <a:noFill/>
                          </a:ln>
                        </wps:spPr>
                        <wps:txbx>
                          <w:txbxContent>
                            <w:p w14:paraId="5EB2AC81" w14:textId="77777777" w:rsidR="00294FC8" w:rsidRDefault="00106299">
                              <w:pPr>
                                <w:spacing w:after="160" w:line="259" w:lineRule="auto"/>
                                <w:ind w:left="0" w:firstLine="0"/>
                              </w:pPr>
                              <w:r>
                                <w:rPr>
                                  <w:w w:val="114"/>
                                  <w:sz w:val="16"/>
                                </w:rPr>
                                <w:t>B</w:t>
                              </w:r>
                            </w:p>
                          </w:txbxContent>
                        </wps:txbx>
                        <wps:bodyPr horzOverflow="overflow" vert="horz" lIns="0" tIns="0" rIns="0" bIns="0" rtlCol="0">
                          <a:noAutofit/>
                        </wps:bodyPr>
                      </wps:wsp>
                      <wps:wsp>
                        <wps:cNvPr id="3878" name="Rectangle 3878"/>
                        <wps:cNvSpPr/>
                        <wps:spPr>
                          <a:xfrm>
                            <a:off x="5735162" y="2078774"/>
                            <a:ext cx="185541" cy="193401"/>
                          </a:xfrm>
                          <a:prstGeom prst="rect">
                            <a:avLst/>
                          </a:prstGeom>
                          <a:ln>
                            <a:noFill/>
                          </a:ln>
                        </wps:spPr>
                        <wps:txbx>
                          <w:txbxContent>
                            <w:p w14:paraId="56AC0DA3" w14:textId="77777777" w:rsidR="00294FC8" w:rsidRDefault="00106299">
                              <w:pPr>
                                <w:spacing w:after="160" w:line="259" w:lineRule="auto"/>
                                <w:ind w:left="0" w:firstLine="0"/>
                              </w:pPr>
                              <w:r>
                                <w:rPr>
                                  <w:w w:val="115"/>
                                  <w:sz w:val="16"/>
                                </w:rPr>
                                <w:t>No</w:t>
                              </w:r>
                            </w:p>
                          </w:txbxContent>
                        </wps:txbx>
                        <wps:bodyPr horzOverflow="overflow" vert="horz" lIns="0" tIns="0" rIns="0" bIns="0" rtlCol="0">
                          <a:noAutofit/>
                        </wps:bodyPr>
                      </wps:wsp>
                    </wpg:wgp>
                  </a:graphicData>
                </a:graphic>
              </wp:inline>
            </w:drawing>
          </mc:Choice>
          <mc:Fallback>
            <w:pict>
              <v:group w14:anchorId="7328C8A3" id="Group 33240" o:spid="_x0000_s1711" style="width:505.7pt;height:197pt;mso-position-horizontal-relative:char;mso-position-vertical-relative:line" coordsize="64221,25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">
                <v:shape id="Shape 39042" o:spid="_x0000_s1712" style="position:absolute;left:54;top:3663;width:46480;height:92;visibility:visible;mso-wrap-style:square;v-text-anchor:top" coordsize="46480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" path="m,l4648052,r,9144l,9144,,e" fillcolor="black" stroked="f" strokeweight="0">
                  <v:fill opacity="7967f"/>
                  <v:stroke miterlimit="83231f" joinstyle="miter"/>
                  <v:path arrowok="t" textboxrect="0,0,4648052,9144"/>
                </v:shape>
                <v:shape id="Shape 39043" o:spid="_x0000_s1713" style="position:absolute;left:46534;top:3663;width:9519;height:92;visibility:visible;mso-wrap-style:square;v-text-anchor:top" coordsize="9518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" path="m,l951855,r,9144l,9144,,e" fillcolor="black" stroked="f" strokeweight="0">
                  <v:fill opacity="7967f"/>
                  <v:stroke miterlimit="83231f" joinstyle="miter"/>
                  <v:path arrowok="t" textboxrect="0,0,951855,9144"/>
                </v:shape>
                <v:shape id="Shape 39044" o:spid="_x0000_s1714" style="position:absolute;left:56053;top:3663;width:8114;height:92;visibility:visible;mso-wrap-style:square;v-text-anchor:top" coordsize="8114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" path="m,l811461,r,9144l,9144,,e" fillcolor="black" stroked="f" strokeweight="0">
                  <v:fill opacity="7967f"/>
                  <v:stroke miterlimit="83231f" joinstyle="miter"/>
                  <v:path arrowok="t" textboxrect="0,0,811461,9144"/>
                </v:shape>
                <v:shape id="Shape 39045" o:spid="_x0000_s1715" style="position:absolute;left:54;top:8989;width:46480;height:92;visibility:visible;mso-wrap-style:square;v-text-anchor:top" coordsize="46480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" path="m,l4648052,r,9144l,9144,,e" fillcolor="black" stroked="f" strokeweight="0">
                  <v:fill opacity="7967f"/>
                  <v:stroke miterlimit="83231f" joinstyle="miter"/>
                  <v:path arrowok="t" textboxrect="0,0,4648052,9144"/>
                </v:shape>
                <v:shape id="Shape 39046" o:spid="_x0000_s1716" style="position:absolute;left:46534;top:8989;width:9519;height:92;visibility:visible;mso-wrap-style:square;v-text-anchor:top" coordsize="9518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" path="m,l951855,r,9144l,9144,,e" fillcolor="black" stroked="f" strokeweight="0">
                  <v:fill opacity="7967f"/>
                  <v:stroke miterlimit="83231f" joinstyle="miter"/>
                  <v:path arrowok="t" textboxrect="0,0,951855,9144"/>
                </v:shape>
                <v:shape id="Shape 39047" o:spid="_x0000_s1717" style="position:absolute;left:56053;top:8989;width:8114;height:92;visibility:visible;mso-wrap-style:square;v-text-anchor:top" coordsize="8114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" path="m,l811461,r,9144l,9144,,e" fillcolor="black" stroked="f" strokeweight="0">
                  <v:fill opacity="7967f"/>
                  <v:stroke miterlimit="83231f" joinstyle="miter"/>
                  <v:path arrowok="t" textboxrect="0,0,811461,9144"/>
                </v:shape>
                <v:shape id="Shape 39048" o:spid="_x0000_s1718" style="position:absolute;left:54;top:14315;width:46480;height:91;visibility:visible;mso-wrap-style:square;v-text-anchor:top" coordsize="46480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" path="m,l4648052,r,9144l,9144,,e" fillcolor="black" stroked="f" strokeweight="0">
                  <v:fill opacity="7967f"/>
                  <v:stroke miterlimit="83231f" joinstyle="miter"/>
                  <v:path arrowok="t" textboxrect="0,0,4648052,9144"/>
                </v:shape>
                <v:shape id="Shape 39049" o:spid="_x0000_s1719" style="position:absolute;left:46534;top:14315;width:9519;height:91;visibility:visible;mso-wrap-style:square;v-text-anchor:top" coordsize="9518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" path="m,l951855,r,9144l,9144,,e" fillcolor="black" stroked="f" strokeweight="0">
                  <v:fill opacity="7967f"/>
                  <v:stroke miterlimit="83231f" joinstyle="miter"/>
                  <v:path arrowok="t" textboxrect="0,0,951855,9144"/>
                </v:shape>
                <v:shape id="Shape 39050" o:spid="_x0000_s1720" style="position:absolute;left:56053;top:14315;width:8114;height:91;visibility:visible;mso-wrap-style:square;v-text-anchor:top" coordsize="8114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" path="m,l811461,r,9144l,9144,,e" fillcolor="black" stroked="f" strokeweight="0">
                  <v:fill opacity="7967f"/>
                  <v:stroke miterlimit="83231f" joinstyle="miter"/>
                  <v:path arrowok="t" textboxrect="0,0,811461,9144"/>
                </v:shape>
                <v:shape id="Shape 39051" o:spid="_x0000_s1721" style="position:absolute;left:54;top:19641;width:46480;height:91;visibility:visible;mso-wrap-style:square;v-text-anchor:top" coordsize="46480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" path="m,l4648052,r,9144l,9144,,e" fillcolor="black" stroked="f" strokeweight="0">
                  <v:fill opacity="7967f"/>
                  <v:stroke miterlimit="83231f" joinstyle="miter"/>
                  <v:path arrowok="t" textboxrect="0,0,4648052,9144"/>
                </v:shape>
                <v:shape id="Shape 39052" o:spid="_x0000_s1722" style="position:absolute;left:46534;top:19641;width:9519;height:91;visibility:visible;mso-wrap-style:square;v-text-anchor:top" coordsize="9518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" path="m,l951855,r,9144l,9144,,e" fillcolor="black" stroked="f" strokeweight="0">
                  <v:fill opacity="7967f"/>
                  <v:stroke miterlimit="83231f" joinstyle="miter"/>
                  <v:path arrowok="t" textboxrect="0,0,951855,9144"/>
                </v:shape>
                <v:shape id="Shape 39053" o:spid="_x0000_s1723" style="position:absolute;left:56053;top:19641;width:8114;height:91;visibility:visible;mso-wrap-style:square;v-text-anchor:top" coordsize="8114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" path="m,l811461,r,9144l,9144,,e" fillcolor="black" stroked="f" strokeweight="0">
                  <v:fill opacity="7967f"/>
                  <v:stroke miterlimit="83231f" joinstyle="miter"/>
                  <v:path arrowok="t" textboxrect="0,0,811461,9144"/>
                </v:shape>
                <v:shape id="Shape 3855" o:spid="_x0000_s1724" style="position:absolute;width:32110;height:25021;visibility:visible;mso-wrap-style:square;v-text-anchor:top" coordsize="3211091,250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" path="m16222,l3211091,r,5407l16222,5407v-5953,,-10815,4862,-10815,10816l5407,2485926v,5954,4862,10816,10815,10816l3211091,2496742r,5407l16222,2502149c7293,2502149,,2494857,,2485926l,16223c,7245,7293,,16222,xe" fillcolor="#35454e" stroked="f" strokeweight="0">
                  <v:stroke miterlimit="83231f" joinstyle="miter"/>
                  <v:path arrowok="t" textboxrect="0,0,3211091,2502149"/>
                </v:shape>
                <v:shape id="Shape 3856" o:spid="_x0000_s1725" style="position:absolute;left:32110;width:32111;height:25021;visibility:visible;mso-wrap-style:square;v-text-anchor:top" coordsize="3211090,250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" path="m,l3194868,v8979,,16222,7245,16222,16223l3211090,2485926v,8931,-7243,16223,-16222,16223l,2502149r,-5407l3194868,2496742v6004,,10816,-4862,10816,-10816l3205684,16223v,-5954,-4812,-10816,-10816,-10816l,5407,,xe" fillcolor="#35454e" stroked="f" strokeweight="0">
                  <v:stroke miterlimit="83231f" joinstyle="miter"/>
                  <v:path arrowok="t" textboxrect="0,0,3211090,2502149"/>
                </v:shape>
                <v:rect id="Rectangle 3859" o:spid="_x0000_s1726" style="position:absolute;left:1352;top:1146;width:463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" filled="f" stroked="f">
                  <v:textbox inset="0,0,0,0">
                    <w:txbxContent>
                      <w:p w14:paraId="3526731F" w14:textId="77777777" w:rsidR="00294FC8" w:rsidRDefault="00106299">
                        <w:pPr>
                          <w:spacing w:after="160" w:line="259" w:lineRule="auto"/>
                          <w:ind w:left="0" w:firstLine="0"/>
                        </w:pPr>
                        <w:r>
                          <w:rPr>
                            <w:b/>
                            <w:w w:val="130"/>
                            <w:sz w:val="16"/>
                          </w:rPr>
                          <w:t>Action</w:t>
                        </w:r>
                      </w:p>
                    </w:txbxContent>
                  </v:textbox>
                </v:rect>
                <v:rect id="Rectangle 3860" o:spid="_x0000_s1727" style="position:absolute;left:47833;top:1146;width:388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" filled="f" stroked="f">
                  <v:textbox inset="0,0,0,0">
                    <w:txbxContent>
                      <w:p w14:paraId="734EF145" w14:textId="77777777" w:rsidR="00294FC8" w:rsidRDefault="00106299">
                        <w:pPr>
                          <w:spacing w:after="160" w:line="259" w:lineRule="auto"/>
                          <w:ind w:left="0" w:firstLine="0"/>
                        </w:pPr>
                        <w:r>
                          <w:rPr>
                            <w:b/>
                            <w:w w:val="128"/>
                            <w:sz w:val="16"/>
                          </w:rPr>
                          <w:t>Actor</w:t>
                        </w:r>
                      </w:p>
                    </w:txbxContent>
                  </v:textbox>
                </v:rect>
                <v:rect id="Rectangle 3861" o:spid="_x0000_s1728" style="position:absolute;left:57351;top:1146;width:603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" filled="f" stroked="f">
                  <v:textbox inset="0,0,0,0">
                    <w:txbxContent>
                      <w:p w14:paraId="09E27720" w14:textId="77777777" w:rsidR="00294FC8" w:rsidRDefault="00106299">
                        <w:pPr>
                          <w:spacing w:after="160" w:line="259" w:lineRule="auto"/>
                          <w:ind w:left="0" w:firstLine="0"/>
                        </w:pPr>
                        <w:r>
                          <w:rPr>
                            <w:b/>
                            <w:w w:val="128"/>
                            <w:sz w:val="16"/>
                          </w:rPr>
                          <w:t>Scoped?</w:t>
                        </w:r>
                      </w:p>
                    </w:txbxContent>
                  </v:textbox>
                </v:rect>
                <v:rect id="Rectangle 3862" o:spid="_x0000_s1729" style="position:absolute;left:1352;top:4810;width:56940;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" filled="f" stroked="f">
                  <v:textbox inset="0,0,0,0">
                    <w:txbxContent>
                      <w:p w14:paraId="497CCBC3" w14:textId="77777777" w:rsidR="00294FC8" w:rsidRDefault="00106299">
                        <w:pPr>
                          <w:spacing w:after="160" w:line="259" w:lineRule="auto"/>
                          <w:ind w:left="0" w:firstLine="0"/>
                        </w:pPr>
                        <w:r>
                          <w:rPr>
                            <w:w w:val="126"/>
                            <w:sz w:val="16"/>
                          </w:rPr>
                          <w:t>Compose</w:t>
                        </w:r>
                        <w:r>
                          <w:rPr>
                            <w:spacing w:val="7"/>
                            <w:w w:val="126"/>
                            <w:sz w:val="16"/>
                          </w:rPr>
                          <w:t xml:space="preserve"> </w:t>
                        </w:r>
                        <w:r>
                          <w:rPr>
                            <w:w w:val="126"/>
                            <w:sz w:val="16"/>
                          </w:rPr>
                          <w:t>semantically</w:t>
                        </w:r>
                        <w:r>
                          <w:rPr>
                            <w:spacing w:val="7"/>
                            <w:w w:val="126"/>
                            <w:sz w:val="16"/>
                          </w:rPr>
                          <w:t xml:space="preserve"> </w:t>
                        </w:r>
                        <w:r>
                          <w:rPr>
                            <w:w w:val="126"/>
                            <w:sz w:val="16"/>
                          </w:rPr>
                          <w:t>correct</w:t>
                        </w:r>
                        <w:r>
                          <w:rPr>
                            <w:spacing w:val="7"/>
                            <w:w w:val="126"/>
                            <w:sz w:val="16"/>
                          </w:rPr>
                          <w:t xml:space="preserve"> </w:t>
                        </w:r>
                        <w:r>
                          <w:rPr>
                            <w:w w:val="126"/>
                            <w:sz w:val="16"/>
                          </w:rPr>
                          <w:t>e-Invoice</w:t>
                        </w:r>
                        <w:r>
                          <w:rPr>
                            <w:spacing w:val="7"/>
                            <w:w w:val="126"/>
                            <w:sz w:val="16"/>
                          </w:rPr>
                          <w:t xml:space="preserve"> </w:t>
                        </w:r>
                        <w:r>
                          <w:rPr>
                            <w:w w:val="126"/>
                            <w:sz w:val="16"/>
                          </w:rPr>
                          <w:t>based</w:t>
                        </w:r>
                        <w:r>
                          <w:rPr>
                            <w:spacing w:val="7"/>
                            <w:w w:val="126"/>
                            <w:sz w:val="16"/>
                          </w:rPr>
                          <w:t xml:space="preserve"> </w:t>
                        </w:r>
                        <w:r>
                          <w:rPr>
                            <w:w w:val="126"/>
                            <w:sz w:val="16"/>
                          </w:rPr>
                          <w:t>on</w:t>
                        </w:r>
                        <w:r>
                          <w:rPr>
                            <w:spacing w:val="7"/>
                            <w:w w:val="126"/>
                            <w:sz w:val="16"/>
                          </w:rPr>
                          <w:t xml:space="preserve"> </w:t>
                        </w:r>
                        <w:r>
                          <w:rPr>
                            <w:w w:val="126"/>
                            <w:sz w:val="16"/>
                          </w:rPr>
                          <w:t>response</w:t>
                        </w:r>
                        <w:r>
                          <w:rPr>
                            <w:spacing w:val="7"/>
                            <w:w w:val="126"/>
                            <w:sz w:val="16"/>
                          </w:rPr>
                          <w:t xml:space="preserve"> </w:t>
                        </w:r>
                        <w:r>
                          <w:rPr>
                            <w:w w:val="126"/>
                            <w:sz w:val="16"/>
                          </w:rPr>
                          <w:t>from</w:t>
                        </w:r>
                        <w:r>
                          <w:rPr>
                            <w:spacing w:val="7"/>
                            <w:w w:val="126"/>
                            <w:sz w:val="16"/>
                          </w:rPr>
                          <w:t xml:space="preserve"> </w:t>
                        </w:r>
                        <w:r>
                          <w:rPr>
                            <w:w w:val="126"/>
                            <w:sz w:val="16"/>
                          </w:rPr>
                          <w:t>service</w:t>
                        </w:r>
                        <w:r>
                          <w:rPr>
                            <w:spacing w:val="7"/>
                            <w:w w:val="126"/>
                            <w:sz w:val="16"/>
                          </w:rPr>
                          <w:t xml:space="preserve"> </w:t>
                        </w:r>
                        <w:r>
                          <w:rPr>
                            <w:w w:val="126"/>
                            <w:sz w:val="16"/>
                          </w:rPr>
                          <w:t>provider</w:t>
                        </w:r>
                      </w:p>
                    </w:txbxContent>
                  </v:textbox>
                </v:rect>
                <v:rect id="Rectangle 3863" o:spid="_x0000_s1730" style="position:absolute;left:1352;top:6472;width:2186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" filled="f" stroked="f">
                  <v:textbox inset="0,0,0,0">
                    <w:txbxContent>
                      <w:p w14:paraId="7FAE4C22" w14:textId="77777777" w:rsidR="00294FC8" w:rsidRDefault="00106299">
                        <w:pPr>
                          <w:spacing w:after="160" w:line="259" w:lineRule="auto"/>
                          <w:ind w:left="0" w:firstLine="0"/>
                        </w:pPr>
                        <w:r>
                          <w:rPr>
                            <w:w w:val="126"/>
                            <w:sz w:val="16"/>
                          </w:rPr>
                          <w:t>about</w:t>
                        </w:r>
                        <w:r>
                          <w:rPr>
                            <w:spacing w:val="7"/>
                            <w:w w:val="126"/>
                            <w:sz w:val="16"/>
                          </w:rPr>
                          <w:t xml:space="preserve"> </w:t>
                        </w:r>
                        <w:r>
                          <w:rPr>
                            <w:w w:val="126"/>
                            <w:sz w:val="16"/>
                          </w:rPr>
                          <w:t>participant’s</w:t>
                        </w:r>
                        <w:r>
                          <w:rPr>
                            <w:spacing w:val="7"/>
                            <w:w w:val="126"/>
                            <w:sz w:val="16"/>
                          </w:rPr>
                          <w:t xml:space="preserve"> </w:t>
                        </w:r>
                        <w:r>
                          <w:rPr>
                            <w:w w:val="126"/>
                            <w:sz w:val="16"/>
                          </w:rPr>
                          <w:t>capabilities</w:t>
                        </w:r>
                        <w:del w:id="292" w:author="Ellingworth, Chris" w:date="2022-02-23T17:12:00Z">
                          <w:r w:rsidDel="00D43326">
                            <w:rPr>
                              <w:w w:val="126"/>
                              <w:sz w:val="16"/>
                            </w:rPr>
                            <w:delText>.</w:delText>
                          </w:r>
                        </w:del>
                      </w:p>
                    </w:txbxContent>
                  </v:textbox>
                </v:rect>
                <v:rect id="Rectangle 3864" o:spid="_x0000_s1731" style="position:absolute;left:47833;top:4810;width:868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" filled="f" stroked="f">
                  <v:textbox inset="0,0,0,0">
                    <w:txbxContent>
                      <w:p w14:paraId="410CAAFD"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p>
                    </w:txbxContent>
                  </v:textbox>
                </v:rect>
                <v:rect id="Rectangle 3865" o:spid="_x0000_s1732" style="position:absolute;left:47833;top:6472;width:931;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DMq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ow+4vQlPQM6uAAAA//8DAFBLAQItABQABgAIAAAAIQDb4fbL7gAAAIUBAAATAAAAAAAA&#10;AAAAAAAAAAAAAABbQ29udGVudF9UeXBlc10ueG1sUEsBAi0AFAAGAAgAAAAhAFr0LFu/AAAAFQEA&#10;AAsAAAAAAAAAAAAAAAAAHwEAAF9yZWxzLy5yZWxzUEsBAi0AFAAGAAgAAAAhAMOsMyrHAAAA3QAA&#10;AA8AAAAAAAAAAAAAAAAABwIAAGRycy9kb3ducmV2LnhtbFBLBQYAAAAAAwADALcAAAD7AgAAAAA=&#10;" filled="f" stroked="f">
                  <v:textbox inset="0,0,0,0">
                    <w:txbxContent>
                      <w:p w14:paraId="45E0A0DD" w14:textId="77777777" w:rsidR="00294FC8" w:rsidRDefault="00106299">
                        <w:pPr>
                          <w:spacing w:after="160" w:line="259" w:lineRule="auto"/>
                          <w:ind w:left="0" w:firstLine="0"/>
                        </w:pPr>
                        <w:r>
                          <w:rPr>
                            <w:w w:val="119"/>
                            <w:sz w:val="16"/>
                          </w:rPr>
                          <w:t>A</w:t>
                        </w:r>
                      </w:p>
                    </w:txbxContent>
                  </v:textbox>
                </v:rect>
                <v:rect id="Rectangle 3866" o:spid="_x0000_s1733" style="position:absolute;left:57351;top:4810;width:238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" filled="f" stroked="f">
                  <v:textbox inset="0,0,0,0">
                    <w:txbxContent>
                      <w:p w14:paraId="62BEA207" w14:textId="77777777" w:rsidR="00294FC8" w:rsidRDefault="00106299">
                        <w:pPr>
                          <w:spacing w:after="160" w:line="259" w:lineRule="auto"/>
                          <w:ind w:left="0" w:firstLine="0"/>
                        </w:pPr>
                        <w:r>
                          <w:rPr>
                            <w:w w:val="127"/>
                            <w:sz w:val="16"/>
                          </w:rPr>
                          <w:t>Yes</w:t>
                        </w:r>
                      </w:p>
                    </w:txbxContent>
                  </v:textbox>
                </v:rect>
                <v:rect id="Rectangle 3867" o:spid="_x0000_s1734" style="position:absolute;left:1352;top:10135;width:29262;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gjG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a/J5A1ub8ITkIs/AAAA//8DAFBLAQItABQABgAIAAAAIQDb4fbL7gAAAIUBAAATAAAAAAAA&#10;AAAAAAAAAAAAAABbQ29udGVudF9UeXBlc10ueG1sUEsBAi0AFAAGAAgAAAAhAFr0LFu/AAAAFQEA&#10;AAsAAAAAAAAAAAAAAAAAHwEAAF9yZWxzLy5yZWxzUEsBAi0AFAAGAAgAAAAhAFwyCMbHAAAA3QAA&#10;AA8AAAAAAAAAAAAAAAAABwIAAGRycy9kb3ducmV2LnhtbFBLBQYAAAAAAwADALcAAAD7AgAAAAA=&#10;" filled="f" stroked="f">
                  <v:textbox inset="0,0,0,0">
                    <w:txbxContent>
                      <w:p w14:paraId="22796271" w14:textId="7904BF7C" w:rsidR="00294FC8" w:rsidRDefault="00106299">
                        <w:pPr>
                          <w:spacing w:after="160" w:line="259" w:lineRule="auto"/>
                          <w:ind w:left="0" w:firstLine="0"/>
                        </w:pPr>
                        <w:r>
                          <w:rPr>
                            <w:w w:val="125"/>
                            <w:sz w:val="16"/>
                          </w:rPr>
                          <w:t>Format</w:t>
                        </w:r>
                        <w:r>
                          <w:rPr>
                            <w:spacing w:val="7"/>
                            <w:w w:val="125"/>
                            <w:sz w:val="16"/>
                          </w:rPr>
                          <w:t xml:space="preserve"> </w:t>
                        </w:r>
                        <w:r>
                          <w:rPr>
                            <w:w w:val="125"/>
                            <w:sz w:val="16"/>
                          </w:rPr>
                          <w:t>e-Invoice</w:t>
                        </w:r>
                        <w:r>
                          <w:rPr>
                            <w:spacing w:val="7"/>
                            <w:w w:val="125"/>
                            <w:sz w:val="16"/>
                          </w:rPr>
                          <w:t xml:space="preserve"> </w:t>
                        </w:r>
                        <w:r>
                          <w:rPr>
                            <w:w w:val="125"/>
                            <w:sz w:val="16"/>
                          </w:rPr>
                          <w:t>in</w:t>
                        </w:r>
                        <w:r>
                          <w:rPr>
                            <w:spacing w:val="7"/>
                            <w:w w:val="125"/>
                            <w:sz w:val="16"/>
                          </w:rPr>
                          <w:t xml:space="preserve"> </w:t>
                        </w:r>
                        <w:r>
                          <w:rPr>
                            <w:w w:val="125"/>
                            <w:sz w:val="16"/>
                          </w:rPr>
                          <w:t>compliant</w:t>
                        </w:r>
                        <w:r>
                          <w:rPr>
                            <w:spacing w:val="7"/>
                            <w:w w:val="125"/>
                            <w:sz w:val="16"/>
                          </w:rPr>
                          <w:t xml:space="preserve"> </w:t>
                        </w:r>
                        <w:r>
                          <w:rPr>
                            <w:w w:val="125"/>
                            <w:sz w:val="16"/>
                          </w:rPr>
                          <w:t>AS4</w:t>
                        </w:r>
                        <w:r>
                          <w:rPr>
                            <w:spacing w:val="7"/>
                            <w:w w:val="125"/>
                            <w:sz w:val="16"/>
                          </w:rPr>
                          <w:t xml:space="preserve"> </w:t>
                        </w:r>
                        <w:r>
                          <w:rPr>
                            <w:w w:val="125"/>
                            <w:sz w:val="16"/>
                          </w:rPr>
                          <w:t>format</w:t>
                        </w:r>
                        <w:del w:id="293" w:author="Ellingworth, Chris" w:date="2022-02-23T17:12:00Z">
                          <w:r w:rsidDel="00D43326">
                            <w:rPr>
                              <w:w w:val="125"/>
                              <w:sz w:val="16"/>
                            </w:rPr>
                            <w:delText>.</w:delText>
                          </w:r>
                        </w:del>
                      </w:p>
                    </w:txbxContent>
                  </v:textbox>
                </v:rect>
                <v:rect id="Rectangle 3868" o:spid="_x0000_s1735" style="position:absolute;left:47833;top:10135;width:868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" filled="f" stroked="f">
                  <v:textbox inset="0,0,0,0">
                    <w:txbxContent>
                      <w:p w14:paraId="2756BBB1"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p>
                    </w:txbxContent>
                  </v:textbox>
                </v:rect>
                <v:rect id="Rectangle 3869" o:spid="_x0000_s1736" style="position:absolute;left:47833;top:11798;width:931;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" filled="f" stroked="f">
                  <v:textbox inset="0,0,0,0">
                    <w:txbxContent>
                      <w:p w14:paraId="3DABAD93" w14:textId="77777777" w:rsidR="00294FC8" w:rsidRDefault="00106299">
                        <w:pPr>
                          <w:spacing w:after="160" w:line="259" w:lineRule="auto"/>
                          <w:ind w:left="0" w:firstLine="0"/>
                        </w:pPr>
                        <w:r>
                          <w:rPr>
                            <w:w w:val="119"/>
                            <w:sz w:val="16"/>
                          </w:rPr>
                          <w:t>A</w:t>
                        </w:r>
                      </w:p>
                    </w:txbxContent>
                  </v:textbox>
                </v:rect>
                <v:rect id="Rectangle 3870" o:spid="_x0000_s1737" style="position:absolute;left:57351;top:10135;width:238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" filled="f" stroked="f">
                  <v:textbox inset="0,0,0,0">
                    <w:txbxContent>
                      <w:p w14:paraId="60331F23" w14:textId="77777777" w:rsidR="00294FC8" w:rsidRDefault="00106299">
                        <w:pPr>
                          <w:spacing w:after="160" w:line="259" w:lineRule="auto"/>
                          <w:ind w:left="0" w:firstLine="0"/>
                        </w:pPr>
                        <w:r>
                          <w:rPr>
                            <w:w w:val="127"/>
                            <w:sz w:val="16"/>
                          </w:rPr>
                          <w:t>Yes</w:t>
                        </w:r>
                      </w:p>
                    </w:txbxContent>
                  </v:textbox>
                </v:rect>
                <v:rect id="Rectangle 3871" o:spid="_x0000_s1738" style="position:absolute;left:1352;top:15461;width:4876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" filled="f" stroked="f">
                  <v:textbox inset="0,0,0,0">
                    <w:txbxContent>
                      <w:p w14:paraId="07A72420" w14:textId="4632EDAF" w:rsidR="00294FC8" w:rsidRDefault="00106299">
                        <w:pPr>
                          <w:spacing w:after="160" w:line="259" w:lineRule="auto"/>
                          <w:ind w:left="0" w:firstLine="0"/>
                        </w:pPr>
                        <w:r>
                          <w:rPr>
                            <w:w w:val="123"/>
                            <w:sz w:val="16"/>
                          </w:rPr>
                          <w:t>Send</w:t>
                        </w:r>
                        <w:r>
                          <w:rPr>
                            <w:spacing w:val="7"/>
                            <w:w w:val="123"/>
                            <w:sz w:val="16"/>
                          </w:rPr>
                          <w:t xml:space="preserve"> </w:t>
                        </w:r>
                        <w:r>
                          <w:rPr>
                            <w:w w:val="123"/>
                            <w:sz w:val="16"/>
                          </w:rPr>
                          <w:t>e-Invoice</w:t>
                        </w:r>
                        <w:r>
                          <w:rPr>
                            <w:spacing w:val="7"/>
                            <w:w w:val="123"/>
                            <w:sz w:val="16"/>
                          </w:rPr>
                          <w:t xml:space="preserve"> </w:t>
                        </w:r>
                        <w:r>
                          <w:rPr>
                            <w:w w:val="123"/>
                            <w:sz w:val="16"/>
                          </w:rPr>
                          <w:t>to</w:t>
                        </w:r>
                        <w:r>
                          <w:rPr>
                            <w:spacing w:val="7"/>
                            <w:w w:val="123"/>
                            <w:sz w:val="16"/>
                          </w:rPr>
                          <w:t xml:space="preserve"> </w:t>
                        </w:r>
                        <w:r>
                          <w:rPr>
                            <w:w w:val="123"/>
                            <w:sz w:val="16"/>
                          </w:rPr>
                          <w:t>final</w:t>
                        </w:r>
                        <w:r>
                          <w:rPr>
                            <w:spacing w:val="7"/>
                            <w:w w:val="123"/>
                            <w:sz w:val="16"/>
                          </w:rPr>
                          <w:t xml:space="preserve"> </w:t>
                        </w:r>
                        <w:r>
                          <w:rPr>
                            <w:w w:val="123"/>
                            <w:sz w:val="16"/>
                          </w:rPr>
                          <w:t>destination</w:t>
                        </w:r>
                        <w:r>
                          <w:rPr>
                            <w:spacing w:val="7"/>
                            <w:w w:val="123"/>
                            <w:sz w:val="16"/>
                          </w:rPr>
                          <w:t xml:space="preserve"> </w:t>
                        </w:r>
                        <w:r>
                          <w:rPr>
                            <w:w w:val="123"/>
                            <w:sz w:val="16"/>
                          </w:rPr>
                          <w:t>obtained</w:t>
                        </w:r>
                        <w:r>
                          <w:rPr>
                            <w:spacing w:val="7"/>
                            <w:w w:val="123"/>
                            <w:sz w:val="16"/>
                          </w:rPr>
                          <w:t xml:space="preserve"> </w:t>
                        </w:r>
                        <w:r>
                          <w:rPr>
                            <w:w w:val="123"/>
                            <w:sz w:val="16"/>
                          </w:rPr>
                          <w:t>from</w:t>
                        </w:r>
                        <w:r>
                          <w:rPr>
                            <w:spacing w:val="7"/>
                            <w:w w:val="123"/>
                            <w:sz w:val="16"/>
                          </w:rPr>
                          <w:t xml:space="preserve"> </w:t>
                        </w:r>
                        <w:r>
                          <w:rPr>
                            <w:w w:val="123"/>
                            <w:sz w:val="16"/>
                          </w:rPr>
                          <w:t>SMP</w:t>
                        </w:r>
                        <w:r>
                          <w:rPr>
                            <w:spacing w:val="7"/>
                            <w:w w:val="123"/>
                            <w:sz w:val="16"/>
                          </w:rPr>
                          <w:t xml:space="preserve"> </w:t>
                        </w:r>
                        <w:r>
                          <w:rPr>
                            <w:w w:val="123"/>
                            <w:sz w:val="16"/>
                          </w:rPr>
                          <w:t>service</w:t>
                        </w:r>
                        <w:r>
                          <w:rPr>
                            <w:spacing w:val="7"/>
                            <w:w w:val="123"/>
                            <w:sz w:val="16"/>
                          </w:rPr>
                          <w:t xml:space="preserve"> </w:t>
                        </w:r>
                        <w:r>
                          <w:rPr>
                            <w:w w:val="123"/>
                            <w:sz w:val="16"/>
                          </w:rPr>
                          <w:t>provider</w:t>
                        </w:r>
                        <w:del w:id="294" w:author="Ellingworth, Chris" w:date="2022-02-23T17:12:00Z">
                          <w:r w:rsidDel="00D43326">
                            <w:rPr>
                              <w:w w:val="123"/>
                              <w:sz w:val="16"/>
                            </w:rPr>
                            <w:delText>.</w:delText>
                          </w:r>
                        </w:del>
                      </w:p>
                    </w:txbxContent>
                  </v:textbox>
                </v:rect>
                <v:rect id="Rectangle 3872" o:spid="_x0000_s1739" style="position:absolute;left:47833;top:15461;width:868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D2D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oHfXi8CU9ATu4AAAD//wMAUEsBAi0AFAAGAAgAAAAhANvh9svuAAAAhQEAABMAAAAAAAAA&#10;AAAAAAAAAAAAAFtDb250ZW50X1R5cGVzXS54bWxQSwECLQAUAAYACAAAACEAWvQsW78AAAAVAQAA&#10;CwAAAAAAAAAAAAAAAAAfAQAAX3JlbHMvLnJlbHNQSwECLQAUAAYACAAAACEAyZw9g8YAAADdAAAA&#10;DwAAAAAAAAAAAAAAAAAHAgAAZHJzL2Rvd25yZXYueG1sUEsFBgAAAAADAAMAtwAAAPoCAAAAAA==&#10;" filled="f" stroked="f">
                  <v:textbox inset="0,0,0,0">
                    <w:txbxContent>
                      <w:p w14:paraId="4A7FFBDD"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p>
                    </w:txbxContent>
                  </v:textbox>
                </v:rect>
                <v:rect id="Rectangle 3873" o:spid="_x0000_s1740" style="position:absolute;left:47833;top:17123;width:931;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JgY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OPREB5vwhOQszsAAAD//wMAUEsBAi0AFAAGAAgAAAAhANvh9svuAAAAhQEAABMAAAAAAAAA&#10;AAAAAAAAAAAAAFtDb250ZW50X1R5cGVzXS54bWxQSwECLQAUAAYACAAAACEAWvQsW78AAAAVAQAA&#10;CwAAAAAAAAAAAAAAAAAfAQAAX3JlbHMvLnJlbHNQSwECLQAUAAYACAAAACEAptCYGMYAAADdAAAA&#10;DwAAAAAAAAAAAAAAAAAHAgAAZHJzL2Rvd25yZXYueG1sUEsFBgAAAAADAAMAtwAAAPoCAAAAAA==&#10;" filled="f" stroked="f">
                  <v:textbox inset="0,0,0,0">
                    <w:txbxContent>
                      <w:p w14:paraId="0B9F5C7A" w14:textId="77777777" w:rsidR="00294FC8" w:rsidRDefault="00106299">
                        <w:pPr>
                          <w:spacing w:after="160" w:line="259" w:lineRule="auto"/>
                          <w:ind w:left="0" w:firstLine="0"/>
                        </w:pPr>
                        <w:r>
                          <w:rPr>
                            <w:w w:val="119"/>
                            <w:sz w:val="16"/>
                          </w:rPr>
                          <w:t>A</w:t>
                        </w:r>
                      </w:p>
                    </w:txbxContent>
                  </v:textbox>
                </v:rect>
                <v:rect id="Rectangle 3874" o:spid="_x0000_s1741" style="position:absolute;left:57351;top:15461;width:238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" filled="f" stroked="f">
                  <v:textbox inset="0,0,0,0">
                    <w:txbxContent>
                      <w:p w14:paraId="78441F97" w14:textId="77777777" w:rsidR="00294FC8" w:rsidRDefault="00106299">
                        <w:pPr>
                          <w:spacing w:after="160" w:line="259" w:lineRule="auto"/>
                          <w:ind w:left="0" w:firstLine="0"/>
                        </w:pPr>
                        <w:r>
                          <w:rPr>
                            <w:w w:val="127"/>
                            <w:sz w:val="16"/>
                          </w:rPr>
                          <w:t>Yes</w:t>
                        </w:r>
                      </w:p>
                    </w:txbxContent>
                  </v:textbox>
                </v:rect>
                <v:rect id="Rectangle 3875" o:spid="_x0000_s1742" style="position:absolute;left:1352;top:20787;width:14632;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" filled="f" stroked="f">
                  <v:textbox inset="0,0,0,0">
                    <w:txbxContent>
                      <w:p w14:paraId="1A00E84D" w14:textId="2AD5334F" w:rsidR="00294FC8" w:rsidRDefault="00106299">
                        <w:pPr>
                          <w:spacing w:after="160" w:line="259" w:lineRule="auto"/>
                          <w:ind w:left="0" w:firstLine="0"/>
                        </w:pPr>
                        <w:r>
                          <w:rPr>
                            <w:w w:val="123"/>
                            <w:sz w:val="16"/>
                          </w:rPr>
                          <w:t>Receives</w:t>
                        </w:r>
                        <w:r>
                          <w:rPr>
                            <w:spacing w:val="7"/>
                            <w:w w:val="123"/>
                            <w:sz w:val="16"/>
                          </w:rPr>
                          <w:t xml:space="preserve"> </w:t>
                        </w:r>
                        <w:r>
                          <w:rPr>
                            <w:w w:val="123"/>
                            <w:sz w:val="16"/>
                          </w:rPr>
                          <w:t>the</w:t>
                        </w:r>
                        <w:r>
                          <w:rPr>
                            <w:spacing w:val="7"/>
                            <w:w w:val="123"/>
                            <w:sz w:val="16"/>
                          </w:rPr>
                          <w:t xml:space="preserve"> </w:t>
                        </w:r>
                        <w:r>
                          <w:rPr>
                            <w:w w:val="123"/>
                            <w:sz w:val="16"/>
                          </w:rPr>
                          <w:t>request</w:t>
                        </w:r>
                        <w:del w:id="295" w:author="Ellingworth, Chris" w:date="2022-02-23T17:13:00Z">
                          <w:r w:rsidDel="00D43326">
                            <w:rPr>
                              <w:w w:val="123"/>
                              <w:sz w:val="16"/>
                            </w:rPr>
                            <w:delText>.</w:delText>
                          </w:r>
                        </w:del>
                      </w:p>
                    </w:txbxContent>
                  </v:textbox>
                </v:rect>
                <v:rect id="Rectangle 3876" o:spid="_x0000_s1743" style="position:absolute;left:47833;top:20787;width:868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zuA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a/J2wRub8ITkIs/AAAA//8DAFBLAQItABQABgAIAAAAIQDb4fbL7gAAAIUBAAATAAAAAAAA&#10;AAAAAAAAAAAAAABbQ29udGVudF9UeXBlc10ueG1sUEsBAi0AFAAGAAgAAAAhAFr0LFu/AAAAFQEA&#10;AAsAAAAAAAAAAAAAAAAAHwEAAF9yZWxzLy5yZWxzUEsBAi0AFAAGAAgAAAAhALanO4DHAAAA3QAA&#10;AA8AAAAAAAAAAAAAAAAABwIAAGRycy9kb3ducmV2LnhtbFBLBQYAAAAAAwADALcAAAD7AgAAAAA=&#10;" filled="f" stroked="f">
                  <v:textbox inset="0,0,0,0">
                    <w:txbxContent>
                      <w:p w14:paraId="3E454CEB" w14:textId="77777777" w:rsidR="00294FC8" w:rsidRDefault="00106299">
                        <w:pPr>
                          <w:spacing w:after="160" w:line="259" w:lineRule="auto"/>
                          <w:ind w:left="0" w:firstLine="0"/>
                        </w:pPr>
                        <w:r>
                          <w:rPr>
                            <w:w w:val="125"/>
                            <w:sz w:val="16"/>
                          </w:rPr>
                          <w:t>Access</w:t>
                        </w:r>
                        <w:r>
                          <w:rPr>
                            <w:spacing w:val="7"/>
                            <w:w w:val="125"/>
                            <w:sz w:val="16"/>
                          </w:rPr>
                          <w:t xml:space="preserve"> </w:t>
                        </w:r>
                        <w:r>
                          <w:rPr>
                            <w:w w:val="125"/>
                            <w:sz w:val="16"/>
                          </w:rPr>
                          <w:t>Point</w:t>
                        </w:r>
                      </w:p>
                    </w:txbxContent>
                  </v:textbox>
                </v:rect>
                <v:rect id="Rectangle 3877" o:spid="_x0000_s1744" style="position:absolute;left:47833;top:22449;width:84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" filled="f" stroked="f">
                  <v:textbox inset="0,0,0,0">
                    <w:txbxContent>
                      <w:p w14:paraId="5EB2AC81" w14:textId="77777777" w:rsidR="00294FC8" w:rsidRDefault="00106299">
                        <w:pPr>
                          <w:spacing w:after="160" w:line="259" w:lineRule="auto"/>
                          <w:ind w:left="0" w:firstLine="0"/>
                        </w:pPr>
                        <w:r>
                          <w:rPr>
                            <w:w w:val="114"/>
                            <w:sz w:val="16"/>
                          </w:rPr>
                          <w:t>B</w:t>
                        </w:r>
                      </w:p>
                    </w:txbxContent>
                  </v:textbox>
                </v:rect>
                <v:rect id="Rectangle 3878" o:spid="_x0000_s1745" style="position:absolute;left:57351;top:20787;width:185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" filled="f" stroked="f">
                  <v:textbox inset="0,0,0,0">
                    <w:txbxContent>
                      <w:p w14:paraId="56AC0DA3" w14:textId="77777777" w:rsidR="00294FC8" w:rsidRDefault="00106299">
                        <w:pPr>
                          <w:spacing w:after="160" w:line="259" w:lineRule="auto"/>
                          <w:ind w:left="0" w:firstLine="0"/>
                        </w:pPr>
                        <w:r>
                          <w:rPr>
                            <w:w w:val="115"/>
                            <w:sz w:val="16"/>
                          </w:rPr>
                          <w:t>No</w:t>
                        </w:r>
                      </w:p>
                    </w:txbxContent>
                  </v:textbox>
                </v:rect>
                <w10:anchorlock/>
              </v:group>
            </w:pict>
          </mc:Fallback>
        </mc:AlternateContent>
      </w:r>
    </w:p>
    <w:p w14:paraId="40408F0E" w14:textId="77777777" w:rsidR="00294FC8" w:rsidRDefault="00106299">
      <w:pPr>
        <w:pStyle w:val="Heading3"/>
        <w:ind w:left="212"/>
      </w:pPr>
      <w:r>
        <w:t>14.0.3.1 No Representations or Warranties</w:t>
      </w:r>
    </w:p>
    <w:p w14:paraId="07BCF3CA" w14:textId="77777777" w:rsidR="00294FC8" w:rsidRDefault="00106299">
      <w:pPr>
        <w:spacing w:after="8" w:line="315" w:lineRule="auto"/>
        <w:ind w:left="212" w:right="72"/>
      </w:pPr>
      <w:r>
        <w:rPr>
          <w:sz w:val="15"/>
        </w:rPr>
        <w:t>THE SOFTWARE IS PROVIDED "AS IS", WITHOUT WARRANTY OF ANY KIND, EXPRESS OR IMPLIED, INCLUDING BUT NOT LIMITED TO THE</w:t>
      </w:r>
    </w:p>
    <w:p w14:paraId="76E14ED7" w14:textId="77777777" w:rsidR="00294FC8" w:rsidRDefault="00106299">
      <w:pPr>
        <w:spacing w:after="8" w:line="315" w:lineRule="auto"/>
        <w:ind w:left="212" w:right="72"/>
      </w:pPr>
      <w:r>
        <w:rPr>
          <w:noProof/>
          <w:sz w:val="22"/>
        </w:rPr>
        <mc:AlternateContent>
          <mc:Choice Requires="wpg">
            <w:drawing>
              <wp:anchor distT="0" distB="0" distL="114300" distR="114300" simplePos="0" relativeHeight="251658267" behindDoc="1" locked="0" layoutInCell="1" allowOverlap="1" wp14:anchorId="4126B152" wp14:editId="046D653E">
                <wp:simplePos x="0" y="0"/>
                <wp:positionH relativeFrom="column">
                  <wp:posOffset>-3</wp:posOffset>
                </wp:positionH>
                <wp:positionV relativeFrom="paragraph">
                  <wp:posOffset>-483642</wp:posOffset>
                </wp:positionV>
                <wp:extent cx="6422181" cy="1080888"/>
                <wp:effectExtent l="0" t="0" r="0" b="0"/>
                <wp:wrapNone/>
                <wp:docPr id="33250" name="Group 33250"/>
                <wp:cNvGraphicFramePr/>
                <a:graphic xmlns:a="http://schemas.openxmlformats.org/drawingml/2006/main">
                  <a:graphicData uri="http://schemas.microsoft.com/office/word/2010/wordprocessingGroup">
                    <wpg:wgp>
                      <wpg:cNvGrpSpPr/>
                      <wpg:grpSpPr>
                        <a:xfrm>
                          <a:off x="0" y="0"/>
                          <a:ext cx="6422181" cy="1080888"/>
                          <a:chOff x="0" y="0"/>
                          <a:chExt cx="6422181" cy="1080888"/>
                        </a:xfrm>
                      </wpg:grpSpPr>
                      <wps:wsp>
                        <wps:cNvPr id="3857" name="Shape 3857"/>
                        <wps:cNvSpPr/>
                        <wps:spPr>
                          <a:xfrm>
                            <a:off x="0" y="0"/>
                            <a:ext cx="3211091" cy="1080888"/>
                          </a:xfrm>
                          <a:custGeom>
                            <a:avLst/>
                            <a:gdLst/>
                            <a:ahLst/>
                            <a:cxnLst/>
                            <a:rect l="0" t="0" r="0" b="0"/>
                            <a:pathLst>
                              <a:path w="3211091" h="1080888">
                                <a:moveTo>
                                  <a:pt x="81161" y="0"/>
                                </a:moveTo>
                                <a:lnTo>
                                  <a:pt x="3211091" y="0"/>
                                </a:lnTo>
                                <a:lnTo>
                                  <a:pt x="3211091" y="16222"/>
                                </a:lnTo>
                                <a:lnTo>
                                  <a:pt x="81161" y="16222"/>
                                </a:lnTo>
                                <a:cubicBezTo>
                                  <a:pt x="45343" y="16222"/>
                                  <a:pt x="16222" y="45343"/>
                                  <a:pt x="16222" y="81161"/>
                                </a:cubicBezTo>
                                <a:lnTo>
                                  <a:pt x="16222" y="999728"/>
                                </a:lnTo>
                                <a:cubicBezTo>
                                  <a:pt x="16222" y="1035545"/>
                                  <a:pt x="45343" y="1064666"/>
                                  <a:pt x="81161" y="1064666"/>
                                </a:cubicBezTo>
                                <a:lnTo>
                                  <a:pt x="3211091" y="1064666"/>
                                </a:lnTo>
                                <a:lnTo>
                                  <a:pt x="3211091" y="1080888"/>
                                </a:lnTo>
                                <a:lnTo>
                                  <a:pt x="81161" y="1080888"/>
                                </a:lnTo>
                                <a:cubicBezTo>
                                  <a:pt x="36364" y="1080888"/>
                                  <a:pt x="0" y="1044525"/>
                                  <a:pt x="0" y="999728"/>
                                </a:cubicBezTo>
                                <a:lnTo>
                                  <a:pt x="0" y="81161"/>
                                </a:lnTo>
                                <a:cubicBezTo>
                                  <a:pt x="0" y="36363"/>
                                  <a:pt x="36364" y="0"/>
                                  <a:pt x="81161" y="0"/>
                                </a:cubicBez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3858" name="Shape 3858"/>
                        <wps:cNvSpPr/>
                        <wps:spPr>
                          <a:xfrm>
                            <a:off x="3211091" y="0"/>
                            <a:ext cx="3211090" cy="1080888"/>
                          </a:xfrm>
                          <a:custGeom>
                            <a:avLst/>
                            <a:gdLst/>
                            <a:ahLst/>
                            <a:cxnLst/>
                            <a:rect l="0" t="0" r="0" b="0"/>
                            <a:pathLst>
                              <a:path w="3211090" h="1080888">
                                <a:moveTo>
                                  <a:pt x="0" y="0"/>
                                </a:moveTo>
                                <a:lnTo>
                                  <a:pt x="3129980" y="0"/>
                                </a:lnTo>
                                <a:cubicBezTo>
                                  <a:pt x="3174728" y="0"/>
                                  <a:pt x="3211090" y="36363"/>
                                  <a:pt x="3211090" y="81161"/>
                                </a:cubicBezTo>
                                <a:lnTo>
                                  <a:pt x="3211090" y="999728"/>
                                </a:lnTo>
                                <a:cubicBezTo>
                                  <a:pt x="3211090" y="1044525"/>
                                  <a:pt x="3174728" y="1080888"/>
                                  <a:pt x="3129980" y="1080888"/>
                                </a:cubicBezTo>
                                <a:lnTo>
                                  <a:pt x="0" y="1080888"/>
                                </a:lnTo>
                                <a:lnTo>
                                  <a:pt x="0" y="1064666"/>
                                </a:lnTo>
                                <a:lnTo>
                                  <a:pt x="3129980" y="1064666"/>
                                </a:lnTo>
                                <a:cubicBezTo>
                                  <a:pt x="3165797" y="1064666"/>
                                  <a:pt x="3194869" y="1035545"/>
                                  <a:pt x="3194869" y="999728"/>
                                </a:cubicBezTo>
                                <a:lnTo>
                                  <a:pt x="3194869" y="81161"/>
                                </a:lnTo>
                                <a:cubicBezTo>
                                  <a:pt x="3194869" y="45343"/>
                                  <a:pt x="3165797" y="16222"/>
                                  <a:pt x="3129980" y="16222"/>
                                </a:cubicBezTo>
                                <a:lnTo>
                                  <a:pt x="0" y="16222"/>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1EA4800F" id="Group 33250" o:spid="_x0000_s1026" style="position:absolute;margin-left:0;margin-top:-38.1pt;width:505.7pt;height:85.1pt;z-index:-251658213" coordsize="64221,1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">
                <v:shape id="Shape 3857" o:spid="_x0000_s1027" style="position:absolute;width:32110;height:10808;visibility:visible;mso-wrap-style:square;v-text-anchor:top" coordsize="3211091,1080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" path="m81161,l3211091,r,16222l81161,16222v-35818,,-64939,29121,-64939,64939l16222,999728v,35817,29121,64938,64939,64938l3211091,1064666r,16222l81161,1080888c36364,1080888,,1044525,,999728l,81161c,36363,36364,,81161,xe" fillcolor="#d3d3d3" stroked="f" strokeweight="0">
                  <v:stroke miterlimit="83231f" joinstyle="miter"/>
                  <v:path arrowok="t" textboxrect="0,0,3211091,1080888"/>
                </v:shape>
                <v:shape id="Shape 3858" o:spid="_x0000_s1028" style="position:absolute;left:32110;width:32111;height:10808;visibility:visible;mso-wrap-style:square;v-text-anchor:top" coordsize="3211090,1080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" path="m,l3129980,v44748,,81110,36363,81110,81161l3211090,999728v,44797,-36362,81160,-81110,81160l,1080888r,-16222l3129980,1064666v35817,,64889,-29121,64889,-64938l3194869,81161v,-35818,-29072,-64939,-64889,-64939l,16222,,xe" fillcolor="#d3d3d3" stroked="f" strokeweight="0">
                  <v:stroke miterlimit="83231f" joinstyle="miter"/>
                  <v:path arrowok="t" textboxrect="0,0,3211090,1080888"/>
                </v:shape>
              </v:group>
            </w:pict>
          </mc:Fallback>
        </mc:AlternateContent>
      </w:r>
      <w:r>
        <w:rPr>
          <w:sz w:val="15"/>
        </w:rPr>
        <w:t>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br w:type="page"/>
      </w:r>
    </w:p>
    <w:p w14:paraId="3C9A92BB" w14:textId="77777777" w:rsidR="00294FC8" w:rsidRDefault="00106299">
      <w:pPr>
        <w:pStyle w:val="Heading1"/>
        <w:spacing w:after="61"/>
        <w:ind w:left="-5"/>
      </w:pPr>
      <w:r>
        <w:lastRenderedPageBreak/>
        <w:t>15 The Repo(sitory)</w:t>
      </w:r>
    </w:p>
    <w:p w14:paraId="10FBD6E5" w14:textId="77777777" w:rsidR="00294FC8" w:rsidRDefault="00106299">
      <w:pPr>
        <w:spacing w:after="967" w:line="259" w:lineRule="auto"/>
        <w:ind w:left="0" w:right="-7" w:firstLine="0"/>
      </w:pPr>
      <w:r>
        <w:rPr>
          <w:noProof/>
          <w:sz w:val="22"/>
        </w:rPr>
        <mc:AlternateContent>
          <mc:Choice Requires="wpg">
            <w:drawing>
              <wp:inline distT="0" distB="0" distL="0" distR="0" wp14:anchorId="73D1B5D1" wp14:editId="4F38F8E7">
                <wp:extent cx="6422182" cy="5407"/>
                <wp:effectExtent l="0" t="0" r="0" b="0"/>
                <wp:docPr id="32721" name="Group 32721"/>
                <wp:cNvGraphicFramePr/>
                <a:graphic xmlns:a="http://schemas.openxmlformats.org/drawingml/2006/main">
                  <a:graphicData uri="http://schemas.microsoft.com/office/word/2010/wordprocessingGroup">
                    <wpg:wgp>
                      <wpg:cNvGrpSpPr/>
                      <wpg:grpSpPr>
                        <a:xfrm>
                          <a:off x="0" y="0"/>
                          <a:ext cx="6422182" cy="5407"/>
                          <a:chOff x="0" y="0"/>
                          <a:chExt cx="6422182" cy="5407"/>
                        </a:xfrm>
                      </wpg:grpSpPr>
                      <wps:wsp>
                        <wps:cNvPr id="39254" name="Shape 39254"/>
                        <wps:cNvSpPr/>
                        <wps:spPr>
                          <a:xfrm>
                            <a:off x="0" y="0"/>
                            <a:ext cx="6422182" cy="9144"/>
                          </a:xfrm>
                          <a:custGeom>
                            <a:avLst/>
                            <a:gdLst/>
                            <a:ahLst/>
                            <a:cxnLst/>
                            <a:rect l="0" t="0" r="0" b="0"/>
                            <a:pathLst>
                              <a:path w="6422182" h="9144">
                                <a:moveTo>
                                  <a:pt x="0" y="0"/>
                                </a:moveTo>
                                <a:lnTo>
                                  <a:pt x="6422182" y="0"/>
                                </a:lnTo>
                                <a:lnTo>
                                  <a:pt x="6422182" y="9144"/>
                                </a:lnTo>
                                <a:lnTo>
                                  <a:pt x="0" y="9144"/>
                                </a:lnTo>
                                <a:lnTo>
                                  <a:pt x="0" y="0"/>
                                </a:lnTo>
                              </a:path>
                            </a:pathLst>
                          </a:custGeom>
                          <a:ln w="0" cap="flat">
                            <a:miter lim="127000"/>
                          </a:ln>
                        </wps:spPr>
                        <wps:style>
                          <a:lnRef idx="0">
                            <a:srgbClr val="000000">
                              <a:alpha val="0"/>
                            </a:srgbClr>
                          </a:lnRef>
                          <a:fillRef idx="1">
                            <a:srgbClr val="000000">
                              <a:alpha val="7058"/>
                            </a:srgbClr>
                          </a:fillRef>
                          <a:effectRef idx="0">
                            <a:scrgbClr r="0" g="0" b="0"/>
                          </a:effectRef>
                          <a:fontRef idx="none"/>
                        </wps:style>
                        <wps:bodyPr/>
                      </wps:wsp>
                    </wpg:wgp>
                  </a:graphicData>
                </a:graphic>
              </wp:inline>
            </w:drawing>
          </mc:Choice>
          <mc:Fallback>
            <w:pict>
              <v:group w14:anchorId="52B8D69A" id="Group 32721" o:spid="_x0000_s1026" style="width:505.7pt;height:.45pt;mso-position-horizontal-relative:char;mso-position-vertical-relative:line" coordsize="6422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">
                <v:shape id="Shape 39254" o:spid="_x0000_s1027" style="position:absolute;width:64221;height:91;visibility:visible;mso-wrap-style:square;v-text-anchor:top" coordsize="64221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" path="m,l6422182,r,9144l,9144,,e" fillcolor="black" stroked="f" strokeweight="0">
                  <v:fill opacity="4626f"/>
                  <v:stroke miterlimit="83231f" joinstyle="miter"/>
                  <v:path arrowok="t" textboxrect="0,0,6422182,9144"/>
                </v:shape>
                <w10:anchorlock/>
              </v:group>
            </w:pict>
          </mc:Fallback>
        </mc:AlternateContent>
      </w:r>
    </w:p>
    <w:p w14:paraId="286FC332" w14:textId="77777777" w:rsidR="00294FC8" w:rsidRDefault="00106299">
      <w:pPr>
        <w:pStyle w:val="Heading2"/>
        <w:spacing w:after="172"/>
        <w:ind w:left="-5"/>
      </w:pPr>
      <w:r>
        <w:rPr>
          <w:sz w:val="22"/>
        </w:rPr>
        <w:t>15.0.1 Repository Layout</w:t>
      </w:r>
    </w:p>
    <w:p w14:paraId="62A00AE3" w14:textId="77777777" w:rsidR="00294FC8" w:rsidRDefault="00106299">
      <w:pPr>
        <w:spacing w:after="45"/>
        <w:ind w:right="6"/>
      </w:pPr>
      <w:r>
        <w:t xml:space="preserve">This project includes the following files, </w:t>
      </w:r>
      <w:r>
        <w:rPr>
          <w:i/>
        </w:rPr>
        <w:t>i.e., "artifacts"</w:t>
      </w:r>
      <w:r>
        <w:t xml:space="preserve"> in </w:t>
      </w:r>
      <w:r>
        <w:rPr>
          <w:b/>
        </w:rPr>
        <w:t>.py</w:t>
      </w:r>
      <w:r>
        <w:t>, .</w:t>
      </w:r>
      <w:r>
        <w:rPr>
          <w:b/>
        </w:rPr>
        <w:t>md</w:t>
      </w:r>
      <w:r>
        <w:t>, .</w:t>
      </w:r>
      <w:r>
        <w:rPr>
          <w:b/>
        </w:rPr>
        <w:t>txt</w:t>
      </w:r>
      <w:r>
        <w:t xml:space="preserve"> and other formats, updated as of:</w:t>
      </w:r>
    </w:p>
    <w:p w14:paraId="30CE895F" w14:textId="77777777" w:rsidR="00294FC8" w:rsidRDefault="00106299">
      <w:pPr>
        <w:spacing w:after="217"/>
        <w:ind w:left="-5"/>
      </w:pPr>
      <w:r>
        <w:rPr>
          <w:b/>
        </w:rPr>
        <w:t>02/16/2022 (February 16th, 2022)</w:t>
      </w:r>
      <w:r>
        <w:br w:type="page"/>
      </w:r>
    </w:p>
    <w:p w14:paraId="7E78D25B" w14:textId="77777777" w:rsidR="00294FC8" w:rsidRDefault="00106299">
      <w:pPr>
        <w:spacing w:after="0" w:line="259" w:lineRule="auto"/>
        <w:ind w:left="-6" w:right="-11" w:firstLine="0"/>
      </w:pPr>
      <w:r>
        <w:rPr>
          <w:noProof/>
        </w:rPr>
        <w:lastRenderedPageBreak/>
        <w:drawing>
          <wp:inline distT="0" distB="0" distL="0" distR="0" wp14:anchorId="57B197FF" wp14:editId="38959646">
            <wp:extent cx="6428232" cy="8915400"/>
            <wp:effectExtent l="0" t="0" r="0" b="0"/>
            <wp:docPr id="33936" name="Picture 339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936"/>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6428232" cy="8915400"/>
                    </a:xfrm>
                    <a:prstGeom prst="rect">
                      <a:avLst/>
                    </a:prstGeom>
                  </pic:spPr>
                </pic:pic>
              </a:graphicData>
            </a:graphic>
          </wp:inline>
        </w:drawing>
      </w:r>
    </w:p>
    <w:p w14:paraId="7C2AECE2" w14:textId="77777777" w:rsidR="00294FC8" w:rsidRDefault="00106299">
      <w:pPr>
        <w:spacing w:after="0" w:line="259" w:lineRule="auto"/>
        <w:ind w:left="-6" w:right="-11" w:firstLine="0"/>
      </w:pPr>
      <w:r>
        <w:rPr>
          <w:noProof/>
        </w:rPr>
        <w:lastRenderedPageBreak/>
        <w:drawing>
          <wp:inline distT="0" distB="0" distL="0" distR="0" wp14:anchorId="3560262B" wp14:editId="44A510B2">
            <wp:extent cx="6428233" cy="8351521"/>
            <wp:effectExtent l="0" t="0" r="0" b="0"/>
            <wp:docPr id="33941" name="Picture 33941"/>
            <wp:cNvGraphicFramePr/>
            <a:graphic xmlns:a="http://schemas.openxmlformats.org/drawingml/2006/main">
              <a:graphicData uri="http://schemas.openxmlformats.org/drawingml/2006/picture">
                <pic:pic xmlns:pic="http://schemas.openxmlformats.org/drawingml/2006/picture">
                  <pic:nvPicPr>
                    <pic:cNvPr id="33941" name="Picture 33941"/>
                    <pic:cNvPicPr/>
                  </pic:nvPicPr>
                  <pic:blipFill>
                    <a:blip r:embed="rId341"/>
                    <a:stretch>
                      <a:fillRect/>
                    </a:stretch>
                  </pic:blipFill>
                  <pic:spPr>
                    <a:xfrm>
                      <a:off x="0" y="0"/>
                      <a:ext cx="6428233" cy="8351521"/>
                    </a:xfrm>
                    <a:prstGeom prst="rect">
                      <a:avLst/>
                    </a:prstGeom>
                  </pic:spPr>
                </pic:pic>
              </a:graphicData>
            </a:graphic>
          </wp:inline>
        </w:drawing>
      </w:r>
    </w:p>
    <w:p w14:paraId="15CE95D0" w14:textId="77777777" w:rsidR="00294FC8" w:rsidRDefault="00106299">
      <w:pPr>
        <w:pStyle w:val="Heading3"/>
        <w:ind w:left="212"/>
      </w:pPr>
      <w:r>
        <w:t>15.0.1.1 No Representations or Warranties</w:t>
      </w:r>
    </w:p>
    <w:p w14:paraId="3155FBD8" w14:textId="77777777" w:rsidR="00294FC8" w:rsidRDefault="00106299">
      <w:pPr>
        <w:spacing w:after="8" w:line="315" w:lineRule="auto"/>
        <w:ind w:left="212" w:right="72"/>
      </w:pPr>
      <w:r>
        <w:rPr>
          <w:sz w:val="15"/>
        </w:rPr>
        <w:t>THE SOFTWARE IS PROVIDED "AS IS", WITHOUT WARRANTY OF ANY KIND, EXPRESS OR IMPLIED, INCLUDING BUT NOT LIMITED TO THE</w:t>
      </w:r>
    </w:p>
    <w:p w14:paraId="4AAB588C" w14:textId="77777777" w:rsidR="00294FC8" w:rsidRDefault="00106299">
      <w:pPr>
        <w:spacing w:after="8" w:line="315" w:lineRule="auto"/>
        <w:ind w:left="212" w:right="72"/>
      </w:pPr>
      <w:r>
        <w:rPr>
          <w:noProof/>
          <w:sz w:val="22"/>
        </w:rPr>
        <w:lastRenderedPageBreak/>
        <mc:AlternateContent>
          <mc:Choice Requires="wpg">
            <w:drawing>
              <wp:anchor distT="0" distB="0" distL="114300" distR="114300" simplePos="0" relativeHeight="251658268" behindDoc="1" locked="0" layoutInCell="1" allowOverlap="1" wp14:anchorId="0B7E44AC" wp14:editId="061D4352">
                <wp:simplePos x="0" y="0"/>
                <wp:positionH relativeFrom="column">
                  <wp:posOffset>-3</wp:posOffset>
                </wp:positionH>
                <wp:positionV relativeFrom="paragraph">
                  <wp:posOffset>-483624</wp:posOffset>
                </wp:positionV>
                <wp:extent cx="6422181" cy="1080840"/>
                <wp:effectExtent l="0" t="0" r="0" b="0"/>
                <wp:wrapNone/>
                <wp:docPr id="32855" name="Group 32855"/>
                <wp:cNvGraphicFramePr/>
                <a:graphic xmlns:a="http://schemas.openxmlformats.org/drawingml/2006/main">
                  <a:graphicData uri="http://schemas.microsoft.com/office/word/2010/wordprocessingGroup">
                    <wpg:wgp>
                      <wpg:cNvGrpSpPr/>
                      <wpg:grpSpPr>
                        <a:xfrm>
                          <a:off x="0" y="0"/>
                          <a:ext cx="6422181" cy="1080840"/>
                          <a:chOff x="0" y="0"/>
                          <a:chExt cx="6422181" cy="1080840"/>
                        </a:xfrm>
                      </wpg:grpSpPr>
                      <wps:wsp>
                        <wps:cNvPr id="4661" name="Shape 4661"/>
                        <wps:cNvSpPr/>
                        <wps:spPr>
                          <a:xfrm>
                            <a:off x="0" y="0"/>
                            <a:ext cx="3211091" cy="1080840"/>
                          </a:xfrm>
                          <a:custGeom>
                            <a:avLst/>
                            <a:gdLst/>
                            <a:ahLst/>
                            <a:cxnLst/>
                            <a:rect l="0" t="0" r="0" b="0"/>
                            <a:pathLst>
                              <a:path w="3211091" h="1080840">
                                <a:moveTo>
                                  <a:pt x="81157" y="0"/>
                                </a:moveTo>
                                <a:lnTo>
                                  <a:pt x="3211091" y="0"/>
                                </a:lnTo>
                                <a:lnTo>
                                  <a:pt x="3211091" y="16222"/>
                                </a:lnTo>
                                <a:lnTo>
                                  <a:pt x="81161" y="16222"/>
                                </a:lnTo>
                                <a:cubicBezTo>
                                  <a:pt x="45343" y="16222"/>
                                  <a:pt x="16222" y="45294"/>
                                  <a:pt x="16222" y="81161"/>
                                </a:cubicBezTo>
                                <a:lnTo>
                                  <a:pt x="16222" y="999728"/>
                                </a:lnTo>
                                <a:cubicBezTo>
                                  <a:pt x="16222" y="1035546"/>
                                  <a:pt x="45343" y="1064617"/>
                                  <a:pt x="81161" y="1064617"/>
                                </a:cubicBezTo>
                                <a:lnTo>
                                  <a:pt x="3211091" y="1064617"/>
                                </a:lnTo>
                                <a:lnTo>
                                  <a:pt x="3211091" y="1080840"/>
                                </a:lnTo>
                                <a:lnTo>
                                  <a:pt x="81161" y="1080840"/>
                                </a:lnTo>
                                <a:cubicBezTo>
                                  <a:pt x="36364" y="1080840"/>
                                  <a:pt x="0" y="1044525"/>
                                  <a:pt x="0" y="999728"/>
                                </a:cubicBezTo>
                                <a:lnTo>
                                  <a:pt x="0" y="81161"/>
                                </a:lnTo>
                                <a:cubicBezTo>
                                  <a:pt x="0" y="47562"/>
                                  <a:pt x="20455" y="18708"/>
                                  <a:pt x="49581" y="6381"/>
                                </a:cubicBezTo>
                                <a:lnTo>
                                  <a:pt x="81157"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4662" name="Shape 4662"/>
                        <wps:cNvSpPr/>
                        <wps:spPr>
                          <a:xfrm>
                            <a:off x="3211091" y="0"/>
                            <a:ext cx="3211090" cy="1080840"/>
                          </a:xfrm>
                          <a:custGeom>
                            <a:avLst/>
                            <a:gdLst/>
                            <a:ahLst/>
                            <a:cxnLst/>
                            <a:rect l="0" t="0" r="0" b="0"/>
                            <a:pathLst>
                              <a:path w="3211090" h="1080840">
                                <a:moveTo>
                                  <a:pt x="0" y="0"/>
                                </a:moveTo>
                                <a:lnTo>
                                  <a:pt x="3129983" y="0"/>
                                </a:lnTo>
                                <a:lnTo>
                                  <a:pt x="3161531" y="6381"/>
                                </a:lnTo>
                                <a:cubicBezTo>
                                  <a:pt x="3190636" y="18708"/>
                                  <a:pt x="3211090" y="47562"/>
                                  <a:pt x="3211090" y="81161"/>
                                </a:cubicBezTo>
                                <a:lnTo>
                                  <a:pt x="3211090" y="999728"/>
                                </a:lnTo>
                                <a:cubicBezTo>
                                  <a:pt x="3211090" y="1044525"/>
                                  <a:pt x="3174728" y="1080840"/>
                                  <a:pt x="3129980" y="1080840"/>
                                </a:cubicBezTo>
                                <a:lnTo>
                                  <a:pt x="0" y="1080840"/>
                                </a:lnTo>
                                <a:lnTo>
                                  <a:pt x="0" y="1064617"/>
                                </a:lnTo>
                                <a:lnTo>
                                  <a:pt x="3129980" y="1064617"/>
                                </a:lnTo>
                                <a:cubicBezTo>
                                  <a:pt x="3165797" y="1064617"/>
                                  <a:pt x="3194869" y="1035546"/>
                                  <a:pt x="3194869" y="999728"/>
                                </a:cubicBezTo>
                                <a:lnTo>
                                  <a:pt x="3194869" y="81161"/>
                                </a:lnTo>
                                <a:cubicBezTo>
                                  <a:pt x="3194869" y="45294"/>
                                  <a:pt x="3165797" y="16222"/>
                                  <a:pt x="3129980" y="16222"/>
                                </a:cubicBezTo>
                                <a:lnTo>
                                  <a:pt x="0" y="16222"/>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1AE1AD69" id="Group 32855" o:spid="_x0000_s1026" style="position:absolute;margin-left:0;margin-top:-38.1pt;width:505.7pt;height:85.1pt;z-index:-251658212" coordsize="64221,1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">
                <v:shape id="Shape 4661" o:spid="_x0000_s1027" style="position:absolute;width:32110;height:10808;visibility:visible;mso-wrap-style:square;v-text-anchor:top" coordsize="3211091,10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" path="m81157,l3211091,r,16222l81161,16222v-35818,,-64939,29072,-64939,64939l16222,999728v,35818,29121,64889,64939,64889l3211091,1064617r,16223l81161,1080840c36364,1080840,,1044525,,999728l,81161c,47562,20455,18708,49581,6381l81157,xe" fillcolor="#d3d3d3" stroked="f" strokeweight="0">
                  <v:stroke miterlimit="83231f" joinstyle="miter"/>
                  <v:path arrowok="t" textboxrect="0,0,3211091,1080840"/>
                </v:shape>
                <v:shape id="Shape 4662" o:spid="_x0000_s1028" style="position:absolute;left:32110;width:32111;height:10808;visibility:visible;mso-wrap-style:square;v-text-anchor:top" coordsize="3211090,10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" path="m,l3129983,r31548,6381c3190636,18708,3211090,47562,3211090,81161r,918567c3211090,1044525,3174728,1080840,3129980,1080840l,1080840r,-16223l3129980,1064617v35817,,64889,-29071,64889,-64889l3194869,81161v,-35867,-29072,-64939,-64889,-64939l,16222,,xe" fillcolor="#d3d3d3" stroked="f" strokeweight="0">
                  <v:stroke miterlimit="83231f" joinstyle="miter"/>
                  <v:path arrowok="t" textboxrect="0,0,3211090,1080840"/>
                </v:shape>
              </v:group>
            </w:pict>
          </mc:Fallback>
        </mc:AlternateContent>
      </w:r>
      <w:r>
        <w:rPr>
          <w:sz w:val="15"/>
        </w:rPr>
        <w:t>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br w:type="page"/>
      </w:r>
    </w:p>
    <w:p w14:paraId="2A70CCDA" w14:textId="77777777" w:rsidR="00294FC8" w:rsidRDefault="00106299">
      <w:pPr>
        <w:pStyle w:val="Heading1"/>
        <w:spacing w:after="61"/>
        <w:ind w:left="-5"/>
      </w:pPr>
      <w:r>
        <w:lastRenderedPageBreak/>
        <w:t>16 Sample git workflow</w:t>
      </w:r>
    </w:p>
    <w:p w14:paraId="446F8071" w14:textId="77777777" w:rsidR="00294FC8" w:rsidRDefault="00106299">
      <w:pPr>
        <w:spacing w:after="967" w:line="259" w:lineRule="auto"/>
        <w:ind w:left="0" w:right="-7" w:firstLine="0"/>
      </w:pPr>
      <w:r>
        <w:rPr>
          <w:noProof/>
          <w:sz w:val="22"/>
        </w:rPr>
        <mc:AlternateContent>
          <mc:Choice Requires="wpg">
            <w:drawing>
              <wp:inline distT="0" distB="0" distL="0" distR="0" wp14:anchorId="2BAC432F" wp14:editId="0A9A23DD">
                <wp:extent cx="6422182" cy="5407"/>
                <wp:effectExtent l="0" t="0" r="0" b="0"/>
                <wp:docPr id="33014" name="Group 33014"/>
                <wp:cNvGraphicFramePr/>
                <a:graphic xmlns:a="http://schemas.openxmlformats.org/drawingml/2006/main">
                  <a:graphicData uri="http://schemas.microsoft.com/office/word/2010/wordprocessingGroup">
                    <wpg:wgp>
                      <wpg:cNvGrpSpPr/>
                      <wpg:grpSpPr>
                        <a:xfrm>
                          <a:off x="0" y="0"/>
                          <a:ext cx="6422182" cy="5407"/>
                          <a:chOff x="0" y="0"/>
                          <a:chExt cx="6422182" cy="5407"/>
                        </a:xfrm>
                      </wpg:grpSpPr>
                      <wps:wsp>
                        <wps:cNvPr id="39256" name="Shape 39256"/>
                        <wps:cNvSpPr/>
                        <wps:spPr>
                          <a:xfrm>
                            <a:off x="0" y="0"/>
                            <a:ext cx="6422182" cy="9144"/>
                          </a:xfrm>
                          <a:custGeom>
                            <a:avLst/>
                            <a:gdLst/>
                            <a:ahLst/>
                            <a:cxnLst/>
                            <a:rect l="0" t="0" r="0" b="0"/>
                            <a:pathLst>
                              <a:path w="6422182" h="9144">
                                <a:moveTo>
                                  <a:pt x="0" y="0"/>
                                </a:moveTo>
                                <a:lnTo>
                                  <a:pt x="6422182" y="0"/>
                                </a:lnTo>
                                <a:lnTo>
                                  <a:pt x="6422182" y="9144"/>
                                </a:lnTo>
                                <a:lnTo>
                                  <a:pt x="0" y="9144"/>
                                </a:lnTo>
                                <a:lnTo>
                                  <a:pt x="0" y="0"/>
                                </a:lnTo>
                              </a:path>
                            </a:pathLst>
                          </a:custGeom>
                          <a:ln w="0" cap="flat">
                            <a:miter lim="127000"/>
                          </a:ln>
                        </wps:spPr>
                        <wps:style>
                          <a:lnRef idx="0">
                            <a:srgbClr val="000000">
                              <a:alpha val="0"/>
                            </a:srgbClr>
                          </a:lnRef>
                          <a:fillRef idx="1">
                            <a:srgbClr val="000000">
                              <a:alpha val="7058"/>
                            </a:srgbClr>
                          </a:fillRef>
                          <a:effectRef idx="0">
                            <a:scrgbClr r="0" g="0" b="0"/>
                          </a:effectRef>
                          <a:fontRef idx="none"/>
                        </wps:style>
                        <wps:bodyPr/>
                      </wps:wsp>
                    </wpg:wgp>
                  </a:graphicData>
                </a:graphic>
              </wp:inline>
            </w:drawing>
          </mc:Choice>
          <mc:Fallback>
            <w:pict>
              <v:group w14:anchorId="4CCF5FF2" id="Group 33014" o:spid="_x0000_s1026" style="width:505.7pt;height:.45pt;mso-position-horizontal-relative:char;mso-position-vertical-relative:line" coordsize="6422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">
                <v:shape id="Shape 39256" o:spid="_x0000_s1027" style="position:absolute;width:64221;height:91;visibility:visible;mso-wrap-style:square;v-text-anchor:top" coordsize="64221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" path="m,l6422182,r,9144l,9144,,e" fillcolor="black" stroked="f" strokeweight="0">
                  <v:fill opacity="4626f"/>
                  <v:stroke miterlimit="83231f" joinstyle="miter"/>
                  <v:path arrowok="t" textboxrect="0,0,6422182,9144"/>
                </v:shape>
                <w10:anchorlock/>
              </v:group>
            </w:pict>
          </mc:Fallback>
        </mc:AlternateContent>
      </w:r>
    </w:p>
    <w:p w14:paraId="049F4034" w14:textId="33D0E533" w:rsidR="00294FC8" w:rsidRDefault="00106299">
      <w:pPr>
        <w:spacing w:after="172" w:line="259" w:lineRule="auto"/>
        <w:ind w:left="-5"/>
      </w:pPr>
      <w:r>
        <w:rPr>
          <w:sz w:val="22"/>
        </w:rPr>
        <w:t>16.0.1 A minimal git "script" to work with the code</w:t>
      </w:r>
      <w:del w:id="276" w:author="Ellingworth, Chris" w:date="2022-02-23T17:14:00Z">
        <w:r w:rsidDel="00520302">
          <w:rPr>
            <w:sz w:val="22"/>
          </w:rPr>
          <w:delText>.</w:delText>
        </w:r>
      </w:del>
    </w:p>
    <w:p w14:paraId="6C6EB380" w14:textId="610A9CC5" w:rsidR="00294FC8" w:rsidRDefault="00FE69D8">
      <w:pPr>
        <w:ind w:right="6"/>
      </w:pPr>
      <w:ins w:id="277" w:author="Ellingworth, Chris" w:date="2022-02-23T17:13:00Z">
        <w:r>
          <w:t>Below</w:t>
        </w:r>
      </w:ins>
      <w:del w:id="278" w:author="Ellingworth, Chris" w:date="2022-02-23T17:13:00Z">
        <w:r w:rsidR="00106299" w:rsidDel="00FE69D8">
          <w:delText>This</w:delText>
        </w:r>
      </w:del>
      <w:r w:rsidR="00106299">
        <w:t xml:space="preserve"> is a sample workflow of a very rudimentary process to create a branch in Github, add code, and push up to the repo on Github.</w:t>
      </w:r>
    </w:p>
    <w:p w14:paraId="6DE92092" w14:textId="77777777" w:rsidR="00294FC8" w:rsidRDefault="00106299">
      <w:pPr>
        <w:numPr>
          <w:ilvl w:val="0"/>
          <w:numId w:val="11"/>
        </w:numPr>
        <w:spacing w:after="45"/>
        <w:ind w:right="6" w:hanging="192"/>
      </w:pPr>
      <w:r>
        <w:t>Create a new branch:</w:t>
      </w:r>
    </w:p>
    <w:p w14:paraId="2393709C" w14:textId="77777777" w:rsidR="00294FC8" w:rsidRDefault="00106299">
      <w:pPr>
        <w:spacing w:after="173" w:line="259" w:lineRule="auto"/>
        <w:ind w:left="364" w:right="5117"/>
      </w:pPr>
      <w:r>
        <w:rPr>
          <w:noProof/>
          <w:sz w:val="22"/>
        </w:rPr>
        <mc:AlternateContent>
          <mc:Choice Requires="wpg">
            <w:drawing>
              <wp:anchor distT="0" distB="0" distL="114300" distR="114300" simplePos="0" relativeHeight="251658269" behindDoc="0" locked="0" layoutInCell="1" allowOverlap="1" wp14:anchorId="565E9B31" wp14:editId="067492B4">
                <wp:simplePos x="0" y="0"/>
                <wp:positionH relativeFrom="column">
                  <wp:posOffset>206917</wp:posOffset>
                </wp:positionH>
                <wp:positionV relativeFrom="paragraph">
                  <wp:posOffset>-4442</wp:posOffset>
                </wp:positionV>
                <wp:extent cx="2418159" cy="129827"/>
                <wp:effectExtent l="0" t="0" r="0" b="0"/>
                <wp:wrapNone/>
                <wp:docPr id="33016" name="Group 33016"/>
                <wp:cNvGraphicFramePr/>
                <a:graphic xmlns:a="http://schemas.openxmlformats.org/drawingml/2006/main">
                  <a:graphicData uri="http://schemas.microsoft.com/office/word/2010/wordprocessingGroup">
                    <wpg:wgp>
                      <wpg:cNvGrpSpPr/>
                      <wpg:grpSpPr>
                        <a:xfrm>
                          <a:off x="0" y="0"/>
                          <a:ext cx="2418159" cy="129827"/>
                          <a:chOff x="0" y="0"/>
                          <a:chExt cx="2418159" cy="129827"/>
                        </a:xfrm>
                      </wpg:grpSpPr>
                      <wps:wsp>
                        <wps:cNvPr id="4694" name="Shape 4694"/>
                        <wps:cNvSpPr/>
                        <wps:spPr>
                          <a:xfrm>
                            <a:off x="0" y="0"/>
                            <a:ext cx="2418159" cy="129827"/>
                          </a:xfrm>
                          <a:custGeom>
                            <a:avLst/>
                            <a:gdLst/>
                            <a:ahLst/>
                            <a:cxnLst/>
                            <a:rect l="0" t="0" r="0" b="0"/>
                            <a:pathLst>
                              <a:path w="2418159" h="129827">
                                <a:moveTo>
                                  <a:pt x="16222" y="0"/>
                                </a:moveTo>
                                <a:lnTo>
                                  <a:pt x="2401937" y="0"/>
                                </a:lnTo>
                                <a:cubicBezTo>
                                  <a:pt x="2406427" y="0"/>
                                  <a:pt x="2410483" y="1823"/>
                                  <a:pt x="2413416" y="4762"/>
                                </a:cubicBezTo>
                                <a:lnTo>
                                  <a:pt x="2418159" y="16219"/>
                                </a:lnTo>
                                <a:lnTo>
                                  <a:pt x="2418159" y="113607"/>
                                </a:lnTo>
                                <a:lnTo>
                                  <a:pt x="2413416" y="125083"/>
                                </a:lnTo>
                                <a:cubicBezTo>
                                  <a:pt x="2410483" y="128016"/>
                                  <a:pt x="2406427" y="129827"/>
                                  <a:pt x="2401937" y="129827"/>
                                </a:cubicBezTo>
                                <a:lnTo>
                                  <a:pt x="16222" y="129827"/>
                                </a:lnTo>
                                <a:cubicBezTo>
                                  <a:pt x="7293" y="129827"/>
                                  <a:pt x="0" y="122584"/>
                                  <a:pt x="0" y="113605"/>
                                </a:cubicBezTo>
                                <a:lnTo>
                                  <a:pt x="0" y="16221"/>
                                </a:lnTo>
                                <a:cubicBezTo>
                                  <a:pt x="0" y="7292"/>
                                  <a:pt x="7293" y="0"/>
                                  <a:pt x="16222"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g:wgp>
                  </a:graphicData>
                </a:graphic>
              </wp:anchor>
            </w:drawing>
          </mc:Choice>
          <mc:Fallback>
            <w:pict>
              <v:group w14:anchorId="473C012C" id="Group 33016" o:spid="_x0000_s1026" style="position:absolute;margin-left:16.3pt;margin-top:-.35pt;width:190.4pt;height:10.2pt;z-index:251658269" coordsize="24181,1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">
                <v:shape id="Shape 4694" o:spid="_x0000_s1027" style="position:absolute;width:24181;height:1298;visibility:visible;mso-wrap-style:square;v-text-anchor:top" coordsize="2418159,12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" path="m16222,l2401937,v4490,,8546,1823,11479,4762l2418159,16219r,97388l2413416,125083v-2933,2933,-6989,4744,-11479,4744l16222,129827c7293,129827,,122584,,113605l,16221c,7292,7293,,16222,xe" fillcolor="#f5f5f5" stroked="f" strokeweight="0">
                  <v:stroke miterlimit="83231f" joinstyle="miter"/>
                  <v:path arrowok="t" textboxrect="0,0,2418159,129827"/>
                </v:shape>
              </v:group>
            </w:pict>
          </mc:Fallback>
        </mc:AlternateContent>
      </w:r>
      <w:r>
        <w:rPr>
          <w:rFonts w:ascii="Roboto" w:eastAsia="Roboto" w:hAnsi="Roboto" w:cs="Roboto"/>
          <w:color w:val="35454E"/>
          <w:sz w:val="15"/>
        </w:rPr>
        <w:t>git checkout -b &lt;insert branch name here`&gt;</w:t>
      </w:r>
    </w:p>
    <w:p w14:paraId="6A53D5FA" w14:textId="77777777" w:rsidR="00294FC8" w:rsidRDefault="00106299">
      <w:pPr>
        <w:numPr>
          <w:ilvl w:val="0"/>
          <w:numId w:val="11"/>
        </w:numPr>
        <w:spacing w:after="132"/>
        <w:ind w:right="6" w:hanging="192"/>
      </w:pPr>
      <w:r>
        <w:t>Implement your changes</w:t>
      </w:r>
    </w:p>
    <w:p w14:paraId="2D44D8B3" w14:textId="77777777" w:rsidR="00294FC8" w:rsidRDefault="00106299">
      <w:pPr>
        <w:numPr>
          <w:ilvl w:val="0"/>
          <w:numId w:val="11"/>
        </w:numPr>
        <w:spacing w:after="45"/>
        <w:ind w:right="6" w:hanging="192"/>
      </w:pPr>
      <w:r>
        <w:t>Add into the repo:</w:t>
      </w:r>
    </w:p>
    <w:p w14:paraId="453A0EB0" w14:textId="77777777" w:rsidR="00294FC8" w:rsidRDefault="00106299">
      <w:pPr>
        <w:spacing w:after="0" w:line="376" w:lineRule="auto"/>
        <w:ind w:left="364" w:right="6813"/>
      </w:pPr>
      <w:r>
        <w:rPr>
          <w:noProof/>
          <w:sz w:val="22"/>
        </w:rPr>
        <mc:AlternateContent>
          <mc:Choice Requires="wpg">
            <w:drawing>
              <wp:anchor distT="0" distB="0" distL="114300" distR="114300" simplePos="0" relativeHeight="251658270" behindDoc="1" locked="0" layoutInCell="1" allowOverlap="1" wp14:anchorId="412CA615" wp14:editId="68EC5149">
                <wp:simplePos x="0" y="0"/>
                <wp:positionH relativeFrom="column">
                  <wp:posOffset>206917</wp:posOffset>
                </wp:positionH>
                <wp:positionV relativeFrom="paragraph">
                  <wp:posOffset>-4429</wp:posOffset>
                </wp:positionV>
                <wp:extent cx="1911797" cy="483096"/>
                <wp:effectExtent l="0" t="0" r="0" b="0"/>
                <wp:wrapNone/>
                <wp:docPr id="33017" name="Group 33017"/>
                <wp:cNvGraphicFramePr/>
                <a:graphic xmlns:a="http://schemas.openxmlformats.org/drawingml/2006/main">
                  <a:graphicData uri="http://schemas.microsoft.com/office/word/2010/wordprocessingGroup">
                    <wpg:wgp>
                      <wpg:cNvGrpSpPr/>
                      <wpg:grpSpPr>
                        <a:xfrm>
                          <a:off x="0" y="0"/>
                          <a:ext cx="1911797" cy="483096"/>
                          <a:chOff x="0" y="0"/>
                          <a:chExt cx="1911797" cy="483096"/>
                        </a:xfrm>
                      </wpg:grpSpPr>
                      <wps:wsp>
                        <wps:cNvPr id="4701" name="Shape 4701"/>
                        <wps:cNvSpPr/>
                        <wps:spPr>
                          <a:xfrm>
                            <a:off x="0" y="0"/>
                            <a:ext cx="561529" cy="129828"/>
                          </a:xfrm>
                          <a:custGeom>
                            <a:avLst/>
                            <a:gdLst/>
                            <a:ahLst/>
                            <a:cxnLst/>
                            <a:rect l="0" t="0" r="0" b="0"/>
                            <a:pathLst>
                              <a:path w="561529" h="129828">
                                <a:moveTo>
                                  <a:pt x="16220" y="0"/>
                                </a:moveTo>
                                <a:lnTo>
                                  <a:pt x="545308" y="0"/>
                                </a:lnTo>
                                <a:lnTo>
                                  <a:pt x="556785" y="4743"/>
                                </a:lnTo>
                                <a:cubicBezTo>
                                  <a:pt x="559718" y="7676"/>
                                  <a:pt x="561529" y="11732"/>
                                  <a:pt x="561529" y="16222"/>
                                </a:cubicBezTo>
                                <a:lnTo>
                                  <a:pt x="561529" y="113605"/>
                                </a:lnTo>
                                <a:cubicBezTo>
                                  <a:pt x="561529" y="122536"/>
                                  <a:pt x="554286" y="129828"/>
                                  <a:pt x="545306" y="129828"/>
                                </a:cubicBezTo>
                                <a:lnTo>
                                  <a:pt x="16222" y="129828"/>
                                </a:lnTo>
                                <a:cubicBezTo>
                                  <a:pt x="7293" y="129828"/>
                                  <a:pt x="0" y="122536"/>
                                  <a:pt x="0" y="113605"/>
                                </a:cubicBezTo>
                                <a:lnTo>
                                  <a:pt x="0" y="16222"/>
                                </a:lnTo>
                                <a:cubicBezTo>
                                  <a:pt x="0" y="11732"/>
                                  <a:pt x="1823" y="7676"/>
                                  <a:pt x="4763" y="4743"/>
                                </a:cubicBezTo>
                                <a:lnTo>
                                  <a:pt x="1622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704" name="Shape 4704"/>
                        <wps:cNvSpPr/>
                        <wps:spPr>
                          <a:xfrm>
                            <a:off x="0" y="176610"/>
                            <a:ext cx="1911797" cy="129827"/>
                          </a:xfrm>
                          <a:custGeom>
                            <a:avLst/>
                            <a:gdLst/>
                            <a:ahLst/>
                            <a:cxnLst/>
                            <a:rect l="0" t="0" r="0" b="0"/>
                            <a:pathLst>
                              <a:path w="1911797" h="129827">
                                <a:moveTo>
                                  <a:pt x="16222" y="0"/>
                                </a:moveTo>
                                <a:lnTo>
                                  <a:pt x="1895574" y="0"/>
                                </a:lnTo>
                                <a:cubicBezTo>
                                  <a:pt x="1904554" y="0"/>
                                  <a:pt x="1911797" y="7292"/>
                                  <a:pt x="1911797" y="16221"/>
                                </a:cubicBezTo>
                                <a:lnTo>
                                  <a:pt x="1911797" y="113605"/>
                                </a:lnTo>
                                <a:cubicBezTo>
                                  <a:pt x="1911797" y="122584"/>
                                  <a:pt x="1904554" y="129827"/>
                                  <a:pt x="1895574" y="129827"/>
                                </a:cubicBezTo>
                                <a:lnTo>
                                  <a:pt x="16222" y="129827"/>
                                </a:lnTo>
                                <a:cubicBezTo>
                                  <a:pt x="7293" y="129827"/>
                                  <a:pt x="0" y="122584"/>
                                  <a:pt x="0" y="113605"/>
                                </a:cubicBezTo>
                                <a:lnTo>
                                  <a:pt x="0" y="16221"/>
                                </a:lnTo>
                                <a:cubicBezTo>
                                  <a:pt x="0" y="7292"/>
                                  <a:pt x="7293" y="0"/>
                                  <a:pt x="16222"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707" name="Shape 4707"/>
                        <wps:cNvSpPr/>
                        <wps:spPr>
                          <a:xfrm>
                            <a:off x="0" y="353268"/>
                            <a:ext cx="505272" cy="129828"/>
                          </a:xfrm>
                          <a:custGeom>
                            <a:avLst/>
                            <a:gdLst/>
                            <a:ahLst/>
                            <a:cxnLst/>
                            <a:rect l="0" t="0" r="0" b="0"/>
                            <a:pathLst>
                              <a:path w="505272" h="129828">
                                <a:moveTo>
                                  <a:pt x="16221" y="0"/>
                                </a:moveTo>
                                <a:lnTo>
                                  <a:pt x="489050" y="0"/>
                                </a:lnTo>
                                <a:lnTo>
                                  <a:pt x="500528" y="4744"/>
                                </a:lnTo>
                                <a:lnTo>
                                  <a:pt x="505272" y="16222"/>
                                </a:lnTo>
                                <a:lnTo>
                                  <a:pt x="505272" y="113607"/>
                                </a:lnTo>
                                <a:lnTo>
                                  <a:pt x="500528" y="125066"/>
                                </a:lnTo>
                                <a:cubicBezTo>
                                  <a:pt x="497594" y="128005"/>
                                  <a:pt x="493539" y="129828"/>
                                  <a:pt x="489049" y="129828"/>
                                </a:cubicBezTo>
                                <a:lnTo>
                                  <a:pt x="16222" y="129828"/>
                                </a:lnTo>
                                <a:cubicBezTo>
                                  <a:pt x="7293" y="129828"/>
                                  <a:pt x="0" y="122536"/>
                                  <a:pt x="0" y="113606"/>
                                </a:cubicBezTo>
                                <a:lnTo>
                                  <a:pt x="0" y="16223"/>
                                </a:lnTo>
                                <a:cubicBezTo>
                                  <a:pt x="0" y="11733"/>
                                  <a:pt x="1823" y="7677"/>
                                  <a:pt x="4763" y="4744"/>
                                </a:cubicBezTo>
                                <a:lnTo>
                                  <a:pt x="16221"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g:wgp>
                  </a:graphicData>
                </a:graphic>
              </wp:anchor>
            </w:drawing>
          </mc:Choice>
          <mc:Fallback>
            <w:pict>
              <v:group w14:anchorId="07A9AD9C" id="Group 33017" o:spid="_x0000_s1026" style="position:absolute;margin-left:16.3pt;margin-top:-.35pt;width:150.55pt;height:38.05pt;z-index:-251658210" coordsize="19117,4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">
                <v:shape id="Shape 4701" o:spid="_x0000_s1027" style="position:absolute;width:5615;height:1298;visibility:visible;mso-wrap-style:square;v-text-anchor:top" coordsize="561529,12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" path="m16220,l545308,r11477,4743c559718,7676,561529,11732,561529,16222r,97383c561529,122536,554286,129828,545306,129828r-529084,c7293,129828,,122536,,113605l,16222c,11732,1823,7676,4763,4743l16220,xe" fillcolor="#f5f5f5" stroked="f" strokeweight="0">
                  <v:stroke miterlimit="83231f" joinstyle="miter"/>
                  <v:path arrowok="t" textboxrect="0,0,561529,129828"/>
                </v:shape>
                <v:shape id="Shape 4704" o:spid="_x0000_s1028" style="position:absolute;top:1766;width:19117;height:1298;visibility:visible;mso-wrap-style:square;v-text-anchor:top" coordsize="1911797,12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" path="m16222,l1895574,v8980,,16223,7292,16223,16221l1911797,113605v,8979,-7243,16222,-16223,16222l16222,129827c7293,129827,,122584,,113605l,16221c,7292,7293,,16222,xe" fillcolor="#f5f5f5" stroked="f" strokeweight="0">
                  <v:stroke miterlimit="83231f" joinstyle="miter"/>
                  <v:path arrowok="t" textboxrect="0,0,1911797,129827"/>
                </v:shape>
                <v:shape id="Shape 4707" o:spid="_x0000_s1029" style="position:absolute;top:3532;width:5052;height:1298;visibility:visible;mso-wrap-style:square;v-text-anchor:top" coordsize="505272,12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" path="m16221,l489050,r11478,4744l505272,16222r,97385l500528,125066v-2934,2939,-6989,4762,-11479,4762l16222,129828c7293,129828,,122536,,113606l,16223c,11733,1823,7677,4763,4744l16221,xe" fillcolor="#f5f5f5" stroked="f" strokeweight="0">
                  <v:stroke miterlimit="83231f" joinstyle="miter"/>
                  <v:path arrowok="t" textboxrect="0,0,505272,129828"/>
                </v:shape>
              </v:group>
            </w:pict>
          </mc:Fallback>
        </mc:AlternateContent>
      </w:r>
      <w:r>
        <w:rPr>
          <w:rFonts w:ascii="Roboto" w:eastAsia="Roboto" w:hAnsi="Roboto" w:cs="Roboto"/>
          <w:color w:val="35454E"/>
          <w:sz w:val="15"/>
        </w:rPr>
        <w:t>git add . git commit -m &lt;your comment here&gt; git push</w:t>
      </w:r>
    </w:p>
    <w:p w14:paraId="5F525099" w14:textId="77777777" w:rsidR="00294FC8" w:rsidRDefault="00106299">
      <w:pPr>
        <w:spacing w:after="132"/>
        <w:ind w:left="336" w:right="6"/>
      </w:pPr>
      <w:r>
        <w:t>:pushes your changes up to the remote branch</w:t>
      </w:r>
    </w:p>
    <w:p w14:paraId="73EAF58A" w14:textId="77777777" w:rsidR="00294FC8" w:rsidRDefault="00106299">
      <w:pPr>
        <w:numPr>
          <w:ilvl w:val="0"/>
          <w:numId w:val="11"/>
        </w:numPr>
        <w:spacing w:after="45"/>
        <w:ind w:right="6" w:hanging="192"/>
      </w:pPr>
      <w:r>
        <w:t>Either create a pull request in Github, or:</w:t>
      </w:r>
    </w:p>
    <w:p w14:paraId="17DAA7EC" w14:textId="77777777" w:rsidR="00294FC8" w:rsidRDefault="00106299">
      <w:pPr>
        <w:spacing w:after="87" w:line="259" w:lineRule="auto"/>
        <w:ind w:left="364" w:right="5117"/>
      </w:pPr>
      <w:r>
        <w:rPr>
          <w:rFonts w:ascii="Roboto" w:eastAsia="Roboto" w:hAnsi="Roboto" w:cs="Roboto"/>
          <w:color w:val="35454E"/>
          <w:sz w:val="15"/>
        </w:rPr>
        <w:t>git checkout main</w:t>
      </w:r>
    </w:p>
    <w:p w14:paraId="3A68B4B8" w14:textId="77777777" w:rsidR="00294FC8" w:rsidRDefault="00106299">
      <w:pPr>
        <w:spacing w:after="1502" w:line="320" w:lineRule="auto"/>
        <w:ind w:left="364" w:right="5117"/>
      </w:pPr>
      <w:r>
        <w:rPr>
          <w:noProof/>
          <w:sz w:val="22"/>
        </w:rPr>
        <mc:AlternateContent>
          <mc:Choice Requires="wpg">
            <w:drawing>
              <wp:anchor distT="0" distB="0" distL="114300" distR="114300" simplePos="0" relativeHeight="251658271" behindDoc="1" locked="0" layoutInCell="1" allowOverlap="1" wp14:anchorId="4CF75FAB" wp14:editId="491E1084">
                <wp:simplePos x="0" y="0"/>
                <wp:positionH relativeFrom="column">
                  <wp:posOffset>206917</wp:posOffset>
                </wp:positionH>
                <wp:positionV relativeFrom="paragraph">
                  <wp:posOffset>-181068</wp:posOffset>
                </wp:positionV>
                <wp:extent cx="2361903" cy="483096"/>
                <wp:effectExtent l="0" t="0" r="0" b="0"/>
                <wp:wrapNone/>
                <wp:docPr id="33018" name="Group 33018"/>
                <wp:cNvGraphicFramePr/>
                <a:graphic xmlns:a="http://schemas.openxmlformats.org/drawingml/2006/main">
                  <a:graphicData uri="http://schemas.microsoft.com/office/word/2010/wordprocessingGroup">
                    <wpg:wgp>
                      <wpg:cNvGrpSpPr/>
                      <wpg:grpSpPr>
                        <a:xfrm>
                          <a:off x="0" y="0"/>
                          <a:ext cx="2361903" cy="483096"/>
                          <a:chOff x="0" y="0"/>
                          <a:chExt cx="2361903" cy="483096"/>
                        </a:xfrm>
                      </wpg:grpSpPr>
                      <wps:wsp>
                        <wps:cNvPr id="4713" name="Shape 4713"/>
                        <wps:cNvSpPr/>
                        <wps:spPr>
                          <a:xfrm>
                            <a:off x="0" y="0"/>
                            <a:ext cx="1011634" cy="129828"/>
                          </a:xfrm>
                          <a:custGeom>
                            <a:avLst/>
                            <a:gdLst/>
                            <a:ahLst/>
                            <a:cxnLst/>
                            <a:rect l="0" t="0" r="0" b="0"/>
                            <a:pathLst>
                              <a:path w="1011634" h="129828">
                                <a:moveTo>
                                  <a:pt x="16221" y="0"/>
                                </a:moveTo>
                                <a:lnTo>
                                  <a:pt x="995413" y="0"/>
                                </a:lnTo>
                                <a:lnTo>
                                  <a:pt x="1006872" y="4763"/>
                                </a:lnTo>
                                <a:lnTo>
                                  <a:pt x="1011634" y="16221"/>
                                </a:lnTo>
                                <a:lnTo>
                                  <a:pt x="1011634" y="113607"/>
                                </a:lnTo>
                                <a:lnTo>
                                  <a:pt x="1006872" y="125084"/>
                                </a:lnTo>
                                <a:cubicBezTo>
                                  <a:pt x="1003932" y="128017"/>
                                  <a:pt x="999876" y="129828"/>
                                  <a:pt x="995412" y="129828"/>
                                </a:cubicBezTo>
                                <a:lnTo>
                                  <a:pt x="16222" y="129828"/>
                                </a:lnTo>
                                <a:cubicBezTo>
                                  <a:pt x="7293" y="129828"/>
                                  <a:pt x="0" y="122585"/>
                                  <a:pt x="0" y="113606"/>
                                </a:cubicBezTo>
                                <a:lnTo>
                                  <a:pt x="0" y="16222"/>
                                </a:lnTo>
                                <a:cubicBezTo>
                                  <a:pt x="0" y="11757"/>
                                  <a:pt x="1823" y="7702"/>
                                  <a:pt x="4763" y="4763"/>
                                </a:cubicBezTo>
                                <a:lnTo>
                                  <a:pt x="16221"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716" name="Shape 4716"/>
                        <wps:cNvSpPr/>
                        <wps:spPr>
                          <a:xfrm>
                            <a:off x="0" y="176659"/>
                            <a:ext cx="2361903" cy="129828"/>
                          </a:xfrm>
                          <a:custGeom>
                            <a:avLst/>
                            <a:gdLst/>
                            <a:ahLst/>
                            <a:cxnLst/>
                            <a:rect l="0" t="0" r="0" b="0"/>
                            <a:pathLst>
                              <a:path w="2361903" h="129828">
                                <a:moveTo>
                                  <a:pt x="16221" y="0"/>
                                </a:moveTo>
                                <a:lnTo>
                                  <a:pt x="2345681" y="0"/>
                                </a:lnTo>
                                <a:lnTo>
                                  <a:pt x="2357159" y="4744"/>
                                </a:lnTo>
                                <a:cubicBezTo>
                                  <a:pt x="2360092" y="7677"/>
                                  <a:pt x="2361903" y="11732"/>
                                  <a:pt x="2361903" y="16221"/>
                                </a:cubicBezTo>
                                <a:lnTo>
                                  <a:pt x="2361903" y="113605"/>
                                </a:lnTo>
                                <a:cubicBezTo>
                                  <a:pt x="2361903" y="122534"/>
                                  <a:pt x="2354660" y="129828"/>
                                  <a:pt x="2345680" y="129828"/>
                                </a:cubicBezTo>
                                <a:lnTo>
                                  <a:pt x="16222" y="129828"/>
                                </a:lnTo>
                                <a:cubicBezTo>
                                  <a:pt x="7293" y="129828"/>
                                  <a:pt x="0" y="122534"/>
                                  <a:pt x="0" y="113605"/>
                                </a:cubicBezTo>
                                <a:lnTo>
                                  <a:pt x="0" y="16221"/>
                                </a:lnTo>
                                <a:cubicBezTo>
                                  <a:pt x="0" y="11732"/>
                                  <a:pt x="1823" y="7677"/>
                                  <a:pt x="4763" y="4744"/>
                                </a:cubicBezTo>
                                <a:lnTo>
                                  <a:pt x="16221"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719" name="Shape 4719"/>
                        <wps:cNvSpPr/>
                        <wps:spPr>
                          <a:xfrm>
                            <a:off x="0" y="353268"/>
                            <a:ext cx="505272" cy="129828"/>
                          </a:xfrm>
                          <a:custGeom>
                            <a:avLst/>
                            <a:gdLst/>
                            <a:ahLst/>
                            <a:cxnLst/>
                            <a:rect l="0" t="0" r="0" b="0"/>
                            <a:pathLst>
                              <a:path w="505272" h="129828">
                                <a:moveTo>
                                  <a:pt x="16220" y="0"/>
                                </a:moveTo>
                                <a:lnTo>
                                  <a:pt x="489051" y="0"/>
                                </a:lnTo>
                                <a:lnTo>
                                  <a:pt x="500528" y="4744"/>
                                </a:lnTo>
                                <a:lnTo>
                                  <a:pt x="505272" y="16222"/>
                                </a:lnTo>
                                <a:lnTo>
                                  <a:pt x="505272" y="113606"/>
                                </a:lnTo>
                                <a:lnTo>
                                  <a:pt x="500528" y="125065"/>
                                </a:lnTo>
                                <a:cubicBezTo>
                                  <a:pt x="497594" y="128005"/>
                                  <a:pt x="493539" y="129828"/>
                                  <a:pt x="489049" y="129828"/>
                                </a:cubicBezTo>
                                <a:lnTo>
                                  <a:pt x="16222" y="129828"/>
                                </a:lnTo>
                                <a:cubicBezTo>
                                  <a:pt x="7293" y="129828"/>
                                  <a:pt x="0" y="122535"/>
                                  <a:pt x="0" y="113606"/>
                                </a:cubicBezTo>
                                <a:lnTo>
                                  <a:pt x="0" y="16222"/>
                                </a:lnTo>
                                <a:cubicBezTo>
                                  <a:pt x="0" y="11733"/>
                                  <a:pt x="1823" y="7677"/>
                                  <a:pt x="4763" y="4744"/>
                                </a:cubicBezTo>
                                <a:lnTo>
                                  <a:pt x="1622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g:wgp>
                  </a:graphicData>
                </a:graphic>
              </wp:anchor>
            </w:drawing>
          </mc:Choice>
          <mc:Fallback>
            <w:pict>
              <v:group w14:anchorId="42B9B958" id="Group 33018" o:spid="_x0000_s1026" style="position:absolute;margin-left:16.3pt;margin-top:-14.25pt;width:186pt;height:38.05pt;z-index:-251658209" coordsize="23619,4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">
                <v:shape id="Shape 4713" o:spid="_x0000_s1027" style="position:absolute;width:10116;height:1298;visibility:visible;mso-wrap-style:square;v-text-anchor:top" coordsize="1011634,12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" path="m16221,l995413,r11459,4763l1011634,16221r,97386l1006872,125084v-2940,2933,-6996,4744,-11460,4744l16222,129828c7293,129828,,122585,,113606l,16222c,11757,1823,7702,4763,4763l16221,xe" fillcolor="#f5f5f5" stroked="f" strokeweight="0">
                  <v:stroke miterlimit="83231f" joinstyle="miter"/>
                  <v:path arrowok="t" textboxrect="0,0,1011634,129828"/>
                </v:shape>
                <v:shape id="Shape 4716" o:spid="_x0000_s1028" style="position:absolute;top:1766;width:23619;height:1298;visibility:visible;mso-wrap-style:square;v-text-anchor:top" coordsize="2361903,12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" path="m16221,l2345681,r11478,4744c2360092,7677,2361903,11732,2361903,16221r,97384c2361903,122534,2354660,129828,2345680,129828r-2329458,c7293,129828,,122534,,113605l,16221c,11732,1823,7677,4763,4744l16221,xe" fillcolor="#f5f5f5" stroked="f" strokeweight="0">
                  <v:stroke miterlimit="83231f" joinstyle="miter"/>
                  <v:path arrowok="t" textboxrect="0,0,2361903,129828"/>
                </v:shape>
                <v:shape id="Shape 4719" o:spid="_x0000_s1029" style="position:absolute;top:3532;width:5052;height:1298;visibility:visible;mso-wrap-style:square;v-text-anchor:top" coordsize="505272,12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" path="m16220,l489051,r11477,4744l505272,16222r,97384l500528,125065v-2934,2940,-6989,4763,-11479,4763l16222,129828c7293,129828,,122535,,113606l,16222c,11733,1823,7677,4763,4744l16220,xe" fillcolor="#f5f5f5" stroked="f" strokeweight="0">
                  <v:stroke miterlimit="83231f" joinstyle="miter"/>
                  <v:path arrowok="t" textboxrect="0,0,505272,129828"/>
                </v:shape>
              </v:group>
            </w:pict>
          </mc:Fallback>
        </mc:AlternateContent>
      </w:r>
      <w:r>
        <w:rPr>
          <w:rFonts w:ascii="Roboto" w:eastAsia="Roboto" w:hAnsi="Roboto" w:cs="Roboto"/>
          <w:color w:val="35454E"/>
          <w:sz w:val="15"/>
        </w:rPr>
        <w:t>git merge &lt;branch you want to merge here&gt; git push</w:t>
      </w:r>
      <w:r>
        <w:t xml:space="preserve"> to push main changes up to remote branch</w:t>
      </w:r>
    </w:p>
    <w:p w14:paraId="5DE9C238" w14:textId="77777777" w:rsidR="00294FC8" w:rsidRDefault="00106299">
      <w:pPr>
        <w:pStyle w:val="Heading2"/>
        <w:spacing w:after="17"/>
        <w:ind w:left="212"/>
      </w:pPr>
      <w:r>
        <w:rPr>
          <w:b/>
          <w:sz w:val="18"/>
        </w:rPr>
        <w:t>16.0.1.1 No Representations or Warranties</w:t>
      </w:r>
    </w:p>
    <w:p w14:paraId="6BCCD434" w14:textId="77777777" w:rsidR="00294FC8" w:rsidRDefault="00106299">
      <w:pPr>
        <w:spacing w:after="8" w:line="315" w:lineRule="auto"/>
        <w:ind w:left="212" w:right="1189"/>
      </w:pPr>
      <w:r>
        <w:rPr>
          <w:noProof/>
          <w:sz w:val="22"/>
        </w:rPr>
        <mc:AlternateContent>
          <mc:Choice Requires="wpg">
            <w:drawing>
              <wp:anchor distT="0" distB="0" distL="114300" distR="114300" simplePos="0" relativeHeight="251658272" behindDoc="1" locked="0" layoutInCell="1" allowOverlap="1" wp14:anchorId="216C794A" wp14:editId="5975BD7C">
                <wp:simplePos x="0" y="0"/>
                <wp:positionH relativeFrom="column">
                  <wp:posOffset>-3</wp:posOffset>
                </wp:positionH>
                <wp:positionV relativeFrom="paragraph">
                  <wp:posOffset>-327817</wp:posOffset>
                </wp:positionV>
                <wp:extent cx="5779939" cy="1236663"/>
                <wp:effectExtent l="0" t="0" r="0" b="0"/>
                <wp:wrapNone/>
                <wp:docPr id="33015" name="Group 33015"/>
                <wp:cNvGraphicFramePr/>
                <a:graphic xmlns:a="http://schemas.openxmlformats.org/drawingml/2006/main">
                  <a:graphicData uri="http://schemas.microsoft.com/office/word/2010/wordprocessingGroup">
                    <wpg:wgp>
                      <wpg:cNvGrpSpPr/>
                      <wpg:grpSpPr>
                        <a:xfrm>
                          <a:off x="0" y="0"/>
                          <a:ext cx="5779939" cy="1236663"/>
                          <a:chOff x="0" y="0"/>
                          <a:chExt cx="5779939" cy="1236663"/>
                        </a:xfrm>
                      </wpg:grpSpPr>
                      <wps:wsp>
                        <wps:cNvPr id="4679" name="Shape 4679"/>
                        <wps:cNvSpPr/>
                        <wps:spPr>
                          <a:xfrm>
                            <a:off x="0" y="0"/>
                            <a:ext cx="2889969" cy="1236663"/>
                          </a:xfrm>
                          <a:custGeom>
                            <a:avLst/>
                            <a:gdLst/>
                            <a:ahLst/>
                            <a:cxnLst/>
                            <a:rect l="0" t="0" r="0" b="0"/>
                            <a:pathLst>
                              <a:path w="2889969" h="1236663">
                                <a:moveTo>
                                  <a:pt x="81161" y="0"/>
                                </a:moveTo>
                                <a:lnTo>
                                  <a:pt x="2889969" y="0"/>
                                </a:lnTo>
                                <a:lnTo>
                                  <a:pt x="2889969" y="16222"/>
                                </a:lnTo>
                                <a:lnTo>
                                  <a:pt x="81161" y="16222"/>
                                </a:lnTo>
                                <a:cubicBezTo>
                                  <a:pt x="45343" y="16222"/>
                                  <a:pt x="16222" y="45293"/>
                                  <a:pt x="16222" y="81111"/>
                                </a:cubicBezTo>
                                <a:lnTo>
                                  <a:pt x="16222" y="1155502"/>
                                </a:lnTo>
                                <a:cubicBezTo>
                                  <a:pt x="16222" y="1191320"/>
                                  <a:pt x="45343" y="1220440"/>
                                  <a:pt x="81161" y="1220440"/>
                                </a:cubicBezTo>
                                <a:lnTo>
                                  <a:pt x="2889969" y="1220440"/>
                                </a:lnTo>
                                <a:lnTo>
                                  <a:pt x="2889969" y="1236663"/>
                                </a:lnTo>
                                <a:lnTo>
                                  <a:pt x="81161" y="1236663"/>
                                </a:lnTo>
                                <a:cubicBezTo>
                                  <a:pt x="36364" y="1236663"/>
                                  <a:pt x="0" y="1200299"/>
                                  <a:pt x="0" y="1155502"/>
                                </a:cubicBezTo>
                                <a:lnTo>
                                  <a:pt x="0" y="81111"/>
                                </a:lnTo>
                                <a:cubicBezTo>
                                  <a:pt x="0" y="36364"/>
                                  <a:pt x="36364" y="0"/>
                                  <a:pt x="81161" y="0"/>
                                </a:cubicBez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4680" name="Shape 4680"/>
                        <wps:cNvSpPr/>
                        <wps:spPr>
                          <a:xfrm>
                            <a:off x="2889969" y="0"/>
                            <a:ext cx="2889969" cy="1236663"/>
                          </a:xfrm>
                          <a:custGeom>
                            <a:avLst/>
                            <a:gdLst/>
                            <a:ahLst/>
                            <a:cxnLst/>
                            <a:rect l="0" t="0" r="0" b="0"/>
                            <a:pathLst>
                              <a:path w="2889969" h="1236663">
                                <a:moveTo>
                                  <a:pt x="0" y="0"/>
                                </a:moveTo>
                                <a:lnTo>
                                  <a:pt x="2808809" y="0"/>
                                </a:lnTo>
                                <a:cubicBezTo>
                                  <a:pt x="2853605" y="0"/>
                                  <a:pt x="2889969" y="36364"/>
                                  <a:pt x="2889969" y="81111"/>
                                </a:cubicBezTo>
                                <a:lnTo>
                                  <a:pt x="2889969" y="1155502"/>
                                </a:lnTo>
                                <a:cubicBezTo>
                                  <a:pt x="2889969" y="1200299"/>
                                  <a:pt x="2853605" y="1236663"/>
                                  <a:pt x="2808809" y="1236663"/>
                                </a:cubicBezTo>
                                <a:lnTo>
                                  <a:pt x="0" y="1236663"/>
                                </a:lnTo>
                                <a:lnTo>
                                  <a:pt x="0" y="1220440"/>
                                </a:lnTo>
                                <a:lnTo>
                                  <a:pt x="2808809" y="1220440"/>
                                </a:lnTo>
                                <a:cubicBezTo>
                                  <a:pt x="2844626" y="1220440"/>
                                  <a:pt x="2873747" y="1191320"/>
                                  <a:pt x="2873747" y="1155502"/>
                                </a:cubicBezTo>
                                <a:lnTo>
                                  <a:pt x="2873747" y="81111"/>
                                </a:lnTo>
                                <a:cubicBezTo>
                                  <a:pt x="2873747" y="45293"/>
                                  <a:pt x="2844626" y="16222"/>
                                  <a:pt x="2808809" y="16222"/>
                                </a:cubicBezTo>
                                <a:lnTo>
                                  <a:pt x="0" y="16222"/>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714FE9A6" id="Group 33015" o:spid="_x0000_s1026" style="position:absolute;margin-left:0;margin-top:-25.8pt;width:455.1pt;height:97.4pt;z-index:-251658208" coordsize="57799,12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">
                <v:shape id="Shape 4679" o:spid="_x0000_s1027" style="position:absolute;width:28899;height:12366;visibility:visible;mso-wrap-style:square;v-text-anchor:top" coordsize="2889969,1236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" path="m81161,l2889969,r,16222l81161,16222v-35818,,-64939,29071,-64939,64889l16222,1155502v,35818,29121,64938,64939,64938l2889969,1220440r,16223l81161,1236663c36364,1236663,,1200299,,1155502l,81111c,36364,36364,,81161,xe" fillcolor="#d3d3d3" stroked="f" strokeweight="0">
                  <v:stroke miterlimit="83231f" joinstyle="miter"/>
                  <v:path arrowok="t" textboxrect="0,0,2889969,1236663"/>
                </v:shape>
                <v:shape id="Shape 4680" o:spid="_x0000_s1028" style="position:absolute;left:28899;width:28900;height:12366;visibility:visible;mso-wrap-style:square;v-text-anchor:top" coordsize="2889969,1236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" path="m,l2808809,v44796,,81160,36364,81160,81111l2889969,1155502v,44797,-36364,81161,-81160,81161l,1236663r,-16223l2808809,1220440v35817,,64938,-29120,64938,-64938l2873747,81111v,-35818,-29121,-64889,-64938,-64889l,16222,,xe" fillcolor="#d3d3d3" stroked="f" strokeweight="0">
                  <v:stroke miterlimit="83231f" joinstyle="miter"/>
                  <v:path arrowok="t" textboxrect="0,0,2889969,1236663"/>
                </v:shape>
              </v:group>
            </w:pict>
          </mc:Fallback>
        </mc:AlternateContent>
      </w:r>
      <w:r>
        <w:rPr>
          <w:sz w:val="15"/>
        </w:rPr>
        <w:t>This software is free and Open Source offered under an MIT license. The developers of the software make no representations or warranties as to the software or its fitness for a particular purpose. This code is meant for educational and research purposes only. The code is offered "as-is" and is not intended to be used in a production environment. It is intended for developers of software related to the 4-corners Model to use as a stepping-off point for further development efforts.</w:t>
      </w:r>
    </w:p>
    <w:p w14:paraId="2BF5C461" w14:textId="77777777" w:rsidR="00294FC8" w:rsidRDefault="00106299">
      <w:pPr>
        <w:pStyle w:val="Heading1"/>
        <w:ind w:left="-5"/>
      </w:pPr>
      <w:r>
        <w:t>17 OASIS Resources</w:t>
      </w:r>
    </w:p>
    <w:p w14:paraId="0E7B8FE3" w14:textId="2F708BB3" w:rsidR="00294FC8" w:rsidRDefault="00605A63">
      <w:pPr>
        <w:spacing w:after="564"/>
        <w:ind w:right="6"/>
      </w:pPr>
      <w:ins w:id="279" w:author="Ellingworth, Chris" w:date="2022-02-23T17:15:00Z">
        <w:r>
          <w:t xml:space="preserve">Reference </w:t>
        </w:r>
      </w:ins>
      <w:r w:rsidR="00106299">
        <w:t>Links</w:t>
      </w:r>
      <w:del w:id="280" w:author="Ellingworth, Chris" w:date="2022-02-23T17:15:00Z">
        <w:r w:rsidR="00106299" w:rsidDel="00605A63">
          <w:delText xml:space="preserve"> to referenced authoritative sources</w:delText>
        </w:r>
      </w:del>
      <w:r w:rsidR="00106299">
        <w:t>:</w:t>
      </w:r>
    </w:p>
    <w:p w14:paraId="354BB85B" w14:textId="77777777" w:rsidR="00294FC8" w:rsidRDefault="00106299">
      <w:pPr>
        <w:pStyle w:val="Heading2"/>
        <w:spacing w:after="0"/>
        <w:ind w:left="-5"/>
      </w:pPr>
      <w:r>
        <w:lastRenderedPageBreak/>
        <w:t>17.1 Documents</w:t>
      </w:r>
    </w:p>
    <w:p w14:paraId="34EC3A13" w14:textId="77777777" w:rsidR="00294FC8" w:rsidRDefault="00106299">
      <w:pPr>
        <w:spacing w:after="520" w:line="259" w:lineRule="auto"/>
        <w:ind w:left="0" w:right="-7" w:firstLine="0"/>
      </w:pPr>
      <w:r>
        <w:rPr>
          <w:noProof/>
          <w:sz w:val="22"/>
        </w:rPr>
        <mc:AlternateContent>
          <mc:Choice Requires="wpg">
            <w:drawing>
              <wp:inline distT="0" distB="0" distL="0" distR="0" wp14:anchorId="14F32154" wp14:editId="4E5260D7">
                <wp:extent cx="6422181" cy="3068687"/>
                <wp:effectExtent l="0" t="0" r="0" b="0"/>
                <wp:docPr id="32925" name="Group 32925"/>
                <wp:cNvGraphicFramePr/>
                <a:graphic xmlns:a="http://schemas.openxmlformats.org/drawingml/2006/main">
                  <a:graphicData uri="http://schemas.microsoft.com/office/word/2010/wordprocessingGroup">
                    <wpg:wgp>
                      <wpg:cNvGrpSpPr/>
                      <wpg:grpSpPr>
                        <a:xfrm>
                          <a:off x="0" y="0"/>
                          <a:ext cx="6422181" cy="3068687"/>
                          <a:chOff x="0" y="0"/>
                          <a:chExt cx="6422181" cy="3068687"/>
                        </a:xfrm>
                      </wpg:grpSpPr>
                      <wps:wsp>
                        <wps:cNvPr id="39258" name="Shape 39258"/>
                        <wps:cNvSpPr/>
                        <wps:spPr>
                          <a:xfrm>
                            <a:off x="5407" y="366364"/>
                            <a:ext cx="6411366" cy="9144"/>
                          </a:xfrm>
                          <a:custGeom>
                            <a:avLst/>
                            <a:gdLst/>
                            <a:ahLst/>
                            <a:cxnLst/>
                            <a:rect l="0" t="0" r="0" b="0"/>
                            <a:pathLst>
                              <a:path w="6411366" h="9144">
                                <a:moveTo>
                                  <a:pt x="0" y="0"/>
                                </a:moveTo>
                                <a:lnTo>
                                  <a:pt x="6411366" y="0"/>
                                </a:lnTo>
                                <a:lnTo>
                                  <a:pt x="641136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259" name="Shape 39259"/>
                        <wps:cNvSpPr/>
                        <wps:spPr>
                          <a:xfrm>
                            <a:off x="5407" y="732731"/>
                            <a:ext cx="6411366" cy="9144"/>
                          </a:xfrm>
                          <a:custGeom>
                            <a:avLst/>
                            <a:gdLst/>
                            <a:ahLst/>
                            <a:cxnLst/>
                            <a:rect l="0" t="0" r="0" b="0"/>
                            <a:pathLst>
                              <a:path w="6411366" h="9144">
                                <a:moveTo>
                                  <a:pt x="0" y="0"/>
                                </a:moveTo>
                                <a:lnTo>
                                  <a:pt x="6411366" y="0"/>
                                </a:lnTo>
                                <a:lnTo>
                                  <a:pt x="641136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260" name="Shape 39260"/>
                        <wps:cNvSpPr/>
                        <wps:spPr>
                          <a:xfrm>
                            <a:off x="5407" y="1265337"/>
                            <a:ext cx="6411366" cy="9144"/>
                          </a:xfrm>
                          <a:custGeom>
                            <a:avLst/>
                            <a:gdLst/>
                            <a:ahLst/>
                            <a:cxnLst/>
                            <a:rect l="0" t="0" r="0" b="0"/>
                            <a:pathLst>
                              <a:path w="6411366" h="9144">
                                <a:moveTo>
                                  <a:pt x="0" y="0"/>
                                </a:moveTo>
                                <a:lnTo>
                                  <a:pt x="6411366" y="0"/>
                                </a:lnTo>
                                <a:lnTo>
                                  <a:pt x="641136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261" name="Shape 39261"/>
                        <wps:cNvSpPr/>
                        <wps:spPr>
                          <a:xfrm>
                            <a:off x="5407" y="1797943"/>
                            <a:ext cx="6411366" cy="9144"/>
                          </a:xfrm>
                          <a:custGeom>
                            <a:avLst/>
                            <a:gdLst/>
                            <a:ahLst/>
                            <a:cxnLst/>
                            <a:rect l="0" t="0" r="0" b="0"/>
                            <a:pathLst>
                              <a:path w="6411366" h="9144">
                                <a:moveTo>
                                  <a:pt x="0" y="0"/>
                                </a:moveTo>
                                <a:lnTo>
                                  <a:pt x="6411366" y="0"/>
                                </a:lnTo>
                                <a:lnTo>
                                  <a:pt x="641136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262" name="Shape 39262"/>
                        <wps:cNvSpPr/>
                        <wps:spPr>
                          <a:xfrm>
                            <a:off x="5407" y="2330500"/>
                            <a:ext cx="6411366" cy="9144"/>
                          </a:xfrm>
                          <a:custGeom>
                            <a:avLst/>
                            <a:gdLst/>
                            <a:ahLst/>
                            <a:cxnLst/>
                            <a:rect l="0" t="0" r="0" b="0"/>
                            <a:pathLst>
                              <a:path w="6411366" h="9144">
                                <a:moveTo>
                                  <a:pt x="0" y="0"/>
                                </a:moveTo>
                                <a:lnTo>
                                  <a:pt x="6411366" y="0"/>
                                </a:lnTo>
                                <a:lnTo>
                                  <a:pt x="641136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263" name="Shape 39263"/>
                        <wps:cNvSpPr/>
                        <wps:spPr>
                          <a:xfrm>
                            <a:off x="5407" y="2696914"/>
                            <a:ext cx="6411366" cy="9144"/>
                          </a:xfrm>
                          <a:custGeom>
                            <a:avLst/>
                            <a:gdLst/>
                            <a:ahLst/>
                            <a:cxnLst/>
                            <a:rect l="0" t="0" r="0" b="0"/>
                            <a:pathLst>
                              <a:path w="6411366" h="9144">
                                <a:moveTo>
                                  <a:pt x="0" y="0"/>
                                </a:moveTo>
                                <a:lnTo>
                                  <a:pt x="6411366" y="0"/>
                                </a:lnTo>
                                <a:lnTo>
                                  <a:pt x="641136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4756" name="Shape 4756"/>
                        <wps:cNvSpPr/>
                        <wps:spPr>
                          <a:xfrm>
                            <a:off x="0" y="0"/>
                            <a:ext cx="3211091" cy="3068687"/>
                          </a:xfrm>
                          <a:custGeom>
                            <a:avLst/>
                            <a:gdLst/>
                            <a:ahLst/>
                            <a:cxnLst/>
                            <a:rect l="0" t="0" r="0" b="0"/>
                            <a:pathLst>
                              <a:path w="3211091" h="3068687">
                                <a:moveTo>
                                  <a:pt x="16222" y="0"/>
                                </a:moveTo>
                                <a:lnTo>
                                  <a:pt x="3211091" y="0"/>
                                </a:lnTo>
                                <a:lnTo>
                                  <a:pt x="3211091" y="5407"/>
                                </a:lnTo>
                                <a:lnTo>
                                  <a:pt x="16222" y="5407"/>
                                </a:lnTo>
                                <a:cubicBezTo>
                                  <a:pt x="10269" y="5407"/>
                                  <a:pt x="5407" y="10269"/>
                                  <a:pt x="5407" y="16221"/>
                                </a:cubicBezTo>
                                <a:lnTo>
                                  <a:pt x="5407" y="3052465"/>
                                </a:lnTo>
                                <a:cubicBezTo>
                                  <a:pt x="5407" y="3058418"/>
                                  <a:pt x="10269" y="3063279"/>
                                  <a:pt x="16222" y="3063279"/>
                                </a:cubicBezTo>
                                <a:lnTo>
                                  <a:pt x="3211091" y="3063279"/>
                                </a:lnTo>
                                <a:lnTo>
                                  <a:pt x="3211091" y="3068687"/>
                                </a:lnTo>
                                <a:lnTo>
                                  <a:pt x="16222" y="3068687"/>
                                </a:lnTo>
                                <a:cubicBezTo>
                                  <a:pt x="7293" y="3068687"/>
                                  <a:pt x="0" y="3061395"/>
                                  <a:pt x="0" y="3052465"/>
                                </a:cubicBezTo>
                                <a:lnTo>
                                  <a:pt x="0" y="16221"/>
                                </a:lnTo>
                                <a:cubicBezTo>
                                  <a:pt x="0" y="7243"/>
                                  <a:pt x="7293" y="0"/>
                                  <a:pt x="16222" y="0"/>
                                </a:cubicBez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4757" name="Shape 4757"/>
                        <wps:cNvSpPr/>
                        <wps:spPr>
                          <a:xfrm>
                            <a:off x="3211091" y="0"/>
                            <a:ext cx="3211090" cy="3068687"/>
                          </a:xfrm>
                          <a:custGeom>
                            <a:avLst/>
                            <a:gdLst/>
                            <a:ahLst/>
                            <a:cxnLst/>
                            <a:rect l="0" t="0" r="0" b="0"/>
                            <a:pathLst>
                              <a:path w="3211090" h="3068687">
                                <a:moveTo>
                                  <a:pt x="0" y="0"/>
                                </a:moveTo>
                                <a:lnTo>
                                  <a:pt x="3194868" y="0"/>
                                </a:lnTo>
                                <a:cubicBezTo>
                                  <a:pt x="3203847" y="0"/>
                                  <a:pt x="3211090" y="7243"/>
                                  <a:pt x="3211090" y="16221"/>
                                </a:cubicBezTo>
                                <a:lnTo>
                                  <a:pt x="3211090" y="3052465"/>
                                </a:lnTo>
                                <a:cubicBezTo>
                                  <a:pt x="3211090" y="3061395"/>
                                  <a:pt x="3203847" y="3068687"/>
                                  <a:pt x="3194868" y="3068687"/>
                                </a:cubicBezTo>
                                <a:lnTo>
                                  <a:pt x="0" y="3068687"/>
                                </a:lnTo>
                                <a:lnTo>
                                  <a:pt x="0" y="3063279"/>
                                </a:lnTo>
                                <a:lnTo>
                                  <a:pt x="3194868" y="3063279"/>
                                </a:lnTo>
                                <a:cubicBezTo>
                                  <a:pt x="3200872" y="3063279"/>
                                  <a:pt x="3205684" y="3058418"/>
                                  <a:pt x="3205684" y="3052465"/>
                                </a:cubicBezTo>
                                <a:lnTo>
                                  <a:pt x="3205684" y="16221"/>
                                </a:lnTo>
                                <a:cubicBezTo>
                                  <a:pt x="3205684" y="10269"/>
                                  <a:pt x="3200872" y="5407"/>
                                  <a:pt x="3194868" y="5407"/>
                                </a:cubicBezTo>
                                <a:lnTo>
                                  <a:pt x="0" y="5407"/>
                                </a:ln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4778" name="Rectangle 4778"/>
                        <wps:cNvSpPr/>
                        <wps:spPr>
                          <a:xfrm>
                            <a:off x="135248" y="114624"/>
                            <a:ext cx="1461629" cy="193401"/>
                          </a:xfrm>
                          <a:prstGeom prst="rect">
                            <a:avLst/>
                          </a:prstGeom>
                          <a:ln>
                            <a:noFill/>
                          </a:ln>
                        </wps:spPr>
                        <wps:txbx>
                          <w:txbxContent>
                            <w:p w14:paraId="45295263" w14:textId="77777777" w:rsidR="00294FC8" w:rsidRDefault="00106299">
                              <w:pPr>
                                <w:spacing w:after="160" w:line="259" w:lineRule="auto"/>
                                <w:ind w:left="0" w:firstLine="0"/>
                              </w:pPr>
                              <w:r>
                                <w:rPr>
                                  <w:b/>
                                  <w:w w:val="131"/>
                                  <w:sz w:val="16"/>
                                </w:rPr>
                                <w:t>OASIS</w:t>
                              </w:r>
                              <w:r>
                                <w:rPr>
                                  <w:b/>
                                  <w:spacing w:val="-2"/>
                                  <w:w w:val="131"/>
                                  <w:sz w:val="16"/>
                                </w:rPr>
                                <w:t xml:space="preserve"> </w:t>
                              </w:r>
                              <w:r>
                                <w:rPr>
                                  <w:b/>
                                  <w:w w:val="131"/>
                                  <w:sz w:val="16"/>
                                </w:rPr>
                                <w:t>Specifications</w:t>
                              </w:r>
                            </w:p>
                          </w:txbxContent>
                        </wps:txbx>
                        <wps:bodyPr horzOverflow="overflow" vert="horz" lIns="0" tIns="0" rIns="0" bIns="0" rtlCol="0">
                          <a:noAutofit/>
                        </wps:bodyPr>
                      </wps:wsp>
                      <wps:wsp>
                        <wps:cNvPr id="4851" name="Rectangle 4851"/>
                        <wps:cNvSpPr/>
                        <wps:spPr>
                          <a:xfrm>
                            <a:off x="135248" y="480999"/>
                            <a:ext cx="4316506" cy="193401"/>
                          </a:xfrm>
                          <a:prstGeom prst="rect">
                            <a:avLst/>
                          </a:prstGeom>
                          <a:ln>
                            <a:noFill/>
                          </a:ln>
                        </wps:spPr>
                        <wps:txbx>
                          <w:txbxContent>
                            <w:p w14:paraId="0F0FAFEA" w14:textId="77777777" w:rsidR="00294FC8" w:rsidRDefault="00106299">
                              <w:pPr>
                                <w:spacing w:after="160" w:line="259" w:lineRule="auto"/>
                                <w:ind w:left="0" w:firstLine="0"/>
                              </w:pPr>
                              <w:r>
                                <w:rPr>
                                  <w:color w:val="546D78"/>
                                  <w:w w:val="120"/>
                                  <w:sz w:val="16"/>
                                </w:rPr>
                                <w:t>OASIS</w:t>
                              </w:r>
                              <w:r>
                                <w:rPr>
                                  <w:color w:val="546D78"/>
                                  <w:spacing w:val="7"/>
                                  <w:w w:val="120"/>
                                  <w:sz w:val="16"/>
                                </w:rPr>
                                <w:t xml:space="preserve"> </w:t>
                              </w:r>
                              <w:r>
                                <w:rPr>
                                  <w:color w:val="546D78"/>
                                  <w:w w:val="120"/>
                                  <w:sz w:val="16"/>
                                </w:rPr>
                                <w:t>ebXML</w:t>
                              </w:r>
                              <w:r>
                                <w:rPr>
                                  <w:color w:val="546D78"/>
                                  <w:spacing w:val="7"/>
                                  <w:w w:val="120"/>
                                  <w:sz w:val="16"/>
                                </w:rPr>
                                <w:t xml:space="preserve"> </w:t>
                              </w:r>
                              <w:r>
                                <w:rPr>
                                  <w:color w:val="546D78"/>
                                  <w:w w:val="120"/>
                                  <w:sz w:val="16"/>
                                </w:rPr>
                                <w:t>Messaging</w:t>
                              </w:r>
                              <w:r>
                                <w:rPr>
                                  <w:color w:val="546D78"/>
                                  <w:spacing w:val="7"/>
                                  <w:w w:val="120"/>
                                  <w:sz w:val="16"/>
                                </w:rPr>
                                <w:t xml:space="preserve"> </w:t>
                              </w:r>
                              <w:r>
                                <w:rPr>
                                  <w:color w:val="546D78"/>
                                  <w:w w:val="120"/>
                                  <w:sz w:val="16"/>
                                </w:rPr>
                                <w:t>Services</w:t>
                              </w:r>
                              <w:r>
                                <w:rPr>
                                  <w:color w:val="546D78"/>
                                  <w:spacing w:val="7"/>
                                  <w:w w:val="120"/>
                                  <w:sz w:val="16"/>
                                </w:rPr>
                                <w:t xml:space="preserve"> </w:t>
                              </w:r>
                              <w:r>
                                <w:rPr>
                                  <w:color w:val="546D78"/>
                                  <w:w w:val="120"/>
                                  <w:sz w:val="16"/>
                                </w:rPr>
                                <w:t>Version</w:t>
                              </w:r>
                              <w:r>
                                <w:rPr>
                                  <w:color w:val="546D78"/>
                                  <w:spacing w:val="7"/>
                                  <w:w w:val="120"/>
                                  <w:sz w:val="16"/>
                                </w:rPr>
                                <w:t xml:space="preserve"> </w:t>
                              </w:r>
                              <w:r>
                                <w:rPr>
                                  <w:color w:val="546D78"/>
                                  <w:w w:val="120"/>
                                  <w:sz w:val="16"/>
                                </w:rPr>
                                <w:t>3.0:</w:t>
                              </w:r>
                              <w:r>
                                <w:rPr>
                                  <w:color w:val="546D78"/>
                                  <w:spacing w:val="7"/>
                                  <w:w w:val="120"/>
                                  <w:sz w:val="16"/>
                                </w:rPr>
                                <w:t xml:space="preserve"> </w:t>
                              </w:r>
                              <w:r>
                                <w:rPr>
                                  <w:color w:val="546D78"/>
                                  <w:w w:val="120"/>
                                  <w:sz w:val="16"/>
                                </w:rPr>
                                <w:t>Part1,</w:t>
                              </w:r>
                              <w:r>
                                <w:rPr>
                                  <w:color w:val="546D78"/>
                                  <w:spacing w:val="7"/>
                                  <w:w w:val="120"/>
                                  <w:sz w:val="16"/>
                                </w:rPr>
                                <w:t xml:space="preserve"> </w:t>
                              </w:r>
                              <w:r>
                                <w:rPr>
                                  <w:color w:val="546D78"/>
                                  <w:w w:val="120"/>
                                  <w:sz w:val="16"/>
                                </w:rPr>
                                <w:t>Core</w:t>
                              </w:r>
                              <w:r>
                                <w:rPr>
                                  <w:color w:val="546D78"/>
                                  <w:spacing w:val="7"/>
                                  <w:w w:val="120"/>
                                  <w:sz w:val="16"/>
                                </w:rPr>
                                <w:t xml:space="preserve"> </w:t>
                              </w:r>
                              <w:r>
                                <w:rPr>
                                  <w:color w:val="546D78"/>
                                  <w:w w:val="120"/>
                                  <w:sz w:val="16"/>
                                </w:rPr>
                                <w:t>Featur</w:t>
                              </w:r>
                            </w:p>
                          </w:txbxContent>
                        </wps:txbx>
                        <wps:bodyPr horzOverflow="overflow" vert="horz" lIns="0" tIns="0" rIns="0" bIns="0" rtlCol="0">
                          <a:noAutofit/>
                        </wps:bodyPr>
                      </wps:wsp>
                      <wps:wsp>
                        <wps:cNvPr id="4852" name="Rectangle 4852"/>
                        <wps:cNvSpPr/>
                        <wps:spPr>
                          <a:xfrm>
                            <a:off x="3380689" y="480999"/>
                            <a:ext cx="85649" cy="193401"/>
                          </a:xfrm>
                          <a:prstGeom prst="rect">
                            <a:avLst/>
                          </a:prstGeom>
                          <a:ln>
                            <a:noFill/>
                          </a:ln>
                        </wps:spPr>
                        <wps:txbx>
                          <w:txbxContent>
                            <w:p w14:paraId="0B5CDE7D" w14:textId="77777777" w:rsidR="00294FC8" w:rsidRDefault="007F57DF">
                              <w:pPr>
                                <w:spacing w:after="160" w:line="259" w:lineRule="auto"/>
                                <w:ind w:left="0" w:firstLine="0"/>
                              </w:pPr>
                              <w:hyperlink r:id="rId342">
                                <w:r w:rsidR="00106299">
                                  <w:rPr>
                                    <w:color w:val="546D78"/>
                                    <w:w w:val="125"/>
                                    <w:sz w:val="16"/>
                                  </w:rPr>
                                  <w:t>e</w:t>
                                </w:r>
                              </w:hyperlink>
                            </w:p>
                          </w:txbxContent>
                        </wps:txbx>
                        <wps:bodyPr horzOverflow="overflow" vert="horz" lIns="0" tIns="0" rIns="0" bIns="0" rtlCol="0">
                          <a:noAutofit/>
                        </wps:bodyPr>
                      </wps:wsp>
                      <wps:wsp>
                        <wps:cNvPr id="4850" name="Rectangle 4850"/>
                        <wps:cNvSpPr/>
                        <wps:spPr>
                          <a:xfrm>
                            <a:off x="3445035" y="480999"/>
                            <a:ext cx="72112" cy="193401"/>
                          </a:xfrm>
                          <a:prstGeom prst="rect">
                            <a:avLst/>
                          </a:prstGeom>
                          <a:ln>
                            <a:noFill/>
                          </a:ln>
                        </wps:spPr>
                        <wps:txbx>
                          <w:txbxContent>
                            <w:p w14:paraId="3F7BA617" w14:textId="77777777" w:rsidR="00294FC8" w:rsidRDefault="007F57DF">
                              <w:pPr>
                                <w:spacing w:after="160" w:line="259" w:lineRule="auto"/>
                                <w:ind w:left="0" w:firstLine="0"/>
                              </w:pPr>
                              <w:hyperlink r:id="rId343">
                                <w:r w:rsidR="00106299">
                                  <w:rPr>
                                    <w:color w:val="546D78"/>
                                    <w:w w:val="134"/>
                                    <w:sz w:val="16"/>
                                  </w:rPr>
                                  <w:t>s</w:t>
                                </w:r>
                              </w:hyperlink>
                            </w:p>
                          </w:txbxContent>
                        </wps:txbx>
                        <wps:bodyPr horzOverflow="overflow" vert="horz" lIns="0" tIns="0" rIns="0" bIns="0" rtlCol="0">
                          <a:noAutofit/>
                        </wps:bodyPr>
                      </wps:wsp>
                      <wps:wsp>
                        <wps:cNvPr id="4780" name="Rectangle 4780"/>
                        <wps:cNvSpPr/>
                        <wps:spPr>
                          <a:xfrm>
                            <a:off x="3499713" y="480999"/>
                            <a:ext cx="2564127" cy="193401"/>
                          </a:xfrm>
                          <a:prstGeom prst="rect">
                            <a:avLst/>
                          </a:prstGeom>
                          <a:ln>
                            <a:noFill/>
                          </a:ln>
                        </wps:spPr>
                        <wps:txbx>
                          <w:txbxContent>
                            <w:p w14:paraId="58DC8B76" w14:textId="77777777" w:rsidR="00294FC8" w:rsidRDefault="00106299">
                              <w:pPr>
                                <w:spacing w:after="160" w:line="259" w:lineRule="auto"/>
                                <w:ind w:left="0" w:firstLine="0"/>
                              </w:pPr>
                              <w:r>
                                <w:rPr>
                                  <w:spacing w:val="7"/>
                                  <w:w w:val="119"/>
                                  <w:sz w:val="16"/>
                                </w:rPr>
                                <w:t xml:space="preserve"> </w:t>
                              </w:r>
                              <w:r>
                                <w:rPr>
                                  <w:w w:val="119"/>
                                  <w:sz w:val="16"/>
                                </w:rPr>
                                <w:t>OASIS</w:t>
                              </w:r>
                              <w:r>
                                <w:rPr>
                                  <w:spacing w:val="7"/>
                                  <w:w w:val="119"/>
                                  <w:sz w:val="16"/>
                                </w:rPr>
                                <w:t xml:space="preserve"> </w:t>
                              </w:r>
                              <w:r>
                                <w:rPr>
                                  <w:w w:val="119"/>
                                  <w:sz w:val="16"/>
                                </w:rPr>
                                <w:t>Standard,</w:t>
                              </w:r>
                              <w:r>
                                <w:rPr>
                                  <w:spacing w:val="7"/>
                                  <w:w w:val="119"/>
                                  <w:sz w:val="16"/>
                                </w:rPr>
                                <w:t xml:space="preserve"> </w:t>
                              </w:r>
                              <w:r>
                                <w:rPr>
                                  <w:w w:val="119"/>
                                  <w:sz w:val="16"/>
                                </w:rPr>
                                <w:t>October</w:t>
                              </w:r>
                              <w:r>
                                <w:rPr>
                                  <w:spacing w:val="6"/>
                                  <w:w w:val="119"/>
                                  <w:sz w:val="16"/>
                                </w:rPr>
                                <w:t xml:space="preserve"> </w:t>
                              </w:r>
                              <w:r>
                                <w:rPr>
                                  <w:w w:val="119"/>
                                  <w:sz w:val="16"/>
                                </w:rPr>
                                <w:t>1,</w:t>
                              </w:r>
                              <w:r>
                                <w:rPr>
                                  <w:spacing w:val="7"/>
                                  <w:w w:val="119"/>
                                  <w:sz w:val="16"/>
                                </w:rPr>
                                <w:t xml:space="preserve"> </w:t>
                              </w:r>
                              <w:r>
                                <w:rPr>
                                  <w:w w:val="119"/>
                                  <w:sz w:val="16"/>
                                </w:rPr>
                                <w:t>2007,</w:t>
                              </w:r>
                              <w:r>
                                <w:rPr>
                                  <w:spacing w:val="7"/>
                                  <w:w w:val="119"/>
                                  <w:sz w:val="16"/>
                                </w:rPr>
                                <w:t xml:space="preserve"> </w:t>
                              </w:r>
                              <w:r>
                                <w:rPr>
                                  <w:w w:val="119"/>
                                  <w:sz w:val="16"/>
                                </w:rPr>
                                <w:t>has:</w:t>
                              </w:r>
                            </w:p>
                          </w:txbxContent>
                        </wps:txbx>
                        <wps:bodyPr horzOverflow="overflow" vert="horz" lIns="0" tIns="0" rIns="0" bIns="0" rtlCol="0">
                          <a:noAutofit/>
                        </wps:bodyPr>
                      </wps:wsp>
                      <wps:wsp>
                        <wps:cNvPr id="4855" name="Rectangle 4855"/>
                        <wps:cNvSpPr/>
                        <wps:spPr>
                          <a:xfrm>
                            <a:off x="135248" y="847375"/>
                            <a:ext cx="4764852" cy="193401"/>
                          </a:xfrm>
                          <a:prstGeom prst="rect">
                            <a:avLst/>
                          </a:prstGeom>
                          <a:ln>
                            <a:noFill/>
                          </a:ln>
                        </wps:spPr>
                        <wps:txbx>
                          <w:txbxContent>
                            <w:p w14:paraId="4C8A81A8" w14:textId="77777777" w:rsidR="00294FC8" w:rsidRDefault="00106299">
                              <w:pPr>
                                <w:spacing w:after="160" w:line="259" w:lineRule="auto"/>
                                <w:ind w:left="0" w:firstLine="0"/>
                              </w:pPr>
                              <w:r>
                                <w:rPr>
                                  <w:color w:val="546D78"/>
                                  <w:w w:val="122"/>
                                  <w:sz w:val="16"/>
                                </w:rPr>
                                <w:t>OASIS</w:t>
                              </w:r>
                              <w:r>
                                <w:rPr>
                                  <w:color w:val="546D78"/>
                                  <w:spacing w:val="7"/>
                                  <w:w w:val="122"/>
                                  <w:sz w:val="16"/>
                                </w:rPr>
                                <w:t xml:space="preserve"> </w:t>
                              </w:r>
                              <w:r>
                                <w:rPr>
                                  <w:color w:val="546D78"/>
                                  <w:w w:val="122"/>
                                  <w:sz w:val="16"/>
                                </w:rPr>
                                <w:t>ebXML</w:t>
                              </w:r>
                              <w:r>
                                <w:rPr>
                                  <w:color w:val="546D78"/>
                                  <w:spacing w:val="7"/>
                                  <w:w w:val="122"/>
                                  <w:sz w:val="16"/>
                                </w:rPr>
                                <w:t xml:space="preserve"> </w:t>
                              </w:r>
                              <w:r>
                                <w:rPr>
                                  <w:color w:val="546D78"/>
                                  <w:w w:val="122"/>
                                  <w:sz w:val="16"/>
                                </w:rPr>
                                <w:t>Messaging</w:t>
                              </w:r>
                              <w:r>
                                <w:rPr>
                                  <w:color w:val="546D78"/>
                                  <w:spacing w:val="7"/>
                                  <w:w w:val="122"/>
                                  <w:sz w:val="16"/>
                                </w:rPr>
                                <w:t xml:space="preserve"> </w:t>
                              </w:r>
                              <w:r>
                                <w:rPr>
                                  <w:color w:val="546D78"/>
                                  <w:w w:val="122"/>
                                  <w:sz w:val="16"/>
                                </w:rPr>
                                <w:t>Services</w:t>
                              </w:r>
                              <w:r>
                                <w:rPr>
                                  <w:color w:val="546D78"/>
                                  <w:spacing w:val="7"/>
                                  <w:w w:val="122"/>
                                  <w:sz w:val="16"/>
                                </w:rPr>
                                <w:t xml:space="preserve"> </w:t>
                              </w:r>
                              <w:r>
                                <w:rPr>
                                  <w:color w:val="546D78"/>
                                  <w:w w:val="122"/>
                                  <w:sz w:val="16"/>
                                </w:rPr>
                                <w:t>Version</w:t>
                              </w:r>
                              <w:r>
                                <w:rPr>
                                  <w:color w:val="546D78"/>
                                  <w:spacing w:val="7"/>
                                  <w:w w:val="122"/>
                                  <w:sz w:val="16"/>
                                </w:rPr>
                                <w:t xml:space="preserve"> </w:t>
                              </w:r>
                              <w:r>
                                <w:rPr>
                                  <w:color w:val="546D78"/>
                                  <w:w w:val="122"/>
                                  <w:sz w:val="16"/>
                                </w:rPr>
                                <w:t>3.0:</w:t>
                              </w:r>
                              <w:r>
                                <w:rPr>
                                  <w:color w:val="546D78"/>
                                  <w:spacing w:val="7"/>
                                  <w:w w:val="122"/>
                                  <w:sz w:val="16"/>
                                </w:rPr>
                                <w:t xml:space="preserve"> </w:t>
                              </w:r>
                              <w:r>
                                <w:rPr>
                                  <w:color w:val="546D78"/>
                                  <w:w w:val="122"/>
                                  <w:sz w:val="16"/>
                                </w:rPr>
                                <w:t>Part</w:t>
                              </w:r>
                              <w:r>
                                <w:rPr>
                                  <w:color w:val="546D78"/>
                                  <w:spacing w:val="7"/>
                                  <w:w w:val="122"/>
                                  <w:sz w:val="16"/>
                                </w:rPr>
                                <w:t xml:space="preserve"> </w:t>
                              </w:r>
                              <w:r>
                                <w:rPr>
                                  <w:color w:val="546D78"/>
                                  <w:w w:val="122"/>
                                  <w:sz w:val="16"/>
                                </w:rPr>
                                <w:t>2,</w:t>
                              </w:r>
                              <w:r>
                                <w:rPr>
                                  <w:color w:val="546D78"/>
                                  <w:spacing w:val="7"/>
                                  <w:w w:val="122"/>
                                  <w:sz w:val="16"/>
                                </w:rPr>
                                <w:t xml:space="preserve"> </w:t>
                              </w:r>
                              <w:r>
                                <w:rPr>
                                  <w:color w:val="546D78"/>
                                  <w:w w:val="122"/>
                                  <w:sz w:val="16"/>
                                </w:rPr>
                                <w:t>Advanced</w:t>
                              </w:r>
                              <w:r>
                                <w:rPr>
                                  <w:color w:val="546D78"/>
                                  <w:spacing w:val="7"/>
                                  <w:w w:val="122"/>
                                  <w:sz w:val="16"/>
                                </w:rPr>
                                <w:t xml:space="preserve"> </w:t>
                              </w:r>
                              <w:r>
                                <w:rPr>
                                  <w:color w:val="546D78"/>
                                  <w:w w:val="122"/>
                                  <w:sz w:val="16"/>
                                </w:rPr>
                                <w:t>Featur</w:t>
                              </w:r>
                            </w:p>
                          </w:txbxContent>
                        </wps:txbx>
                        <wps:bodyPr horzOverflow="overflow" vert="horz" lIns="0" tIns="0" rIns="0" bIns="0" rtlCol="0">
                          <a:noAutofit/>
                        </wps:bodyPr>
                      </wps:wsp>
                      <wps:wsp>
                        <wps:cNvPr id="4856" name="Rectangle 4856"/>
                        <wps:cNvSpPr/>
                        <wps:spPr>
                          <a:xfrm>
                            <a:off x="3717791" y="847375"/>
                            <a:ext cx="85649" cy="193401"/>
                          </a:xfrm>
                          <a:prstGeom prst="rect">
                            <a:avLst/>
                          </a:prstGeom>
                          <a:ln>
                            <a:noFill/>
                          </a:ln>
                        </wps:spPr>
                        <wps:txbx>
                          <w:txbxContent>
                            <w:p w14:paraId="3471A41C" w14:textId="77777777" w:rsidR="00294FC8" w:rsidRDefault="007F57DF">
                              <w:pPr>
                                <w:spacing w:after="160" w:line="259" w:lineRule="auto"/>
                                <w:ind w:left="0" w:firstLine="0"/>
                              </w:pPr>
                              <w:hyperlink r:id="rId344">
                                <w:r w:rsidR="00106299">
                                  <w:rPr>
                                    <w:color w:val="546D78"/>
                                    <w:w w:val="125"/>
                                    <w:sz w:val="16"/>
                                  </w:rPr>
                                  <w:t>e</w:t>
                                </w:r>
                              </w:hyperlink>
                            </w:p>
                          </w:txbxContent>
                        </wps:txbx>
                        <wps:bodyPr horzOverflow="overflow" vert="horz" lIns="0" tIns="0" rIns="0" bIns="0" rtlCol="0">
                          <a:noAutofit/>
                        </wps:bodyPr>
                      </wps:wsp>
                      <wps:wsp>
                        <wps:cNvPr id="4854" name="Rectangle 4854"/>
                        <wps:cNvSpPr/>
                        <wps:spPr>
                          <a:xfrm>
                            <a:off x="3782137" y="847375"/>
                            <a:ext cx="72110" cy="193401"/>
                          </a:xfrm>
                          <a:prstGeom prst="rect">
                            <a:avLst/>
                          </a:prstGeom>
                          <a:ln>
                            <a:noFill/>
                          </a:ln>
                        </wps:spPr>
                        <wps:txbx>
                          <w:txbxContent>
                            <w:p w14:paraId="6537FD13" w14:textId="77777777" w:rsidR="00294FC8" w:rsidRDefault="007F57DF">
                              <w:pPr>
                                <w:spacing w:after="160" w:line="259" w:lineRule="auto"/>
                                <w:ind w:left="0" w:firstLine="0"/>
                              </w:pPr>
                              <w:hyperlink r:id="rId345">
                                <w:r w:rsidR="00106299">
                                  <w:rPr>
                                    <w:color w:val="546D78"/>
                                    <w:w w:val="134"/>
                                    <w:sz w:val="16"/>
                                  </w:rPr>
                                  <w:t>s</w:t>
                                </w:r>
                              </w:hyperlink>
                            </w:p>
                          </w:txbxContent>
                        </wps:txbx>
                        <wps:bodyPr horzOverflow="overflow" vert="horz" lIns="0" tIns="0" rIns="0" bIns="0" rtlCol="0">
                          <a:noAutofit/>
                        </wps:bodyPr>
                      </wps:wsp>
                      <wps:wsp>
                        <wps:cNvPr id="4782" name="Rectangle 4782"/>
                        <wps:cNvSpPr/>
                        <wps:spPr>
                          <a:xfrm>
                            <a:off x="3837012" y="847376"/>
                            <a:ext cx="3204643" cy="193401"/>
                          </a:xfrm>
                          <a:prstGeom prst="rect">
                            <a:avLst/>
                          </a:prstGeom>
                          <a:ln>
                            <a:noFill/>
                          </a:ln>
                        </wps:spPr>
                        <wps:txbx>
                          <w:txbxContent>
                            <w:p w14:paraId="5715CD8A" w14:textId="77777777" w:rsidR="00294FC8" w:rsidRDefault="00106299">
                              <w:pPr>
                                <w:spacing w:after="160" w:line="259" w:lineRule="auto"/>
                                <w:ind w:left="0" w:firstLine="0"/>
                              </w:pPr>
                              <w:r>
                                <w:rPr>
                                  <w:spacing w:val="7"/>
                                  <w:w w:val="121"/>
                                  <w:sz w:val="16"/>
                                </w:rPr>
                                <w:t xml:space="preserve"> </w:t>
                              </w:r>
                              <w:r>
                                <w:rPr>
                                  <w:w w:val="121"/>
                                  <w:sz w:val="16"/>
                                </w:rPr>
                                <w:t>dated</w:t>
                              </w:r>
                              <w:r>
                                <w:rPr>
                                  <w:spacing w:val="7"/>
                                  <w:w w:val="121"/>
                                  <w:sz w:val="16"/>
                                </w:rPr>
                                <w:t xml:space="preserve"> </w:t>
                              </w:r>
                              <w:r>
                                <w:rPr>
                                  <w:w w:val="121"/>
                                  <w:sz w:val="16"/>
                                </w:rPr>
                                <w:t>June</w:t>
                              </w:r>
                              <w:r>
                                <w:rPr>
                                  <w:spacing w:val="7"/>
                                  <w:w w:val="121"/>
                                  <w:sz w:val="16"/>
                                </w:rPr>
                                <w:t xml:space="preserve"> </w:t>
                              </w:r>
                              <w:r>
                                <w:rPr>
                                  <w:w w:val="121"/>
                                  <w:sz w:val="16"/>
                                </w:rPr>
                                <w:t>30,</w:t>
                              </w:r>
                              <w:r>
                                <w:rPr>
                                  <w:spacing w:val="7"/>
                                  <w:w w:val="121"/>
                                  <w:sz w:val="16"/>
                                </w:rPr>
                                <w:t xml:space="preserve"> </w:t>
                              </w:r>
                              <w:r>
                                <w:rPr>
                                  <w:w w:val="121"/>
                                  <w:sz w:val="16"/>
                                </w:rPr>
                                <w:t>2010</w:t>
                              </w:r>
                              <w:r>
                                <w:rPr>
                                  <w:spacing w:val="7"/>
                                  <w:w w:val="121"/>
                                  <w:sz w:val="16"/>
                                </w:rPr>
                                <w:t xml:space="preserve"> </w:t>
                              </w:r>
                              <w:r>
                                <w:rPr>
                                  <w:w w:val="121"/>
                                  <w:sz w:val="16"/>
                                </w:rPr>
                                <w:t>with</w:t>
                              </w:r>
                              <w:r>
                                <w:rPr>
                                  <w:spacing w:val="7"/>
                                  <w:w w:val="121"/>
                                  <w:sz w:val="16"/>
                                </w:rPr>
                                <w:t xml:space="preserve"> </w:t>
                              </w:r>
                              <w:r>
                                <w:rPr>
                                  <w:w w:val="121"/>
                                  <w:sz w:val="16"/>
                                </w:rPr>
                                <w:t>Normative</w:t>
                              </w:r>
                              <w:r>
                                <w:rPr>
                                  <w:spacing w:val="7"/>
                                  <w:w w:val="121"/>
                                  <w:sz w:val="16"/>
                                </w:rPr>
                                <w:t xml:space="preserve"> </w:t>
                              </w:r>
                              <w:r>
                                <w:rPr>
                                  <w:w w:val="121"/>
                                  <w:sz w:val="16"/>
                                </w:rPr>
                                <w:t>Reference</w:t>
                              </w:r>
                            </w:p>
                          </w:txbxContent>
                        </wps:txbx>
                        <wps:bodyPr horzOverflow="overflow" vert="horz" lIns="0" tIns="0" rIns="0" bIns="0" rtlCol="0">
                          <a:noAutofit/>
                        </wps:bodyPr>
                      </wps:wsp>
                      <wps:wsp>
                        <wps:cNvPr id="4783" name="Rectangle 4783"/>
                        <wps:cNvSpPr/>
                        <wps:spPr>
                          <a:xfrm>
                            <a:off x="135248" y="1013590"/>
                            <a:ext cx="163452" cy="193401"/>
                          </a:xfrm>
                          <a:prstGeom prst="rect">
                            <a:avLst/>
                          </a:prstGeom>
                          <a:ln>
                            <a:noFill/>
                          </a:ln>
                        </wps:spPr>
                        <wps:txbx>
                          <w:txbxContent>
                            <w:p w14:paraId="5B40295F" w14:textId="77777777" w:rsidR="00294FC8" w:rsidRDefault="00106299">
                              <w:pPr>
                                <w:spacing w:after="160" w:line="259" w:lineRule="auto"/>
                                <w:ind w:left="0" w:firstLine="0"/>
                              </w:pPr>
                              <w:r>
                                <w:rPr>
                                  <w:w w:val="109"/>
                                  <w:sz w:val="16"/>
                                </w:rPr>
                                <w:t>of:</w:t>
                              </w:r>
                            </w:p>
                          </w:txbxContent>
                        </wps:txbx>
                        <wps:bodyPr horzOverflow="overflow" vert="horz" lIns="0" tIns="0" rIns="0" bIns="0" rtlCol="0">
                          <a:noAutofit/>
                        </wps:bodyPr>
                      </wps:wsp>
                      <wps:wsp>
                        <wps:cNvPr id="4859" name="Rectangle 4859"/>
                        <wps:cNvSpPr/>
                        <wps:spPr>
                          <a:xfrm>
                            <a:off x="135248" y="1379966"/>
                            <a:ext cx="4330805" cy="193401"/>
                          </a:xfrm>
                          <a:prstGeom prst="rect">
                            <a:avLst/>
                          </a:prstGeom>
                          <a:ln>
                            <a:noFill/>
                          </a:ln>
                        </wps:spPr>
                        <wps:txbx>
                          <w:txbxContent>
                            <w:p w14:paraId="13E5FCDA" w14:textId="77777777" w:rsidR="00294FC8" w:rsidRDefault="00106299">
                              <w:pPr>
                                <w:spacing w:after="160" w:line="259" w:lineRule="auto"/>
                                <w:ind w:left="0" w:firstLine="0"/>
                              </w:pPr>
                              <w:r>
                                <w:rPr>
                                  <w:color w:val="546D78"/>
                                  <w:w w:val="122"/>
                                  <w:sz w:val="16"/>
                                </w:rPr>
                                <w:t>ebXML</w:t>
                              </w:r>
                              <w:r>
                                <w:rPr>
                                  <w:color w:val="546D78"/>
                                  <w:spacing w:val="7"/>
                                  <w:w w:val="122"/>
                                  <w:sz w:val="16"/>
                                </w:rPr>
                                <w:t xml:space="preserve"> </w:t>
                              </w:r>
                              <w:r>
                                <w:rPr>
                                  <w:color w:val="546D78"/>
                                  <w:w w:val="122"/>
                                  <w:sz w:val="16"/>
                                </w:rPr>
                                <w:t>Messaging</w:t>
                              </w:r>
                              <w:r>
                                <w:rPr>
                                  <w:color w:val="546D78"/>
                                  <w:spacing w:val="7"/>
                                  <w:w w:val="122"/>
                                  <w:sz w:val="16"/>
                                </w:rPr>
                                <w:t xml:space="preserve"> </w:t>
                              </w:r>
                              <w:r>
                                <w:rPr>
                                  <w:color w:val="546D78"/>
                                  <w:w w:val="122"/>
                                  <w:sz w:val="16"/>
                                </w:rPr>
                                <w:t>Services</w:t>
                              </w:r>
                              <w:r>
                                <w:rPr>
                                  <w:color w:val="546D78"/>
                                  <w:spacing w:val="7"/>
                                  <w:w w:val="122"/>
                                  <w:sz w:val="16"/>
                                </w:rPr>
                                <w:t xml:space="preserve"> </w:t>
                              </w:r>
                              <w:r>
                                <w:rPr>
                                  <w:color w:val="546D78"/>
                                  <w:w w:val="122"/>
                                  <w:sz w:val="16"/>
                                </w:rPr>
                                <w:t>Version</w:t>
                              </w:r>
                              <w:r>
                                <w:rPr>
                                  <w:color w:val="546D78"/>
                                  <w:spacing w:val="7"/>
                                  <w:w w:val="122"/>
                                  <w:sz w:val="16"/>
                                </w:rPr>
                                <w:t xml:space="preserve"> </w:t>
                              </w:r>
                              <w:r>
                                <w:rPr>
                                  <w:color w:val="546D78"/>
                                  <w:w w:val="122"/>
                                  <w:sz w:val="16"/>
                                </w:rPr>
                                <w:t>3.0:</w:t>
                              </w:r>
                              <w:r>
                                <w:rPr>
                                  <w:color w:val="546D78"/>
                                  <w:spacing w:val="7"/>
                                  <w:w w:val="122"/>
                                  <w:sz w:val="16"/>
                                </w:rPr>
                                <w:t xml:space="preserve"> </w:t>
                              </w:r>
                              <w:r>
                                <w:rPr>
                                  <w:color w:val="546D78"/>
                                  <w:w w:val="122"/>
                                  <w:sz w:val="16"/>
                                </w:rPr>
                                <w:t>Part</w:t>
                              </w:r>
                              <w:r>
                                <w:rPr>
                                  <w:color w:val="546D78"/>
                                  <w:spacing w:val="7"/>
                                  <w:w w:val="122"/>
                                  <w:sz w:val="16"/>
                                </w:rPr>
                                <w:t xml:space="preserve"> </w:t>
                              </w:r>
                              <w:r>
                                <w:rPr>
                                  <w:color w:val="546D78"/>
                                  <w:w w:val="122"/>
                                  <w:sz w:val="16"/>
                                </w:rPr>
                                <w:t>2,</w:t>
                              </w:r>
                              <w:r>
                                <w:rPr>
                                  <w:color w:val="546D78"/>
                                  <w:spacing w:val="7"/>
                                  <w:w w:val="122"/>
                                  <w:sz w:val="16"/>
                                </w:rPr>
                                <w:t xml:space="preserve"> </w:t>
                              </w:r>
                              <w:r>
                                <w:rPr>
                                  <w:color w:val="546D78"/>
                                  <w:w w:val="122"/>
                                  <w:sz w:val="16"/>
                                </w:rPr>
                                <w:t>Advanced</w:t>
                              </w:r>
                              <w:r>
                                <w:rPr>
                                  <w:color w:val="546D78"/>
                                  <w:spacing w:val="7"/>
                                  <w:w w:val="122"/>
                                  <w:sz w:val="16"/>
                                </w:rPr>
                                <w:t xml:space="preserve"> </w:t>
                              </w:r>
                              <w:r>
                                <w:rPr>
                                  <w:color w:val="546D78"/>
                                  <w:w w:val="122"/>
                                  <w:sz w:val="16"/>
                                </w:rPr>
                                <w:t>Featur</w:t>
                              </w:r>
                            </w:p>
                          </w:txbxContent>
                        </wps:txbx>
                        <wps:bodyPr horzOverflow="overflow" vert="horz" lIns="0" tIns="0" rIns="0" bIns="0" rtlCol="0">
                          <a:noAutofit/>
                        </wps:bodyPr>
                      </wps:wsp>
                      <wps:wsp>
                        <wps:cNvPr id="4860" name="Rectangle 4860"/>
                        <wps:cNvSpPr/>
                        <wps:spPr>
                          <a:xfrm>
                            <a:off x="3391471" y="1379966"/>
                            <a:ext cx="85649" cy="193401"/>
                          </a:xfrm>
                          <a:prstGeom prst="rect">
                            <a:avLst/>
                          </a:prstGeom>
                          <a:ln>
                            <a:noFill/>
                          </a:ln>
                        </wps:spPr>
                        <wps:txbx>
                          <w:txbxContent>
                            <w:p w14:paraId="286AB52C" w14:textId="77777777" w:rsidR="00294FC8" w:rsidRDefault="007F57DF">
                              <w:pPr>
                                <w:spacing w:after="160" w:line="259" w:lineRule="auto"/>
                                <w:ind w:left="0" w:firstLine="0"/>
                              </w:pPr>
                              <w:hyperlink r:id="rId346">
                                <w:r w:rsidR="00106299">
                                  <w:rPr>
                                    <w:color w:val="546D78"/>
                                    <w:w w:val="125"/>
                                    <w:sz w:val="16"/>
                                  </w:rPr>
                                  <w:t>e</w:t>
                                </w:r>
                              </w:hyperlink>
                            </w:p>
                          </w:txbxContent>
                        </wps:txbx>
                        <wps:bodyPr horzOverflow="overflow" vert="horz" lIns="0" tIns="0" rIns="0" bIns="0" rtlCol="0">
                          <a:noAutofit/>
                        </wps:bodyPr>
                      </wps:wsp>
                      <wps:wsp>
                        <wps:cNvPr id="4858" name="Rectangle 4858"/>
                        <wps:cNvSpPr/>
                        <wps:spPr>
                          <a:xfrm>
                            <a:off x="3455847" y="1379966"/>
                            <a:ext cx="72112" cy="193401"/>
                          </a:xfrm>
                          <a:prstGeom prst="rect">
                            <a:avLst/>
                          </a:prstGeom>
                          <a:ln>
                            <a:noFill/>
                          </a:ln>
                        </wps:spPr>
                        <wps:txbx>
                          <w:txbxContent>
                            <w:p w14:paraId="5E32CAF3" w14:textId="77777777" w:rsidR="00294FC8" w:rsidRDefault="007F57DF">
                              <w:pPr>
                                <w:spacing w:after="160" w:line="259" w:lineRule="auto"/>
                                <w:ind w:left="0" w:firstLine="0"/>
                              </w:pPr>
                              <w:hyperlink r:id="rId347">
                                <w:r w:rsidR="00106299">
                                  <w:rPr>
                                    <w:color w:val="546D78"/>
                                    <w:w w:val="134"/>
                                    <w:sz w:val="16"/>
                                  </w:rPr>
                                  <w:t>s</w:t>
                                </w:r>
                              </w:hyperlink>
                            </w:p>
                          </w:txbxContent>
                        </wps:txbx>
                        <wps:bodyPr horzOverflow="overflow" vert="horz" lIns="0" tIns="0" rIns="0" bIns="0" rtlCol="0">
                          <a:noAutofit/>
                        </wps:bodyPr>
                      </wps:wsp>
                      <wps:wsp>
                        <wps:cNvPr id="4785" name="Rectangle 4785"/>
                        <wps:cNvSpPr/>
                        <wps:spPr>
                          <a:xfrm>
                            <a:off x="3509992" y="1379966"/>
                            <a:ext cx="2905962" cy="193401"/>
                          </a:xfrm>
                          <a:prstGeom prst="rect">
                            <a:avLst/>
                          </a:prstGeom>
                          <a:ln>
                            <a:noFill/>
                          </a:ln>
                        </wps:spPr>
                        <wps:txbx>
                          <w:txbxContent>
                            <w:p w14:paraId="793F457A" w14:textId="77777777" w:rsidR="00294FC8" w:rsidRDefault="00106299">
                              <w:pPr>
                                <w:spacing w:after="160" w:line="259" w:lineRule="auto"/>
                                <w:ind w:left="0" w:firstLine="0"/>
                              </w:pPr>
                              <w:r>
                                <w:rPr>
                                  <w:spacing w:val="7"/>
                                  <w:w w:val="122"/>
                                  <w:sz w:val="16"/>
                                </w:rPr>
                                <w:t xml:space="preserve"> </w:t>
                              </w:r>
                              <w:r>
                                <w:rPr>
                                  <w:w w:val="122"/>
                                  <w:sz w:val="16"/>
                                </w:rPr>
                                <w:t>which</w:t>
                              </w:r>
                              <w:r>
                                <w:rPr>
                                  <w:spacing w:val="7"/>
                                  <w:w w:val="122"/>
                                  <w:sz w:val="16"/>
                                </w:rPr>
                                <w:t xml:space="preserve"> </w:t>
                              </w:r>
                              <w:r>
                                <w:rPr>
                                  <w:w w:val="122"/>
                                  <w:sz w:val="16"/>
                                </w:rPr>
                                <w:t>is</w:t>
                              </w:r>
                              <w:r>
                                <w:rPr>
                                  <w:spacing w:val="7"/>
                                  <w:w w:val="122"/>
                                  <w:sz w:val="16"/>
                                </w:rPr>
                                <w:t xml:space="preserve"> </w:t>
                              </w:r>
                              <w:r>
                                <w:rPr>
                                  <w:w w:val="122"/>
                                  <w:sz w:val="16"/>
                                </w:rPr>
                                <w:t>referenced</w:t>
                              </w:r>
                              <w:r>
                                <w:rPr>
                                  <w:spacing w:val="7"/>
                                  <w:w w:val="122"/>
                                  <w:sz w:val="16"/>
                                </w:rPr>
                                <w:t xml:space="preserve"> </w:t>
                              </w:r>
                              <w:r>
                                <w:rPr>
                                  <w:w w:val="122"/>
                                  <w:sz w:val="16"/>
                                </w:rPr>
                                <w:t>by</w:t>
                              </w:r>
                              <w:r>
                                <w:rPr>
                                  <w:spacing w:val="7"/>
                                  <w:w w:val="122"/>
                                  <w:sz w:val="16"/>
                                </w:rPr>
                                <w:t xml:space="preserve"> </w:t>
                              </w:r>
                              <w:r>
                                <w:rPr>
                                  <w:w w:val="122"/>
                                  <w:sz w:val="16"/>
                                </w:rPr>
                                <w:t>the</w:t>
                              </w:r>
                              <w:r>
                                <w:rPr>
                                  <w:spacing w:val="7"/>
                                  <w:w w:val="122"/>
                                  <w:sz w:val="16"/>
                                </w:rPr>
                                <w:t xml:space="preserve"> </w:t>
                              </w:r>
                              <w:r>
                                <w:rPr>
                                  <w:w w:val="122"/>
                                  <w:sz w:val="16"/>
                                </w:rPr>
                                <w:t>following</w:t>
                              </w:r>
                              <w:r>
                                <w:rPr>
                                  <w:spacing w:val="7"/>
                                  <w:w w:val="122"/>
                                  <w:sz w:val="16"/>
                                </w:rPr>
                                <w:t xml:space="preserve"> </w:t>
                              </w:r>
                              <w:r>
                                <w:rPr>
                                  <w:w w:val="122"/>
                                  <w:sz w:val="16"/>
                                </w:rPr>
                                <w:t>three</w:t>
                              </w:r>
                            </w:p>
                          </w:txbxContent>
                        </wps:txbx>
                        <wps:bodyPr horzOverflow="overflow" vert="horz" lIns="0" tIns="0" rIns="0" bIns="0" rtlCol="0">
                          <a:noAutofit/>
                        </wps:bodyPr>
                      </wps:wsp>
                      <wps:wsp>
                        <wps:cNvPr id="4786" name="Rectangle 4786"/>
                        <wps:cNvSpPr/>
                        <wps:spPr>
                          <a:xfrm>
                            <a:off x="135248" y="1546182"/>
                            <a:ext cx="1186709" cy="193401"/>
                          </a:xfrm>
                          <a:prstGeom prst="rect">
                            <a:avLst/>
                          </a:prstGeom>
                          <a:ln>
                            <a:noFill/>
                          </a:ln>
                        </wps:spPr>
                        <wps:txbx>
                          <w:txbxContent>
                            <w:p w14:paraId="7EA6B198" w14:textId="77777777" w:rsidR="00294FC8" w:rsidRDefault="00106299">
                              <w:pPr>
                                <w:spacing w:after="160" w:line="259" w:lineRule="auto"/>
                                <w:ind w:left="0" w:firstLine="0"/>
                              </w:pPr>
                              <w:r>
                                <w:rPr>
                                  <w:w w:val="125"/>
                                  <w:sz w:val="16"/>
                                </w:rPr>
                                <w:t>namespace</w:t>
                              </w:r>
                              <w:r>
                                <w:rPr>
                                  <w:spacing w:val="7"/>
                                  <w:w w:val="125"/>
                                  <w:sz w:val="16"/>
                                </w:rPr>
                                <w:t xml:space="preserve"> </w:t>
                              </w:r>
                              <w:r>
                                <w:rPr>
                                  <w:w w:val="125"/>
                                  <w:sz w:val="16"/>
                                </w:rPr>
                                <w:t>URIs.</w:t>
                              </w:r>
                            </w:p>
                          </w:txbxContent>
                        </wps:txbx>
                        <wps:bodyPr horzOverflow="overflow" vert="horz" lIns="0" tIns="0" rIns="0" bIns="0" rtlCol="0">
                          <a:noAutofit/>
                        </wps:bodyPr>
                      </wps:wsp>
                      <wps:wsp>
                        <wps:cNvPr id="4863" name="Rectangle 4863"/>
                        <wps:cNvSpPr/>
                        <wps:spPr>
                          <a:xfrm>
                            <a:off x="135248" y="1912556"/>
                            <a:ext cx="3878107" cy="193401"/>
                          </a:xfrm>
                          <a:prstGeom prst="rect">
                            <a:avLst/>
                          </a:prstGeom>
                          <a:ln>
                            <a:noFill/>
                          </a:ln>
                        </wps:spPr>
                        <wps:txbx>
                          <w:txbxContent>
                            <w:p w14:paraId="573CE4AB" w14:textId="77777777" w:rsidR="00294FC8" w:rsidRDefault="00106299">
                              <w:pPr>
                                <w:spacing w:after="160" w:line="259" w:lineRule="auto"/>
                                <w:ind w:left="0" w:firstLine="0"/>
                              </w:pPr>
                              <w:r>
                                <w:rPr>
                                  <w:color w:val="546D78"/>
                                  <w:w w:val="123"/>
                                  <w:sz w:val="16"/>
                                </w:rPr>
                                <w:t>OASIS</w:t>
                              </w:r>
                              <w:r>
                                <w:rPr>
                                  <w:color w:val="546D78"/>
                                  <w:spacing w:val="7"/>
                                  <w:w w:val="123"/>
                                  <w:sz w:val="16"/>
                                </w:rPr>
                                <w:t xml:space="preserve"> </w:t>
                              </w:r>
                              <w:r>
                                <w:rPr>
                                  <w:color w:val="546D78"/>
                                  <w:w w:val="123"/>
                                  <w:sz w:val="16"/>
                                </w:rPr>
                                <w:t>ebXML</w:t>
                              </w:r>
                              <w:r>
                                <w:rPr>
                                  <w:color w:val="546D78"/>
                                  <w:spacing w:val="7"/>
                                  <w:w w:val="123"/>
                                  <w:sz w:val="16"/>
                                </w:rPr>
                                <w:t xml:space="preserve"> </w:t>
                              </w:r>
                              <w:r>
                                <w:rPr>
                                  <w:color w:val="546D78"/>
                                  <w:w w:val="123"/>
                                  <w:sz w:val="16"/>
                                </w:rPr>
                                <w:t>Messaging</w:t>
                              </w:r>
                              <w:r>
                                <w:rPr>
                                  <w:color w:val="546D78"/>
                                  <w:spacing w:val="7"/>
                                  <w:w w:val="123"/>
                                  <w:sz w:val="16"/>
                                </w:rPr>
                                <w:t xml:space="preserve"> </w:t>
                              </w:r>
                              <w:r>
                                <w:rPr>
                                  <w:color w:val="546D78"/>
                                  <w:w w:val="123"/>
                                  <w:sz w:val="16"/>
                                </w:rPr>
                                <w:t>Services</w:t>
                              </w:r>
                              <w:r>
                                <w:rPr>
                                  <w:color w:val="546D78"/>
                                  <w:spacing w:val="7"/>
                                  <w:w w:val="123"/>
                                  <w:sz w:val="16"/>
                                </w:rPr>
                                <w:t xml:space="preserve"> </w:t>
                              </w:r>
                              <w:r>
                                <w:rPr>
                                  <w:color w:val="546D78"/>
                                  <w:w w:val="123"/>
                                  <w:sz w:val="16"/>
                                </w:rPr>
                                <w:t>3.0</w:t>
                              </w:r>
                              <w:r>
                                <w:rPr>
                                  <w:color w:val="546D78"/>
                                  <w:spacing w:val="7"/>
                                  <w:w w:val="123"/>
                                  <w:sz w:val="16"/>
                                </w:rPr>
                                <w:t xml:space="preserve"> </w:t>
                              </w:r>
                              <w:r>
                                <w:rPr>
                                  <w:color w:val="546D78"/>
                                  <w:w w:val="123"/>
                                  <w:sz w:val="16"/>
                                </w:rPr>
                                <w:t>Conformance</w:t>
                              </w:r>
                              <w:r>
                                <w:rPr>
                                  <w:color w:val="546D78"/>
                                  <w:spacing w:val="7"/>
                                  <w:w w:val="123"/>
                                  <w:sz w:val="16"/>
                                </w:rPr>
                                <w:t xml:space="preserve"> </w:t>
                              </w:r>
                              <w:r>
                                <w:rPr>
                                  <w:color w:val="546D78"/>
                                  <w:w w:val="123"/>
                                  <w:sz w:val="16"/>
                                </w:rPr>
                                <w:t>Profil</w:t>
                              </w:r>
                            </w:p>
                          </w:txbxContent>
                        </wps:txbx>
                        <wps:bodyPr horzOverflow="overflow" vert="horz" lIns="0" tIns="0" rIns="0" bIns="0" rtlCol="0">
                          <a:noAutofit/>
                        </wps:bodyPr>
                      </wps:wsp>
                      <wps:wsp>
                        <wps:cNvPr id="4864" name="Rectangle 4864"/>
                        <wps:cNvSpPr/>
                        <wps:spPr>
                          <a:xfrm>
                            <a:off x="3051170" y="1912556"/>
                            <a:ext cx="85649" cy="193401"/>
                          </a:xfrm>
                          <a:prstGeom prst="rect">
                            <a:avLst/>
                          </a:prstGeom>
                          <a:ln>
                            <a:noFill/>
                          </a:ln>
                        </wps:spPr>
                        <wps:txbx>
                          <w:txbxContent>
                            <w:p w14:paraId="3D6FC61A" w14:textId="77777777" w:rsidR="00294FC8" w:rsidRDefault="007F57DF">
                              <w:pPr>
                                <w:spacing w:after="160" w:line="259" w:lineRule="auto"/>
                                <w:ind w:left="0" w:firstLine="0"/>
                              </w:pPr>
                              <w:hyperlink r:id="rId348">
                                <w:r w:rsidR="00106299">
                                  <w:rPr>
                                    <w:color w:val="546D78"/>
                                    <w:w w:val="125"/>
                                    <w:sz w:val="16"/>
                                  </w:rPr>
                                  <w:t>e</w:t>
                                </w:r>
                              </w:hyperlink>
                            </w:p>
                          </w:txbxContent>
                        </wps:txbx>
                        <wps:bodyPr horzOverflow="overflow" vert="horz" lIns="0" tIns="0" rIns="0" bIns="0" rtlCol="0">
                          <a:noAutofit/>
                        </wps:bodyPr>
                      </wps:wsp>
                      <wps:wsp>
                        <wps:cNvPr id="4862" name="Rectangle 4862"/>
                        <wps:cNvSpPr/>
                        <wps:spPr>
                          <a:xfrm>
                            <a:off x="3115515" y="1912556"/>
                            <a:ext cx="72112" cy="193401"/>
                          </a:xfrm>
                          <a:prstGeom prst="rect">
                            <a:avLst/>
                          </a:prstGeom>
                          <a:ln>
                            <a:noFill/>
                          </a:ln>
                        </wps:spPr>
                        <wps:txbx>
                          <w:txbxContent>
                            <w:p w14:paraId="64E2A472" w14:textId="77777777" w:rsidR="00294FC8" w:rsidRDefault="007F57DF">
                              <w:pPr>
                                <w:spacing w:after="160" w:line="259" w:lineRule="auto"/>
                                <w:ind w:left="0" w:firstLine="0"/>
                              </w:pPr>
                              <w:hyperlink r:id="rId349">
                                <w:r w:rsidR="00106299">
                                  <w:rPr>
                                    <w:color w:val="546D78"/>
                                    <w:w w:val="134"/>
                                    <w:sz w:val="16"/>
                                  </w:rPr>
                                  <w:t>s</w:t>
                                </w:r>
                              </w:hyperlink>
                            </w:p>
                          </w:txbxContent>
                        </wps:txbx>
                        <wps:bodyPr horzOverflow="overflow" vert="horz" lIns="0" tIns="0" rIns="0" bIns="0" rtlCol="0">
                          <a:noAutofit/>
                        </wps:bodyPr>
                      </wps:wsp>
                      <wps:wsp>
                        <wps:cNvPr id="4788" name="Rectangle 4788"/>
                        <wps:cNvSpPr/>
                        <wps:spPr>
                          <a:xfrm>
                            <a:off x="3169988" y="1912556"/>
                            <a:ext cx="4024139" cy="193402"/>
                          </a:xfrm>
                          <a:prstGeom prst="rect">
                            <a:avLst/>
                          </a:prstGeom>
                          <a:ln>
                            <a:noFill/>
                          </a:ln>
                        </wps:spPr>
                        <wps:txbx>
                          <w:txbxContent>
                            <w:p w14:paraId="4CEFB558" w14:textId="77777777" w:rsidR="00294FC8" w:rsidRDefault="00106299">
                              <w:pPr>
                                <w:spacing w:after="160" w:line="259" w:lineRule="auto"/>
                                <w:ind w:left="0" w:firstLine="0"/>
                              </w:pPr>
                              <w:r>
                                <w:rPr>
                                  <w:w w:val="120"/>
                                  <w:sz w:val="16"/>
                                </w:rPr>
                                <w:t>,</w:t>
                              </w:r>
                              <w:r>
                                <w:rPr>
                                  <w:spacing w:val="7"/>
                                  <w:w w:val="120"/>
                                  <w:sz w:val="16"/>
                                </w:rPr>
                                <w:t xml:space="preserve"> </w:t>
                              </w:r>
                              <w:r>
                                <w:rPr>
                                  <w:w w:val="120"/>
                                  <w:sz w:val="16"/>
                                </w:rPr>
                                <w:t>Committee</w:t>
                              </w:r>
                              <w:r>
                                <w:rPr>
                                  <w:spacing w:val="7"/>
                                  <w:w w:val="120"/>
                                  <w:sz w:val="16"/>
                                </w:rPr>
                                <w:t xml:space="preserve"> </w:t>
                              </w:r>
                              <w:r>
                                <w:rPr>
                                  <w:w w:val="120"/>
                                  <w:sz w:val="16"/>
                                </w:rPr>
                                <w:t>Specification</w:t>
                              </w:r>
                              <w:r>
                                <w:rPr>
                                  <w:spacing w:val="7"/>
                                  <w:w w:val="120"/>
                                  <w:sz w:val="16"/>
                                </w:rPr>
                                <w:t xml:space="preserve"> </w:t>
                              </w:r>
                              <w:r>
                                <w:rPr>
                                  <w:w w:val="120"/>
                                  <w:sz w:val="16"/>
                                </w:rPr>
                                <w:t>1,</w:t>
                              </w:r>
                              <w:r>
                                <w:rPr>
                                  <w:spacing w:val="7"/>
                                  <w:w w:val="120"/>
                                  <w:sz w:val="16"/>
                                </w:rPr>
                                <w:t xml:space="preserve"> </w:t>
                              </w:r>
                              <w:r>
                                <w:rPr>
                                  <w:w w:val="120"/>
                                  <w:sz w:val="16"/>
                                </w:rPr>
                                <w:t>dated</w:t>
                              </w:r>
                              <w:r>
                                <w:rPr>
                                  <w:spacing w:val="7"/>
                                  <w:w w:val="120"/>
                                  <w:sz w:val="16"/>
                                </w:rPr>
                                <w:t xml:space="preserve"> </w:t>
                              </w:r>
                              <w:r>
                                <w:rPr>
                                  <w:w w:val="120"/>
                                  <w:sz w:val="16"/>
                                </w:rPr>
                                <w:t>April</w:t>
                              </w:r>
                              <w:r>
                                <w:rPr>
                                  <w:spacing w:val="7"/>
                                  <w:w w:val="120"/>
                                  <w:sz w:val="16"/>
                                </w:rPr>
                                <w:t xml:space="preserve"> </w:t>
                              </w:r>
                              <w:r>
                                <w:rPr>
                                  <w:w w:val="120"/>
                                  <w:sz w:val="16"/>
                                </w:rPr>
                                <w:t>24,</w:t>
                              </w:r>
                              <w:r>
                                <w:rPr>
                                  <w:spacing w:val="7"/>
                                  <w:w w:val="120"/>
                                  <w:sz w:val="16"/>
                                </w:rPr>
                                <w:t xml:space="preserve"> </w:t>
                              </w:r>
                              <w:r>
                                <w:rPr>
                                  <w:w w:val="120"/>
                                  <w:sz w:val="16"/>
                                </w:rPr>
                                <w:t>2010</w:t>
                              </w:r>
                              <w:r>
                                <w:rPr>
                                  <w:spacing w:val="7"/>
                                  <w:w w:val="120"/>
                                  <w:sz w:val="16"/>
                                </w:rPr>
                                <w:t xml:space="preserve"> </w:t>
                              </w:r>
                              <w:r>
                                <w:rPr>
                                  <w:w w:val="120"/>
                                  <w:sz w:val="16"/>
                                </w:rPr>
                                <w:t>references</w:t>
                              </w:r>
                            </w:p>
                          </w:txbxContent>
                        </wps:txbx>
                        <wps:bodyPr horzOverflow="overflow" vert="horz" lIns="0" tIns="0" rIns="0" bIns="0" rtlCol="0">
                          <a:noAutofit/>
                        </wps:bodyPr>
                      </wps:wsp>
                      <wps:wsp>
                        <wps:cNvPr id="4789" name="Rectangle 4789"/>
                        <wps:cNvSpPr/>
                        <wps:spPr>
                          <a:xfrm>
                            <a:off x="135248" y="2078772"/>
                            <a:ext cx="6901188" cy="193401"/>
                          </a:xfrm>
                          <a:prstGeom prst="rect">
                            <a:avLst/>
                          </a:prstGeom>
                          <a:ln>
                            <a:noFill/>
                          </a:ln>
                        </wps:spPr>
                        <wps:txbx>
                          <w:txbxContent>
                            <w:p w14:paraId="3C519E6F" w14:textId="77777777" w:rsidR="00294FC8" w:rsidRDefault="00106299">
                              <w:pPr>
                                <w:spacing w:after="160" w:line="259" w:lineRule="auto"/>
                                <w:ind w:left="0" w:firstLine="0"/>
                              </w:pPr>
                              <w:r>
                                <w:rPr>
                                  <w:w w:val="125"/>
                                  <w:sz w:val="16"/>
                                </w:rPr>
                                <w:t>the</w:t>
                              </w:r>
                              <w:r>
                                <w:rPr>
                                  <w:spacing w:val="7"/>
                                  <w:w w:val="125"/>
                                  <w:sz w:val="16"/>
                                </w:rPr>
                                <w:t xml:space="preserve"> </w:t>
                              </w:r>
                              <w:r>
                                <w:rPr>
                                  <w:w w:val="125"/>
                                  <w:sz w:val="16"/>
                                </w:rPr>
                                <w:t>same</w:t>
                              </w:r>
                              <w:r>
                                <w:rPr>
                                  <w:spacing w:val="7"/>
                                  <w:w w:val="125"/>
                                  <w:sz w:val="16"/>
                                </w:rPr>
                                <w:t xml:space="preserve"> </w:t>
                              </w:r>
                              <w:r>
                                <w:rPr>
                                  <w:w w:val="125"/>
                                  <w:sz w:val="16"/>
                                </w:rPr>
                                <w:t>namespace</w:t>
                              </w:r>
                              <w:r>
                                <w:rPr>
                                  <w:spacing w:val="7"/>
                                  <w:w w:val="125"/>
                                  <w:sz w:val="16"/>
                                </w:rPr>
                                <w:t xml:space="preserve"> </w:t>
                              </w:r>
                              <w:r>
                                <w:rPr>
                                  <w:w w:val="125"/>
                                  <w:sz w:val="16"/>
                                </w:rPr>
                                <w:t>URI</w:t>
                              </w:r>
                              <w:r>
                                <w:rPr>
                                  <w:spacing w:val="7"/>
                                  <w:w w:val="125"/>
                                  <w:sz w:val="16"/>
                                </w:rPr>
                                <w:t xml:space="preserve"> </w:t>
                              </w:r>
                              <w:r>
                                <w:rPr>
                                  <w:w w:val="125"/>
                                  <w:sz w:val="16"/>
                                </w:rPr>
                                <w:t>of</w:t>
                              </w:r>
                              <w:r>
                                <w:rPr>
                                  <w:spacing w:val="7"/>
                                  <w:w w:val="125"/>
                                  <w:sz w:val="16"/>
                                </w:rPr>
                                <w:t xml:space="preserve"> </w:t>
                              </w:r>
                              <w:r>
                                <w:rPr>
                                  <w:w w:val="125"/>
                                  <w:sz w:val="16"/>
                                </w:rPr>
                                <w:t>http://docs.oasis-open.org/ebxml-msg/ns/ebms/v3.0/profiles/200707.</w:t>
                              </w:r>
                            </w:p>
                          </w:txbxContent>
                        </wps:txbx>
                        <wps:bodyPr horzOverflow="overflow" vert="horz" lIns="0" tIns="0" rIns="0" bIns="0" rtlCol="0">
                          <a:noAutofit/>
                        </wps:bodyPr>
                      </wps:wsp>
                      <wps:wsp>
                        <wps:cNvPr id="4867" name="Rectangle 4867"/>
                        <wps:cNvSpPr/>
                        <wps:spPr>
                          <a:xfrm>
                            <a:off x="135248" y="2445147"/>
                            <a:ext cx="2168856" cy="193401"/>
                          </a:xfrm>
                          <a:prstGeom prst="rect">
                            <a:avLst/>
                          </a:prstGeom>
                          <a:ln>
                            <a:noFill/>
                          </a:ln>
                        </wps:spPr>
                        <wps:txbx>
                          <w:txbxContent>
                            <w:p w14:paraId="52AA70EC" w14:textId="77777777" w:rsidR="00294FC8" w:rsidRDefault="00106299">
                              <w:pPr>
                                <w:spacing w:after="160" w:line="259" w:lineRule="auto"/>
                                <w:ind w:left="0" w:firstLine="0"/>
                              </w:pPr>
                              <w:r>
                                <w:rPr>
                                  <w:color w:val="546D78"/>
                                  <w:w w:val="116"/>
                                  <w:sz w:val="16"/>
                                </w:rPr>
                                <w:t>AS4</w:t>
                              </w:r>
                              <w:r>
                                <w:rPr>
                                  <w:color w:val="546D78"/>
                                  <w:spacing w:val="7"/>
                                  <w:w w:val="116"/>
                                  <w:sz w:val="16"/>
                                </w:rPr>
                                <w:t xml:space="preserve"> </w:t>
                              </w:r>
                              <w:r>
                                <w:rPr>
                                  <w:color w:val="546D78"/>
                                  <w:w w:val="116"/>
                                  <w:sz w:val="16"/>
                                </w:rPr>
                                <w:t>Profile</w:t>
                              </w:r>
                              <w:r>
                                <w:rPr>
                                  <w:color w:val="546D78"/>
                                  <w:spacing w:val="7"/>
                                  <w:w w:val="116"/>
                                  <w:sz w:val="16"/>
                                </w:rPr>
                                <w:t xml:space="preserve"> </w:t>
                              </w:r>
                              <w:r>
                                <w:rPr>
                                  <w:color w:val="546D78"/>
                                  <w:w w:val="116"/>
                                  <w:sz w:val="16"/>
                                </w:rPr>
                                <w:t>of</w:t>
                              </w:r>
                              <w:r>
                                <w:rPr>
                                  <w:color w:val="546D78"/>
                                  <w:spacing w:val="7"/>
                                  <w:w w:val="116"/>
                                  <w:sz w:val="16"/>
                                </w:rPr>
                                <w:t xml:space="preserve"> </w:t>
                              </w:r>
                              <w:r>
                                <w:rPr>
                                  <w:color w:val="546D78"/>
                                  <w:w w:val="116"/>
                                  <w:sz w:val="16"/>
                                </w:rPr>
                                <w:t>ebMS</w:t>
                              </w:r>
                              <w:r>
                                <w:rPr>
                                  <w:color w:val="546D78"/>
                                  <w:spacing w:val="7"/>
                                  <w:w w:val="116"/>
                                  <w:sz w:val="16"/>
                                </w:rPr>
                                <w:t xml:space="preserve"> </w:t>
                              </w:r>
                              <w:r>
                                <w:rPr>
                                  <w:color w:val="546D78"/>
                                  <w:w w:val="116"/>
                                  <w:sz w:val="16"/>
                                </w:rPr>
                                <w:t>3.0</w:t>
                              </w:r>
                              <w:r>
                                <w:rPr>
                                  <w:color w:val="546D78"/>
                                  <w:spacing w:val="7"/>
                                  <w:w w:val="116"/>
                                  <w:sz w:val="16"/>
                                </w:rPr>
                                <w:t xml:space="preserve"> </w:t>
                              </w:r>
                              <w:r>
                                <w:rPr>
                                  <w:color w:val="546D78"/>
                                  <w:w w:val="116"/>
                                  <w:sz w:val="16"/>
                                </w:rPr>
                                <w:t>Version</w:t>
                              </w:r>
                              <w:r>
                                <w:rPr>
                                  <w:color w:val="546D78"/>
                                  <w:spacing w:val="7"/>
                                  <w:w w:val="116"/>
                                  <w:sz w:val="16"/>
                                </w:rPr>
                                <w:t xml:space="preserve"> </w:t>
                              </w:r>
                              <w:r>
                                <w:rPr>
                                  <w:color w:val="546D78"/>
                                  <w:w w:val="116"/>
                                  <w:sz w:val="16"/>
                                </w:rPr>
                                <w:t>1</w:t>
                              </w:r>
                            </w:p>
                          </w:txbxContent>
                        </wps:txbx>
                        <wps:bodyPr horzOverflow="overflow" vert="horz" lIns="0" tIns="0" rIns="0" bIns="0" rtlCol="0">
                          <a:noAutofit/>
                        </wps:bodyPr>
                      </wps:wsp>
                      <wps:wsp>
                        <wps:cNvPr id="4868" name="Rectangle 4868"/>
                        <wps:cNvSpPr/>
                        <wps:spPr>
                          <a:xfrm>
                            <a:off x="1766018" y="2445147"/>
                            <a:ext cx="29010" cy="193401"/>
                          </a:xfrm>
                          <a:prstGeom prst="rect">
                            <a:avLst/>
                          </a:prstGeom>
                          <a:ln>
                            <a:noFill/>
                          </a:ln>
                        </wps:spPr>
                        <wps:txbx>
                          <w:txbxContent>
                            <w:p w14:paraId="73A87DA9" w14:textId="77777777" w:rsidR="00294FC8" w:rsidRDefault="007F57DF">
                              <w:pPr>
                                <w:spacing w:after="160" w:line="259" w:lineRule="auto"/>
                                <w:ind w:left="0" w:firstLine="0"/>
                              </w:pPr>
                              <w:hyperlink r:id="rId350">
                                <w:r w:rsidR="00106299">
                                  <w:rPr>
                                    <w:color w:val="546D78"/>
                                    <w:w w:val="85"/>
                                    <w:sz w:val="16"/>
                                  </w:rPr>
                                  <w:t>.</w:t>
                                </w:r>
                              </w:hyperlink>
                            </w:p>
                          </w:txbxContent>
                        </wps:txbx>
                        <wps:bodyPr horzOverflow="overflow" vert="horz" lIns="0" tIns="0" rIns="0" bIns="0" rtlCol="0">
                          <a:noAutofit/>
                        </wps:bodyPr>
                      </wps:wsp>
                      <wps:wsp>
                        <wps:cNvPr id="4866" name="Rectangle 4866"/>
                        <wps:cNvSpPr/>
                        <wps:spPr>
                          <a:xfrm>
                            <a:off x="1787778" y="2445147"/>
                            <a:ext cx="86754" cy="193401"/>
                          </a:xfrm>
                          <a:prstGeom prst="rect">
                            <a:avLst/>
                          </a:prstGeom>
                          <a:ln>
                            <a:noFill/>
                          </a:ln>
                        </wps:spPr>
                        <wps:txbx>
                          <w:txbxContent>
                            <w:p w14:paraId="1F7385A4" w14:textId="77777777" w:rsidR="00294FC8" w:rsidRDefault="007F57DF">
                              <w:pPr>
                                <w:spacing w:after="160" w:line="259" w:lineRule="auto"/>
                                <w:ind w:left="0" w:firstLine="0"/>
                              </w:pPr>
                              <w:hyperlink r:id="rId351">
                                <w:r w:rsidR="00106299">
                                  <w:rPr>
                                    <w:color w:val="546D78"/>
                                    <w:w w:val="123"/>
                                    <w:sz w:val="16"/>
                                  </w:rPr>
                                  <w:t>0</w:t>
                                </w:r>
                              </w:hyperlink>
                            </w:p>
                          </w:txbxContent>
                        </wps:txbx>
                        <wps:bodyPr horzOverflow="overflow" vert="horz" lIns="0" tIns="0" rIns="0" bIns="0" rtlCol="0">
                          <a:noAutofit/>
                        </wps:bodyPr>
                      </wps:wsp>
                      <wps:wsp>
                        <wps:cNvPr id="4791" name="Rectangle 4791"/>
                        <wps:cNvSpPr/>
                        <wps:spPr>
                          <a:xfrm>
                            <a:off x="1853253" y="2445147"/>
                            <a:ext cx="1638895" cy="193402"/>
                          </a:xfrm>
                          <a:prstGeom prst="rect">
                            <a:avLst/>
                          </a:prstGeom>
                          <a:ln>
                            <a:noFill/>
                          </a:ln>
                        </wps:spPr>
                        <wps:txbx>
                          <w:txbxContent>
                            <w:p w14:paraId="3894A567" w14:textId="77777777" w:rsidR="00294FC8" w:rsidRDefault="00106299">
                              <w:pPr>
                                <w:spacing w:after="160" w:line="259" w:lineRule="auto"/>
                                <w:ind w:left="0" w:firstLine="0"/>
                              </w:pPr>
                              <w:r>
                                <w:rPr>
                                  <w:spacing w:val="7"/>
                                  <w:w w:val="120"/>
                                  <w:sz w:val="16"/>
                                </w:rPr>
                                <w:t xml:space="preserve"> </w:t>
                              </w:r>
                              <w:r>
                                <w:rPr>
                                  <w:w w:val="120"/>
                                  <w:sz w:val="16"/>
                                </w:rPr>
                                <w:t>dated</w:t>
                              </w:r>
                              <w:r>
                                <w:rPr>
                                  <w:spacing w:val="7"/>
                                  <w:w w:val="120"/>
                                  <w:sz w:val="16"/>
                                </w:rPr>
                                <w:t xml:space="preserve"> </w:t>
                              </w:r>
                              <w:r>
                                <w:rPr>
                                  <w:w w:val="120"/>
                                  <w:sz w:val="16"/>
                                </w:rPr>
                                <w:t>January</w:t>
                              </w:r>
                              <w:r>
                                <w:rPr>
                                  <w:spacing w:val="7"/>
                                  <w:w w:val="120"/>
                                  <w:sz w:val="16"/>
                                </w:rPr>
                                <w:t xml:space="preserve"> </w:t>
                              </w:r>
                              <w:r>
                                <w:rPr>
                                  <w:w w:val="120"/>
                                  <w:sz w:val="16"/>
                                </w:rPr>
                                <w:t>23,</w:t>
                              </w:r>
                              <w:r>
                                <w:rPr>
                                  <w:spacing w:val="7"/>
                                  <w:w w:val="120"/>
                                  <w:sz w:val="16"/>
                                </w:rPr>
                                <w:t xml:space="preserve"> </w:t>
                              </w:r>
                              <w:r>
                                <w:rPr>
                                  <w:w w:val="120"/>
                                  <w:sz w:val="16"/>
                                </w:rPr>
                                <w:t>2013.</w:t>
                              </w:r>
                            </w:p>
                          </w:txbxContent>
                        </wps:txbx>
                        <wps:bodyPr horzOverflow="overflow" vert="horz" lIns="0" tIns="0" rIns="0" bIns="0" rtlCol="0">
                          <a:noAutofit/>
                        </wps:bodyPr>
                      </wps:wsp>
                      <wps:wsp>
                        <wps:cNvPr id="4871" name="Rectangle 4871"/>
                        <wps:cNvSpPr/>
                        <wps:spPr>
                          <a:xfrm>
                            <a:off x="135248" y="2811523"/>
                            <a:ext cx="3067397" cy="193401"/>
                          </a:xfrm>
                          <a:prstGeom prst="rect">
                            <a:avLst/>
                          </a:prstGeom>
                          <a:ln>
                            <a:noFill/>
                          </a:ln>
                        </wps:spPr>
                        <wps:txbx>
                          <w:txbxContent>
                            <w:p w14:paraId="6A7241E6" w14:textId="77777777" w:rsidR="00294FC8" w:rsidRDefault="00106299">
                              <w:pPr>
                                <w:spacing w:after="160" w:line="259" w:lineRule="auto"/>
                                <w:ind w:left="0" w:firstLine="0"/>
                              </w:pPr>
                              <w:r>
                                <w:rPr>
                                  <w:color w:val="546D78"/>
                                  <w:w w:val="123"/>
                                  <w:sz w:val="16"/>
                                </w:rPr>
                                <w:t>Service</w:t>
                              </w:r>
                              <w:r>
                                <w:rPr>
                                  <w:color w:val="546D78"/>
                                  <w:spacing w:val="7"/>
                                  <w:w w:val="123"/>
                                  <w:sz w:val="16"/>
                                </w:rPr>
                                <w:t xml:space="preserve"> </w:t>
                              </w:r>
                              <w:r>
                                <w:rPr>
                                  <w:color w:val="546D78"/>
                                  <w:w w:val="123"/>
                                  <w:sz w:val="16"/>
                                </w:rPr>
                                <w:t>Metadata</w:t>
                              </w:r>
                              <w:r>
                                <w:rPr>
                                  <w:color w:val="546D78"/>
                                  <w:spacing w:val="7"/>
                                  <w:w w:val="123"/>
                                  <w:sz w:val="16"/>
                                </w:rPr>
                                <w:t xml:space="preserve"> </w:t>
                              </w:r>
                              <w:r>
                                <w:rPr>
                                  <w:color w:val="546D78"/>
                                  <w:w w:val="123"/>
                                  <w:sz w:val="16"/>
                                </w:rPr>
                                <w:t>Publishing</w:t>
                              </w:r>
                              <w:r>
                                <w:rPr>
                                  <w:color w:val="546D78"/>
                                  <w:spacing w:val="7"/>
                                  <w:w w:val="123"/>
                                  <w:sz w:val="16"/>
                                </w:rPr>
                                <w:t xml:space="preserve"> </w:t>
                              </w:r>
                              <w:r>
                                <w:rPr>
                                  <w:color w:val="546D78"/>
                                  <w:w w:val="123"/>
                                  <w:sz w:val="16"/>
                                </w:rPr>
                                <w:t>(SMP)</w:t>
                              </w:r>
                              <w:r>
                                <w:rPr>
                                  <w:color w:val="546D78"/>
                                  <w:spacing w:val="7"/>
                                  <w:w w:val="123"/>
                                  <w:sz w:val="16"/>
                                </w:rPr>
                                <w:t xml:space="preserve"> </w:t>
                              </w:r>
                              <w:r>
                                <w:rPr>
                                  <w:color w:val="546D78"/>
                                  <w:w w:val="123"/>
                                  <w:sz w:val="16"/>
                                </w:rPr>
                                <w:t>Version</w:t>
                              </w:r>
                              <w:r>
                                <w:rPr>
                                  <w:color w:val="546D78"/>
                                  <w:spacing w:val="7"/>
                                  <w:w w:val="123"/>
                                  <w:sz w:val="16"/>
                                </w:rPr>
                                <w:t xml:space="preserve"> </w:t>
                              </w:r>
                              <w:r>
                                <w:rPr>
                                  <w:color w:val="546D78"/>
                                  <w:w w:val="123"/>
                                  <w:sz w:val="16"/>
                                </w:rPr>
                                <w:t>2</w:t>
                              </w:r>
                            </w:p>
                          </w:txbxContent>
                        </wps:txbx>
                        <wps:bodyPr horzOverflow="overflow" vert="horz" lIns="0" tIns="0" rIns="0" bIns="0" rtlCol="0">
                          <a:noAutofit/>
                        </wps:bodyPr>
                      </wps:wsp>
                      <wps:wsp>
                        <wps:cNvPr id="4872" name="Rectangle 4872"/>
                        <wps:cNvSpPr/>
                        <wps:spPr>
                          <a:xfrm>
                            <a:off x="2441582" y="2811523"/>
                            <a:ext cx="29010" cy="193401"/>
                          </a:xfrm>
                          <a:prstGeom prst="rect">
                            <a:avLst/>
                          </a:prstGeom>
                          <a:ln>
                            <a:noFill/>
                          </a:ln>
                        </wps:spPr>
                        <wps:txbx>
                          <w:txbxContent>
                            <w:p w14:paraId="729655BA" w14:textId="77777777" w:rsidR="00294FC8" w:rsidRDefault="007F57DF">
                              <w:pPr>
                                <w:spacing w:after="160" w:line="259" w:lineRule="auto"/>
                                <w:ind w:left="0" w:firstLine="0"/>
                              </w:pPr>
                              <w:hyperlink r:id="rId352">
                                <w:r w:rsidR="00106299">
                                  <w:rPr>
                                    <w:color w:val="546D78"/>
                                    <w:w w:val="85"/>
                                    <w:sz w:val="16"/>
                                  </w:rPr>
                                  <w:t>.</w:t>
                                </w:r>
                              </w:hyperlink>
                            </w:p>
                          </w:txbxContent>
                        </wps:txbx>
                        <wps:bodyPr horzOverflow="overflow" vert="horz" lIns="0" tIns="0" rIns="0" bIns="0" rtlCol="0">
                          <a:noAutofit/>
                        </wps:bodyPr>
                      </wps:wsp>
                      <wps:wsp>
                        <wps:cNvPr id="4870" name="Rectangle 4870"/>
                        <wps:cNvSpPr/>
                        <wps:spPr>
                          <a:xfrm>
                            <a:off x="2463311" y="2811523"/>
                            <a:ext cx="86754" cy="193401"/>
                          </a:xfrm>
                          <a:prstGeom prst="rect">
                            <a:avLst/>
                          </a:prstGeom>
                          <a:ln>
                            <a:noFill/>
                          </a:ln>
                        </wps:spPr>
                        <wps:txbx>
                          <w:txbxContent>
                            <w:p w14:paraId="65B14E19" w14:textId="77777777" w:rsidR="00294FC8" w:rsidRDefault="007F57DF">
                              <w:pPr>
                                <w:spacing w:after="160" w:line="259" w:lineRule="auto"/>
                                <w:ind w:left="0" w:firstLine="0"/>
                              </w:pPr>
                              <w:hyperlink r:id="rId353">
                                <w:r w:rsidR="00106299">
                                  <w:rPr>
                                    <w:color w:val="546D78"/>
                                    <w:w w:val="123"/>
                                    <w:sz w:val="16"/>
                                  </w:rPr>
                                  <w:t>0</w:t>
                                </w:r>
                              </w:hyperlink>
                            </w:p>
                          </w:txbxContent>
                        </wps:txbx>
                        <wps:bodyPr horzOverflow="overflow" vert="horz" lIns="0" tIns="0" rIns="0" bIns="0" rtlCol="0">
                          <a:noAutofit/>
                        </wps:bodyPr>
                      </wps:wsp>
                      <wps:wsp>
                        <wps:cNvPr id="4793" name="Rectangle 4793"/>
                        <wps:cNvSpPr/>
                        <wps:spPr>
                          <a:xfrm>
                            <a:off x="2528390" y="2811523"/>
                            <a:ext cx="3135806" cy="193402"/>
                          </a:xfrm>
                          <a:prstGeom prst="rect">
                            <a:avLst/>
                          </a:prstGeom>
                          <a:ln>
                            <a:noFill/>
                          </a:ln>
                        </wps:spPr>
                        <wps:txbx>
                          <w:txbxContent>
                            <w:p w14:paraId="5923336E" w14:textId="77777777" w:rsidR="00294FC8" w:rsidRDefault="00106299">
                              <w:pPr>
                                <w:spacing w:after="160" w:line="259" w:lineRule="auto"/>
                                <w:ind w:left="0" w:firstLine="0"/>
                              </w:pPr>
                              <w:r>
                                <w:rPr>
                                  <w:spacing w:val="7"/>
                                  <w:w w:val="122"/>
                                  <w:sz w:val="16"/>
                                </w:rPr>
                                <w:t xml:space="preserve"> </w:t>
                              </w:r>
                              <w:r>
                                <w:rPr>
                                  <w:w w:val="122"/>
                                  <w:sz w:val="16"/>
                                </w:rPr>
                                <w:t>dated</w:t>
                              </w:r>
                              <w:r>
                                <w:rPr>
                                  <w:spacing w:val="7"/>
                                  <w:w w:val="122"/>
                                  <w:sz w:val="16"/>
                                </w:rPr>
                                <w:t xml:space="preserve"> </w:t>
                              </w:r>
                              <w:r>
                                <w:rPr>
                                  <w:w w:val="122"/>
                                  <w:sz w:val="16"/>
                                </w:rPr>
                                <w:t>14</w:t>
                              </w:r>
                              <w:r>
                                <w:rPr>
                                  <w:spacing w:val="7"/>
                                  <w:w w:val="122"/>
                                  <w:sz w:val="16"/>
                                </w:rPr>
                                <w:t xml:space="preserve"> </w:t>
                              </w:r>
                              <w:r>
                                <w:rPr>
                                  <w:w w:val="122"/>
                                  <w:sz w:val="16"/>
                                </w:rPr>
                                <w:t>February</w:t>
                              </w:r>
                              <w:r>
                                <w:rPr>
                                  <w:spacing w:val="7"/>
                                  <w:w w:val="122"/>
                                  <w:sz w:val="16"/>
                                </w:rPr>
                                <w:t xml:space="preserve"> </w:t>
                              </w:r>
                              <w:r>
                                <w:rPr>
                                  <w:w w:val="122"/>
                                  <w:sz w:val="16"/>
                                </w:rPr>
                                <w:t>2021</w:t>
                              </w:r>
                              <w:r>
                                <w:rPr>
                                  <w:spacing w:val="7"/>
                                  <w:w w:val="122"/>
                                  <w:sz w:val="16"/>
                                </w:rPr>
                                <w:t xml:space="preserve"> </w:t>
                              </w:r>
                              <w:r>
                                <w:rPr>
                                  <w:w w:val="122"/>
                                  <w:sz w:val="16"/>
                                </w:rPr>
                                <w:t>as</w:t>
                              </w:r>
                              <w:r>
                                <w:rPr>
                                  <w:spacing w:val="7"/>
                                  <w:w w:val="122"/>
                                  <w:sz w:val="16"/>
                                </w:rPr>
                                <w:t xml:space="preserve"> </w:t>
                              </w:r>
                              <w:r>
                                <w:rPr>
                                  <w:w w:val="122"/>
                                  <w:sz w:val="16"/>
                                </w:rPr>
                                <w:t>an</w:t>
                              </w:r>
                              <w:r>
                                <w:rPr>
                                  <w:spacing w:val="7"/>
                                  <w:w w:val="122"/>
                                  <w:sz w:val="16"/>
                                </w:rPr>
                                <w:t xml:space="preserve"> </w:t>
                              </w:r>
                              <w:r>
                                <w:rPr>
                                  <w:w w:val="122"/>
                                  <w:sz w:val="16"/>
                                </w:rPr>
                                <w:t>Oasis</w:t>
                              </w:r>
                              <w:r>
                                <w:rPr>
                                  <w:spacing w:val="7"/>
                                  <w:w w:val="122"/>
                                  <w:sz w:val="16"/>
                                </w:rPr>
                                <w:t xml:space="preserve"> </w:t>
                              </w:r>
                              <w:r>
                                <w:rPr>
                                  <w:w w:val="122"/>
                                  <w:sz w:val="16"/>
                                </w:rPr>
                                <w:t>standard.</w:t>
                              </w:r>
                            </w:p>
                          </w:txbxContent>
                        </wps:txbx>
                        <wps:bodyPr horzOverflow="overflow" vert="horz" lIns="0" tIns="0" rIns="0" bIns="0" rtlCol="0">
                          <a:noAutofit/>
                        </wps:bodyPr>
                      </wps:wsp>
                    </wpg:wgp>
                  </a:graphicData>
                </a:graphic>
              </wp:inline>
            </w:drawing>
          </mc:Choice>
          <mc:Fallback>
            <w:pict>
              <v:group w14:anchorId="14F32154" id="Group 32925" o:spid="_x0000_s1746" style="width:505.7pt;height:241.65pt;mso-position-horizontal-relative:char;mso-position-vertical-relative:line" coordsize="64221,30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">
                <v:shape id="Shape 39258" o:spid="_x0000_s1747" style="position:absolute;left:54;top:3663;width:64113;height:92;visibility:visible;mso-wrap-style:square;v-text-anchor:top" coordsize="64113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" path="m,l6411366,r,9144l,9144,,e" fillcolor="black" stroked="f" strokeweight="0">
                  <v:fill opacity="7967f"/>
                  <v:stroke miterlimit="83231f" joinstyle="miter"/>
                  <v:path arrowok="t" textboxrect="0,0,6411366,9144"/>
                </v:shape>
                <v:shape id="Shape 39259" o:spid="_x0000_s1748" style="position:absolute;left:54;top:7327;width:64113;height:91;visibility:visible;mso-wrap-style:square;v-text-anchor:top" coordsize="64113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" path="m,l6411366,r,9144l,9144,,e" fillcolor="black" stroked="f" strokeweight="0">
                  <v:fill opacity="7967f"/>
                  <v:stroke miterlimit="83231f" joinstyle="miter"/>
                  <v:path arrowok="t" textboxrect="0,0,6411366,9144"/>
                </v:shape>
                <v:shape id="Shape 39260" o:spid="_x0000_s1749" style="position:absolute;left:54;top:12653;width:64113;height:91;visibility:visible;mso-wrap-style:square;v-text-anchor:top" coordsize="64113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" path="m,l6411366,r,9144l,9144,,e" fillcolor="black" stroked="f" strokeweight="0">
                  <v:fill opacity="7967f"/>
                  <v:stroke miterlimit="83231f" joinstyle="miter"/>
                  <v:path arrowok="t" textboxrect="0,0,6411366,9144"/>
                </v:shape>
                <v:shape id="Shape 39261" o:spid="_x0000_s1750" style="position:absolute;left:54;top:17979;width:64113;height:91;visibility:visible;mso-wrap-style:square;v-text-anchor:top" coordsize="64113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" path="m,l6411366,r,9144l,9144,,e" fillcolor="black" stroked="f" strokeweight="0">
                  <v:fill opacity="7967f"/>
                  <v:stroke miterlimit="83231f" joinstyle="miter"/>
                  <v:path arrowok="t" textboxrect="0,0,6411366,9144"/>
                </v:shape>
                <v:shape id="Shape 39262" o:spid="_x0000_s1751" style="position:absolute;left:54;top:23305;width:64113;height:91;visibility:visible;mso-wrap-style:square;v-text-anchor:top" coordsize="64113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" path="m,l6411366,r,9144l,9144,,e" fillcolor="black" stroked="f" strokeweight="0">
                  <v:fill opacity="7967f"/>
                  <v:stroke miterlimit="83231f" joinstyle="miter"/>
                  <v:path arrowok="t" textboxrect="0,0,6411366,9144"/>
                </v:shape>
                <v:shape id="Shape 39263" o:spid="_x0000_s1752" style="position:absolute;left:54;top:26969;width:64113;height:91;visibility:visible;mso-wrap-style:square;v-text-anchor:top" coordsize="64113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" path="m,l6411366,r,9144l,9144,,e" fillcolor="black" stroked="f" strokeweight="0">
                  <v:fill opacity="7967f"/>
                  <v:stroke miterlimit="83231f" joinstyle="miter"/>
                  <v:path arrowok="t" textboxrect="0,0,6411366,9144"/>
                </v:shape>
                <v:shape id="Shape 4756" o:spid="_x0000_s1753" style="position:absolute;width:32110;height:30686;visibility:visible;mso-wrap-style:square;v-text-anchor:top" coordsize="3211091,3068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" path="m16222,l3211091,r,5407l16222,5407v-5953,,-10815,4862,-10815,10814l5407,3052465v,5953,4862,10814,10815,10814l3211091,3063279r,5408l16222,3068687c7293,3068687,,3061395,,3052465l,16221c,7243,7293,,16222,xe" fillcolor="#35454e" stroked="f" strokeweight="0">
                  <v:stroke miterlimit="83231f" joinstyle="miter"/>
                  <v:path arrowok="t" textboxrect="0,0,3211091,3068687"/>
                </v:shape>
                <v:shape id="Shape 4757" o:spid="_x0000_s1754" style="position:absolute;left:32110;width:32111;height:30686;visibility:visible;mso-wrap-style:square;v-text-anchor:top" coordsize="3211090,3068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" path="m,l3194868,v8979,,16222,7243,16222,16221l3211090,3052465v,8930,-7243,16222,-16222,16222l,3068687r,-5408l3194868,3063279v6004,,10816,-4861,10816,-10814l3205684,16221v,-5952,-4812,-10814,-10816,-10814l,5407,,xe" fillcolor="#35454e" stroked="f" strokeweight="0">
                  <v:stroke miterlimit="83231f" joinstyle="miter"/>
                  <v:path arrowok="t" textboxrect="0,0,3211090,3068687"/>
                </v:shape>
                <v:rect id="Rectangle 4778" o:spid="_x0000_s1755" style="position:absolute;left:1352;top:1146;width:1461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" filled="f" stroked="f">
                  <v:textbox inset="0,0,0,0">
                    <w:txbxContent>
                      <w:p w14:paraId="45295263" w14:textId="77777777" w:rsidR="00294FC8" w:rsidRDefault="00106299">
                        <w:pPr>
                          <w:spacing w:after="160" w:line="259" w:lineRule="auto"/>
                          <w:ind w:left="0" w:firstLine="0"/>
                        </w:pPr>
                        <w:r>
                          <w:rPr>
                            <w:b/>
                            <w:w w:val="131"/>
                            <w:sz w:val="16"/>
                          </w:rPr>
                          <w:t>OASIS</w:t>
                        </w:r>
                        <w:r>
                          <w:rPr>
                            <w:b/>
                            <w:spacing w:val="-2"/>
                            <w:w w:val="131"/>
                            <w:sz w:val="16"/>
                          </w:rPr>
                          <w:t xml:space="preserve"> </w:t>
                        </w:r>
                        <w:r>
                          <w:rPr>
                            <w:b/>
                            <w:w w:val="131"/>
                            <w:sz w:val="16"/>
                          </w:rPr>
                          <w:t>Specifications</w:t>
                        </w:r>
                      </w:p>
                    </w:txbxContent>
                  </v:textbox>
                </v:rect>
                <v:rect id="Rectangle 4851" o:spid="_x0000_s1756" style="position:absolute;left:1352;top:4809;width:43165;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" filled="f" stroked="f">
                  <v:textbox inset="0,0,0,0">
                    <w:txbxContent>
                      <w:p w14:paraId="0F0FAFEA" w14:textId="77777777" w:rsidR="00294FC8" w:rsidRDefault="00106299">
                        <w:pPr>
                          <w:spacing w:after="160" w:line="259" w:lineRule="auto"/>
                          <w:ind w:left="0" w:firstLine="0"/>
                        </w:pPr>
                        <w:r>
                          <w:rPr>
                            <w:color w:val="546D78"/>
                            <w:w w:val="120"/>
                            <w:sz w:val="16"/>
                          </w:rPr>
                          <w:t>OASIS</w:t>
                        </w:r>
                        <w:r>
                          <w:rPr>
                            <w:color w:val="546D78"/>
                            <w:spacing w:val="7"/>
                            <w:w w:val="120"/>
                            <w:sz w:val="16"/>
                          </w:rPr>
                          <w:t xml:space="preserve"> </w:t>
                        </w:r>
                        <w:r>
                          <w:rPr>
                            <w:color w:val="546D78"/>
                            <w:w w:val="120"/>
                            <w:sz w:val="16"/>
                          </w:rPr>
                          <w:t>ebXML</w:t>
                        </w:r>
                        <w:r>
                          <w:rPr>
                            <w:color w:val="546D78"/>
                            <w:spacing w:val="7"/>
                            <w:w w:val="120"/>
                            <w:sz w:val="16"/>
                          </w:rPr>
                          <w:t xml:space="preserve"> </w:t>
                        </w:r>
                        <w:r>
                          <w:rPr>
                            <w:color w:val="546D78"/>
                            <w:w w:val="120"/>
                            <w:sz w:val="16"/>
                          </w:rPr>
                          <w:t>Messaging</w:t>
                        </w:r>
                        <w:r>
                          <w:rPr>
                            <w:color w:val="546D78"/>
                            <w:spacing w:val="7"/>
                            <w:w w:val="120"/>
                            <w:sz w:val="16"/>
                          </w:rPr>
                          <w:t xml:space="preserve"> </w:t>
                        </w:r>
                        <w:r>
                          <w:rPr>
                            <w:color w:val="546D78"/>
                            <w:w w:val="120"/>
                            <w:sz w:val="16"/>
                          </w:rPr>
                          <w:t>Services</w:t>
                        </w:r>
                        <w:r>
                          <w:rPr>
                            <w:color w:val="546D78"/>
                            <w:spacing w:val="7"/>
                            <w:w w:val="120"/>
                            <w:sz w:val="16"/>
                          </w:rPr>
                          <w:t xml:space="preserve"> </w:t>
                        </w:r>
                        <w:r>
                          <w:rPr>
                            <w:color w:val="546D78"/>
                            <w:w w:val="120"/>
                            <w:sz w:val="16"/>
                          </w:rPr>
                          <w:t>Version</w:t>
                        </w:r>
                        <w:r>
                          <w:rPr>
                            <w:color w:val="546D78"/>
                            <w:spacing w:val="7"/>
                            <w:w w:val="120"/>
                            <w:sz w:val="16"/>
                          </w:rPr>
                          <w:t xml:space="preserve"> </w:t>
                        </w:r>
                        <w:r>
                          <w:rPr>
                            <w:color w:val="546D78"/>
                            <w:w w:val="120"/>
                            <w:sz w:val="16"/>
                          </w:rPr>
                          <w:t>3.0:</w:t>
                        </w:r>
                        <w:r>
                          <w:rPr>
                            <w:color w:val="546D78"/>
                            <w:spacing w:val="7"/>
                            <w:w w:val="120"/>
                            <w:sz w:val="16"/>
                          </w:rPr>
                          <w:t xml:space="preserve"> </w:t>
                        </w:r>
                        <w:r>
                          <w:rPr>
                            <w:color w:val="546D78"/>
                            <w:w w:val="120"/>
                            <w:sz w:val="16"/>
                          </w:rPr>
                          <w:t>Part1,</w:t>
                        </w:r>
                        <w:r>
                          <w:rPr>
                            <w:color w:val="546D78"/>
                            <w:spacing w:val="7"/>
                            <w:w w:val="120"/>
                            <w:sz w:val="16"/>
                          </w:rPr>
                          <w:t xml:space="preserve"> </w:t>
                        </w:r>
                        <w:r>
                          <w:rPr>
                            <w:color w:val="546D78"/>
                            <w:w w:val="120"/>
                            <w:sz w:val="16"/>
                          </w:rPr>
                          <w:t>Core</w:t>
                        </w:r>
                        <w:r>
                          <w:rPr>
                            <w:color w:val="546D78"/>
                            <w:spacing w:val="7"/>
                            <w:w w:val="120"/>
                            <w:sz w:val="16"/>
                          </w:rPr>
                          <w:t xml:space="preserve"> </w:t>
                        </w:r>
                        <w:r>
                          <w:rPr>
                            <w:color w:val="546D78"/>
                            <w:w w:val="120"/>
                            <w:sz w:val="16"/>
                          </w:rPr>
                          <w:t>Featur</w:t>
                        </w:r>
                      </w:p>
                    </w:txbxContent>
                  </v:textbox>
                </v:rect>
                <v:rect id="Rectangle 4852" o:spid="_x0000_s1757" style="position:absolute;left:33806;top:4809;width:857;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mB4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XffXi8CU9ATu4AAAD//wMAUEsBAi0AFAAGAAgAAAAhANvh9svuAAAAhQEAABMAAAAAAAAA&#10;AAAAAAAAAAAAAFtDb250ZW50X1R5cGVzXS54bWxQSwECLQAUAAYACAAAACEAWvQsW78AAAAVAQAA&#10;CwAAAAAAAAAAAAAAAAAfAQAAX3JlbHMvLnJlbHNQSwECLQAUAAYACAAAACEAmCZgeMYAAADdAAAA&#10;DwAAAAAAAAAAAAAAAAAHAgAAZHJzL2Rvd25yZXYueG1sUEsFBgAAAAADAAMAtwAAAPoCAAAAAA==&#10;" filled="f" stroked="f">
                  <v:textbox inset="0,0,0,0">
                    <w:txbxContent>
                      <w:p w14:paraId="0B5CDE7D" w14:textId="77777777" w:rsidR="00294FC8" w:rsidRDefault="005F3793">
                        <w:pPr>
                          <w:spacing w:after="160" w:line="259" w:lineRule="auto"/>
                          <w:ind w:left="0" w:firstLine="0"/>
                        </w:pPr>
                        <w:hyperlink r:id="rId354">
                          <w:r w:rsidR="00106299">
                            <w:rPr>
                              <w:color w:val="546D78"/>
                              <w:w w:val="125"/>
                              <w:sz w:val="16"/>
                            </w:rPr>
                            <w:t>e</w:t>
                          </w:r>
                        </w:hyperlink>
                      </w:p>
                    </w:txbxContent>
                  </v:textbox>
                </v:rect>
                <v:rect id="Rectangle 4850" o:spid="_x0000_s1758" style="position:absolute;left:34450;top:4809;width:721;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" filled="f" stroked="f">
                  <v:textbox inset="0,0,0,0">
                    <w:txbxContent>
                      <w:p w14:paraId="3F7BA617" w14:textId="77777777" w:rsidR="00294FC8" w:rsidRDefault="005F3793">
                        <w:pPr>
                          <w:spacing w:after="160" w:line="259" w:lineRule="auto"/>
                          <w:ind w:left="0" w:firstLine="0"/>
                        </w:pPr>
                        <w:hyperlink r:id="rId355">
                          <w:r w:rsidR="00106299">
                            <w:rPr>
                              <w:color w:val="546D78"/>
                              <w:w w:val="134"/>
                              <w:sz w:val="16"/>
                            </w:rPr>
                            <w:t>s</w:t>
                          </w:r>
                        </w:hyperlink>
                      </w:p>
                    </w:txbxContent>
                  </v:textbox>
                </v:rect>
                <v:rect id="Rectangle 4780" o:spid="_x0000_s1759" style="position:absolute;left:34997;top:4809;width:25641;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" filled="f" stroked="f">
                  <v:textbox inset="0,0,0,0">
                    <w:txbxContent>
                      <w:p w14:paraId="58DC8B76" w14:textId="77777777" w:rsidR="00294FC8" w:rsidRDefault="00106299">
                        <w:pPr>
                          <w:spacing w:after="160" w:line="259" w:lineRule="auto"/>
                          <w:ind w:left="0" w:firstLine="0"/>
                        </w:pPr>
                        <w:r>
                          <w:rPr>
                            <w:spacing w:val="7"/>
                            <w:w w:val="119"/>
                            <w:sz w:val="16"/>
                          </w:rPr>
                          <w:t xml:space="preserve"> </w:t>
                        </w:r>
                        <w:r>
                          <w:rPr>
                            <w:w w:val="119"/>
                            <w:sz w:val="16"/>
                          </w:rPr>
                          <w:t>OASIS</w:t>
                        </w:r>
                        <w:r>
                          <w:rPr>
                            <w:spacing w:val="7"/>
                            <w:w w:val="119"/>
                            <w:sz w:val="16"/>
                          </w:rPr>
                          <w:t xml:space="preserve"> </w:t>
                        </w:r>
                        <w:r>
                          <w:rPr>
                            <w:w w:val="119"/>
                            <w:sz w:val="16"/>
                          </w:rPr>
                          <w:t>Standard,</w:t>
                        </w:r>
                        <w:r>
                          <w:rPr>
                            <w:spacing w:val="7"/>
                            <w:w w:val="119"/>
                            <w:sz w:val="16"/>
                          </w:rPr>
                          <w:t xml:space="preserve"> </w:t>
                        </w:r>
                        <w:r>
                          <w:rPr>
                            <w:w w:val="119"/>
                            <w:sz w:val="16"/>
                          </w:rPr>
                          <w:t>October</w:t>
                        </w:r>
                        <w:r>
                          <w:rPr>
                            <w:spacing w:val="6"/>
                            <w:w w:val="119"/>
                            <w:sz w:val="16"/>
                          </w:rPr>
                          <w:t xml:space="preserve"> </w:t>
                        </w:r>
                        <w:r>
                          <w:rPr>
                            <w:w w:val="119"/>
                            <w:sz w:val="16"/>
                          </w:rPr>
                          <w:t>1,</w:t>
                        </w:r>
                        <w:r>
                          <w:rPr>
                            <w:spacing w:val="7"/>
                            <w:w w:val="119"/>
                            <w:sz w:val="16"/>
                          </w:rPr>
                          <w:t xml:space="preserve"> </w:t>
                        </w:r>
                        <w:r>
                          <w:rPr>
                            <w:w w:val="119"/>
                            <w:sz w:val="16"/>
                          </w:rPr>
                          <w:t>2007,</w:t>
                        </w:r>
                        <w:r>
                          <w:rPr>
                            <w:spacing w:val="7"/>
                            <w:w w:val="119"/>
                            <w:sz w:val="16"/>
                          </w:rPr>
                          <w:t xml:space="preserve"> </w:t>
                        </w:r>
                        <w:r>
                          <w:rPr>
                            <w:w w:val="119"/>
                            <w:sz w:val="16"/>
                          </w:rPr>
                          <w:t>has:</w:t>
                        </w:r>
                      </w:p>
                    </w:txbxContent>
                  </v:textbox>
                </v:rect>
                <v:rect id="Rectangle 4855" o:spid="_x0000_s1760" style="position:absolute;left:1352;top:8473;width:4764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" filled="f" stroked="f">
                  <v:textbox inset="0,0,0,0">
                    <w:txbxContent>
                      <w:p w14:paraId="4C8A81A8" w14:textId="77777777" w:rsidR="00294FC8" w:rsidRDefault="00106299">
                        <w:pPr>
                          <w:spacing w:after="160" w:line="259" w:lineRule="auto"/>
                          <w:ind w:left="0" w:firstLine="0"/>
                        </w:pPr>
                        <w:r>
                          <w:rPr>
                            <w:color w:val="546D78"/>
                            <w:w w:val="122"/>
                            <w:sz w:val="16"/>
                          </w:rPr>
                          <w:t>OASIS</w:t>
                        </w:r>
                        <w:r>
                          <w:rPr>
                            <w:color w:val="546D78"/>
                            <w:spacing w:val="7"/>
                            <w:w w:val="122"/>
                            <w:sz w:val="16"/>
                          </w:rPr>
                          <w:t xml:space="preserve"> </w:t>
                        </w:r>
                        <w:r>
                          <w:rPr>
                            <w:color w:val="546D78"/>
                            <w:w w:val="122"/>
                            <w:sz w:val="16"/>
                          </w:rPr>
                          <w:t>ebXML</w:t>
                        </w:r>
                        <w:r>
                          <w:rPr>
                            <w:color w:val="546D78"/>
                            <w:spacing w:val="7"/>
                            <w:w w:val="122"/>
                            <w:sz w:val="16"/>
                          </w:rPr>
                          <w:t xml:space="preserve"> </w:t>
                        </w:r>
                        <w:r>
                          <w:rPr>
                            <w:color w:val="546D78"/>
                            <w:w w:val="122"/>
                            <w:sz w:val="16"/>
                          </w:rPr>
                          <w:t>Messaging</w:t>
                        </w:r>
                        <w:r>
                          <w:rPr>
                            <w:color w:val="546D78"/>
                            <w:spacing w:val="7"/>
                            <w:w w:val="122"/>
                            <w:sz w:val="16"/>
                          </w:rPr>
                          <w:t xml:space="preserve"> </w:t>
                        </w:r>
                        <w:r>
                          <w:rPr>
                            <w:color w:val="546D78"/>
                            <w:w w:val="122"/>
                            <w:sz w:val="16"/>
                          </w:rPr>
                          <w:t>Services</w:t>
                        </w:r>
                        <w:r>
                          <w:rPr>
                            <w:color w:val="546D78"/>
                            <w:spacing w:val="7"/>
                            <w:w w:val="122"/>
                            <w:sz w:val="16"/>
                          </w:rPr>
                          <w:t xml:space="preserve"> </w:t>
                        </w:r>
                        <w:r>
                          <w:rPr>
                            <w:color w:val="546D78"/>
                            <w:w w:val="122"/>
                            <w:sz w:val="16"/>
                          </w:rPr>
                          <w:t>Version</w:t>
                        </w:r>
                        <w:r>
                          <w:rPr>
                            <w:color w:val="546D78"/>
                            <w:spacing w:val="7"/>
                            <w:w w:val="122"/>
                            <w:sz w:val="16"/>
                          </w:rPr>
                          <w:t xml:space="preserve"> </w:t>
                        </w:r>
                        <w:r>
                          <w:rPr>
                            <w:color w:val="546D78"/>
                            <w:w w:val="122"/>
                            <w:sz w:val="16"/>
                          </w:rPr>
                          <w:t>3.0:</w:t>
                        </w:r>
                        <w:r>
                          <w:rPr>
                            <w:color w:val="546D78"/>
                            <w:spacing w:val="7"/>
                            <w:w w:val="122"/>
                            <w:sz w:val="16"/>
                          </w:rPr>
                          <w:t xml:space="preserve"> </w:t>
                        </w:r>
                        <w:r>
                          <w:rPr>
                            <w:color w:val="546D78"/>
                            <w:w w:val="122"/>
                            <w:sz w:val="16"/>
                          </w:rPr>
                          <w:t>Part</w:t>
                        </w:r>
                        <w:r>
                          <w:rPr>
                            <w:color w:val="546D78"/>
                            <w:spacing w:val="7"/>
                            <w:w w:val="122"/>
                            <w:sz w:val="16"/>
                          </w:rPr>
                          <w:t xml:space="preserve"> </w:t>
                        </w:r>
                        <w:r>
                          <w:rPr>
                            <w:color w:val="546D78"/>
                            <w:w w:val="122"/>
                            <w:sz w:val="16"/>
                          </w:rPr>
                          <w:t>2,</w:t>
                        </w:r>
                        <w:r>
                          <w:rPr>
                            <w:color w:val="546D78"/>
                            <w:spacing w:val="7"/>
                            <w:w w:val="122"/>
                            <w:sz w:val="16"/>
                          </w:rPr>
                          <w:t xml:space="preserve"> </w:t>
                        </w:r>
                        <w:r>
                          <w:rPr>
                            <w:color w:val="546D78"/>
                            <w:w w:val="122"/>
                            <w:sz w:val="16"/>
                          </w:rPr>
                          <w:t>Advanced</w:t>
                        </w:r>
                        <w:r>
                          <w:rPr>
                            <w:color w:val="546D78"/>
                            <w:spacing w:val="7"/>
                            <w:w w:val="122"/>
                            <w:sz w:val="16"/>
                          </w:rPr>
                          <w:t xml:space="preserve"> </w:t>
                        </w:r>
                        <w:r>
                          <w:rPr>
                            <w:color w:val="546D78"/>
                            <w:w w:val="122"/>
                            <w:sz w:val="16"/>
                          </w:rPr>
                          <w:t>Featur</w:t>
                        </w:r>
                      </w:p>
                    </w:txbxContent>
                  </v:textbox>
                </v:rect>
                <v:rect id="Rectangle 4856" o:spid="_x0000_s1761" style="position:absolute;left:37177;top:8473;width:85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Z7xwAAAN0AAAAPAAAAZHJzL2Rvd25yZXYueG1sRI9ba8JA&#10;FITfhf6H5RT6ZjYtr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OcdZnvHAAAA3QAA&#10;AA8AAAAAAAAAAAAAAAAABwIAAGRycy9kb3ducmV2LnhtbFBLBQYAAAAAAwADALcAAAD7AgAAAAA=&#10;" filled="f" stroked="f">
                  <v:textbox inset="0,0,0,0">
                    <w:txbxContent>
                      <w:p w14:paraId="3471A41C" w14:textId="77777777" w:rsidR="00294FC8" w:rsidRDefault="005F3793">
                        <w:pPr>
                          <w:spacing w:after="160" w:line="259" w:lineRule="auto"/>
                          <w:ind w:left="0" w:firstLine="0"/>
                        </w:pPr>
                        <w:hyperlink r:id="rId356">
                          <w:r w:rsidR="00106299">
                            <w:rPr>
                              <w:color w:val="546D78"/>
                              <w:w w:val="125"/>
                              <w:sz w:val="16"/>
                            </w:rPr>
                            <w:t>e</w:t>
                          </w:r>
                        </w:hyperlink>
                      </w:p>
                    </w:txbxContent>
                  </v:textbox>
                </v:rect>
                <v:rect id="Rectangle 4854" o:spid="_x0000_s1762" style="position:absolute;left:37821;top:8473;width:721;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" filled="f" stroked="f">
                  <v:textbox inset="0,0,0,0">
                    <w:txbxContent>
                      <w:p w14:paraId="6537FD13" w14:textId="77777777" w:rsidR="00294FC8" w:rsidRDefault="005F3793">
                        <w:pPr>
                          <w:spacing w:after="160" w:line="259" w:lineRule="auto"/>
                          <w:ind w:left="0" w:firstLine="0"/>
                        </w:pPr>
                        <w:hyperlink r:id="rId357">
                          <w:r w:rsidR="00106299">
                            <w:rPr>
                              <w:color w:val="546D78"/>
                              <w:w w:val="134"/>
                              <w:sz w:val="16"/>
                            </w:rPr>
                            <w:t>s</w:t>
                          </w:r>
                        </w:hyperlink>
                      </w:p>
                    </w:txbxContent>
                  </v:textbox>
                </v:rect>
                <v:rect id="Rectangle 4782" o:spid="_x0000_s1763" style="position:absolute;left:38370;top:8473;width:3204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thp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BrEfXi8CU9ATu4AAAD//wMAUEsBAi0AFAAGAAgAAAAhANvh9svuAAAAhQEAABMAAAAAAAAA&#10;AAAAAAAAAAAAAFtDb250ZW50X1R5cGVzXS54bWxQSwECLQAUAAYACAAAACEAWvQsW78AAAAVAQAA&#10;CwAAAAAAAAAAAAAAAAAfAQAAX3JlbHMvLnJlbHNQSwECLQAUAAYACAAAACEAEPLYacYAAADdAAAA&#10;DwAAAAAAAAAAAAAAAAAHAgAAZHJzL2Rvd25yZXYueG1sUEsFBgAAAAADAAMAtwAAAPoCAAAAAA==&#10;" filled="f" stroked="f">
                  <v:textbox inset="0,0,0,0">
                    <w:txbxContent>
                      <w:p w14:paraId="5715CD8A" w14:textId="77777777" w:rsidR="00294FC8" w:rsidRDefault="00106299">
                        <w:pPr>
                          <w:spacing w:after="160" w:line="259" w:lineRule="auto"/>
                          <w:ind w:left="0" w:firstLine="0"/>
                        </w:pPr>
                        <w:r>
                          <w:rPr>
                            <w:spacing w:val="7"/>
                            <w:w w:val="121"/>
                            <w:sz w:val="16"/>
                          </w:rPr>
                          <w:t xml:space="preserve"> </w:t>
                        </w:r>
                        <w:r>
                          <w:rPr>
                            <w:w w:val="121"/>
                            <w:sz w:val="16"/>
                          </w:rPr>
                          <w:t>dated</w:t>
                        </w:r>
                        <w:r>
                          <w:rPr>
                            <w:spacing w:val="7"/>
                            <w:w w:val="121"/>
                            <w:sz w:val="16"/>
                          </w:rPr>
                          <w:t xml:space="preserve"> </w:t>
                        </w:r>
                        <w:r>
                          <w:rPr>
                            <w:w w:val="121"/>
                            <w:sz w:val="16"/>
                          </w:rPr>
                          <w:t>June</w:t>
                        </w:r>
                        <w:r>
                          <w:rPr>
                            <w:spacing w:val="7"/>
                            <w:w w:val="121"/>
                            <w:sz w:val="16"/>
                          </w:rPr>
                          <w:t xml:space="preserve"> </w:t>
                        </w:r>
                        <w:r>
                          <w:rPr>
                            <w:w w:val="121"/>
                            <w:sz w:val="16"/>
                          </w:rPr>
                          <w:t>30,</w:t>
                        </w:r>
                        <w:r>
                          <w:rPr>
                            <w:spacing w:val="7"/>
                            <w:w w:val="121"/>
                            <w:sz w:val="16"/>
                          </w:rPr>
                          <w:t xml:space="preserve"> </w:t>
                        </w:r>
                        <w:r>
                          <w:rPr>
                            <w:w w:val="121"/>
                            <w:sz w:val="16"/>
                          </w:rPr>
                          <w:t>2010</w:t>
                        </w:r>
                        <w:r>
                          <w:rPr>
                            <w:spacing w:val="7"/>
                            <w:w w:val="121"/>
                            <w:sz w:val="16"/>
                          </w:rPr>
                          <w:t xml:space="preserve"> </w:t>
                        </w:r>
                        <w:r>
                          <w:rPr>
                            <w:w w:val="121"/>
                            <w:sz w:val="16"/>
                          </w:rPr>
                          <w:t>with</w:t>
                        </w:r>
                        <w:r>
                          <w:rPr>
                            <w:spacing w:val="7"/>
                            <w:w w:val="121"/>
                            <w:sz w:val="16"/>
                          </w:rPr>
                          <w:t xml:space="preserve"> </w:t>
                        </w:r>
                        <w:r>
                          <w:rPr>
                            <w:w w:val="121"/>
                            <w:sz w:val="16"/>
                          </w:rPr>
                          <w:t>Normative</w:t>
                        </w:r>
                        <w:r>
                          <w:rPr>
                            <w:spacing w:val="7"/>
                            <w:w w:val="121"/>
                            <w:sz w:val="16"/>
                          </w:rPr>
                          <w:t xml:space="preserve"> </w:t>
                        </w:r>
                        <w:r>
                          <w:rPr>
                            <w:w w:val="121"/>
                            <w:sz w:val="16"/>
                          </w:rPr>
                          <w:t>Reference</w:t>
                        </w:r>
                      </w:p>
                    </w:txbxContent>
                  </v:textbox>
                </v:rect>
                <v:rect id="Rectangle 4783" o:spid="_x0000_s1764" style="position:absolute;left:1352;top:10135;width:163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" filled="f" stroked="f">
                  <v:textbox inset="0,0,0,0">
                    <w:txbxContent>
                      <w:p w14:paraId="5B40295F" w14:textId="77777777" w:rsidR="00294FC8" w:rsidRDefault="00106299">
                        <w:pPr>
                          <w:spacing w:after="160" w:line="259" w:lineRule="auto"/>
                          <w:ind w:left="0" w:firstLine="0"/>
                        </w:pPr>
                        <w:r>
                          <w:rPr>
                            <w:w w:val="109"/>
                            <w:sz w:val="16"/>
                          </w:rPr>
                          <w:t>of:</w:t>
                        </w:r>
                      </w:p>
                    </w:txbxContent>
                  </v:textbox>
                </v:rect>
                <v:rect id="Rectangle 4859" o:spid="_x0000_s1765" style="position:absolute;left:1352;top:13799;width:4330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" filled="f" stroked="f">
                  <v:textbox inset="0,0,0,0">
                    <w:txbxContent>
                      <w:p w14:paraId="13E5FCDA" w14:textId="77777777" w:rsidR="00294FC8" w:rsidRDefault="00106299">
                        <w:pPr>
                          <w:spacing w:after="160" w:line="259" w:lineRule="auto"/>
                          <w:ind w:left="0" w:firstLine="0"/>
                        </w:pPr>
                        <w:r>
                          <w:rPr>
                            <w:color w:val="546D78"/>
                            <w:w w:val="122"/>
                            <w:sz w:val="16"/>
                          </w:rPr>
                          <w:t>ebXML</w:t>
                        </w:r>
                        <w:r>
                          <w:rPr>
                            <w:color w:val="546D78"/>
                            <w:spacing w:val="7"/>
                            <w:w w:val="122"/>
                            <w:sz w:val="16"/>
                          </w:rPr>
                          <w:t xml:space="preserve"> </w:t>
                        </w:r>
                        <w:r>
                          <w:rPr>
                            <w:color w:val="546D78"/>
                            <w:w w:val="122"/>
                            <w:sz w:val="16"/>
                          </w:rPr>
                          <w:t>Messaging</w:t>
                        </w:r>
                        <w:r>
                          <w:rPr>
                            <w:color w:val="546D78"/>
                            <w:spacing w:val="7"/>
                            <w:w w:val="122"/>
                            <w:sz w:val="16"/>
                          </w:rPr>
                          <w:t xml:space="preserve"> </w:t>
                        </w:r>
                        <w:r>
                          <w:rPr>
                            <w:color w:val="546D78"/>
                            <w:w w:val="122"/>
                            <w:sz w:val="16"/>
                          </w:rPr>
                          <w:t>Services</w:t>
                        </w:r>
                        <w:r>
                          <w:rPr>
                            <w:color w:val="546D78"/>
                            <w:spacing w:val="7"/>
                            <w:w w:val="122"/>
                            <w:sz w:val="16"/>
                          </w:rPr>
                          <w:t xml:space="preserve"> </w:t>
                        </w:r>
                        <w:r>
                          <w:rPr>
                            <w:color w:val="546D78"/>
                            <w:w w:val="122"/>
                            <w:sz w:val="16"/>
                          </w:rPr>
                          <w:t>Version</w:t>
                        </w:r>
                        <w:r>
                          <w:rPr>
                            <w:color w:val="546D78"/>
                            <w:spacing w:val="7"/>
                            <w:w w:val="122"/>
                            <w:sz w:val="16"/>
                          </w:rPr>
                          <w:t xml:space="preserve"> </w:t>
                        </w:r>
                        <w:r>
                          <w:rPr>
                            <w:color w:val="546D78"/>
                            <w:w w:val="122"/>
                            <w:sz w:val="16"/>
                          </w:rPr>
                          <w:t>3.0:</w:t>
                        </w:r>
                        <w:r>
                          <w:rPr>
                            <w:color w:val="546D78"/>
                            <w:spacing w:val="7"/>
                            <w:w w:val="122"/>
                            <w:sz w:val="16"/>
                          </w:rPr>
                          <w:t xml:space="preserve"> </w:t>
                        </w:r>
                        <w:r>
                          <w:rPr>
                            <w:color w:val="546D78"/>
                            <w:w w:val="122"/>
                            <w:sz w:val="16"/>
                          </w:rPr>
                          <w:t>Part</w:t>
                        </w:r>
                        <w:r>
                          <w:rPr>
                            <w:color w:val="546D78"/>
                            <w:spacing w:val="7"/>
                            <w:w w:val="122"/>
                            <w:sz w:val="16"/>
                          </w:rPr>
                          <w:t xml:space="preserve"> </w:t>
                        </w:r>
                        <w:r>
                          <w:rPr>
                            <w:color w:val="546D78"/>
                            <w:w w:val="122"/>
                            <w:sz w:val="16"/>
                          </w:rPr>
                          <w:t>2,</w:t>
                        </w:r>
                        <w:r>
                          <w:rPr>
                            <w:color w:val="546D78"/>
                            <w:spacing w:val="7"/>
                            <w:w w:val="122"/>
                            <w:sz w:val="16"/>
                          </w:rPr>
                          <w:t xml:space="preserve"> </w:t>
                        </w:r>
                        <w:r>
                          <w:rPr>
                            <w:color w:val="546D78"/>
                            <w:w w:val="122"/>
                            <w:sz w:val="16"/>
                          </w:rPr>
                          <w:t>Advanced</w:t>
                        </w:r>
                        <w:r>
                          <w:rPr>
                            <w:color w:val="546D78"/>
                            <w:spacing w:val="7"/>
                            <w:w w:val="122"/>
                            <w:sz w:val="16"/>
                          </w:rPr>
                          <w:t xml:space="preserve"> </w:t>
                        </w:r>
                        <w:r>
                          <w:rPr>
                            <w:color w:val="546D78"/>
                            <w:w w:val="122"/>
                            <w:sz w:val="16"/>
                          </w:rPr>
                          <w:t>Featur</w:t>
                        </w:r>
                      </w:p>
                    </w:txbxContent>
                  </v:textbox>
                </v:rect>
                <v:rect id="Rectangle 4860" o:spid="_x0000_s1766" style="position:absolute;left:33914;top:13799;width:85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" filled="f" stroked="f">
                  <v:textbox inset="0,0,0,0">
                    <w:txbxContent>
                      <w:p w14:paraId="286AB52C" w14:textId="77777777" w:rsidR="00294FC8" w:rsidRDefault="005F3793">
                        <w:pPr>
                          <w:spacing w:after="160" w:line="259" w:lineRule="auto"/>
                          <w:ind w:left="0" w:firstLine="0"/>
                        </w:pPr>
                        <w:hyperlink r:id="rId358">
                          <w:r w:rsidR="00106299">
                            <w:rPr>
                              <w:color w:val="546D78"/>
                              <w:w w:val="125"/>
                              <w:sz w:val="16"/>
                            </w:rPr>
                            <w:t>e</w:t>
                          </w:r>
                        </w:hyperlink>
                      </w:p>
                    </w:txbxContent>
                  </v:textbox>
                </v:rect>
                <v:rect id="Rectangle 4858" o:spid="_x0000_s1767" style="position:absolute;left:34558;top:13799;width:721;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" filled="f" stroked="f">
                  <v:textbox inset="0,0,0,0">
                    <w:txbxContent>
                      <w:p w14:paraId="5E32CAF3" w14:textId="77777777" w:rsidR="00294FC8" w:rsidRDefault="005F3793">
                        <w:pPr>
                          <w:spacing w:after="160" w:line="259" w:lineRule="auto"/>
                          <w:ind w:left="0" w:firstLine="0"/>
                        </w:pPr>
                        <w:hyperlink r:id="rId359">
                          <w:r w:rsidR="00106299">
                            <w:rPr>
                              <w:color w:val="546D78"/>
                              <w:w w:val="134"/>
                              <w:sz w:val="16"/>
                            </w:rPr>
                            <w:t>s</w:t>
                          </w:r>
                        </w:hyperlink>
                      </w:p>
                    </w:txbxContent>
                  </v:textbox>
                </v:rect>
                <v:rect id="Rectangle 4785" o:spid="_x0000_s1768" style="position:absolute;left:35099;top:13799;width:29060;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" filled="f" stroked="f">
                  <v:textbox inset="0,0,0,0">
                    <w:txbxContent>
                      <w:p w14:paraId="793F457A" w14:textId="77777777" w:rsidR="00294FC8" w:rsidRDefault="00106299">
                        <w:pPr>
                          <w:spacing w:after="160" w:line="259" w:lineRule="auto"/>
                          <w:ind w:left="0" w:firstLine="0"/>
                        </w:pPr>
                        <w:r>
                          <w:rPr>
                            <w:spacing w:val="7"/>
                            <w:w w:val="122"/>
                            <w:sz w:val="16"/>
                          </w:rPr>
                          <w:t xml:space="preserve"> </w:t>
                        </w:r>
                        <w:r>
                          <w:rPr>
                            <w:w w:val="122"/>
                            <w:sz w:val="16"/>
                          </w:rPr>
                          <w:t>which</w:t>
                        </w:r>
                        <w:r>
                          <w:rPr>
                            <w:spacing w:val="7"/>
                            <w:w w:val="122"/>
                            <w:sz w:val="16"/>
                          </w:rPr>
                          <w:t xml:space="preserve"> </w:t>
                        </w:r>
                        <w:r>
                          <w:rPr>
                            <w:w w:val="122"/>
                            <w:sz w:val="16"/>
                          </w:rPr>
                          <w:t>is</w:t>
                        </w:r>
                        <w:r>
                          <w:rPr>
                            <w:spacing w:val="7"/>
                            <w:w w:val="122"/>
                            <w:sz w:val="16"/>
                          </w:rPr>
                          <w:t xml:space="preserve"> </w:t>
                        </w:r>
                        <w:r>
                          <w:rPr>
                            <w:w w:val="122"/>
                            <w:sz w:val="16"/>
                          </w:rPr>
                          <w:t>referenced</w:t>
                        </w:r>
                        <w:r>
                          <w:rPr>
                            <w:spacing w:val="7"/>
                            <w:w w:val="122"/>
                            <w:sz w:val="16"/>
                          </w:rPr>
                          <w:t xml:space="preserve"> </w:t>
                        </w:r>
                        <w:r>
                          <w:rPr>
                            <w:w w:val="122"/>
                            <w:sz w:val="16"/>
                          </w:rPr>
                          <w:t>by</w:t>
                        </w:r>
                        <w:r>
                          <w:rPr>
                            <w:spacing w:val="7"/>
                            <w:w w:val="122"/>
                            <w:sz w:val="16"/>
                          </w:rPr>
                          <w:t xml:space="preserve"> </w:t>
                        </w:r>
                        <w:r>
                          <w:rPr>
                            <w:w w:val="122"/>
                            <w:sz w:val="16"/>
                          </w:rPr>
                          <w:t>the</w:t>
                        </w:r>
                        <w:r>
                          <w:rPr>
                            <w:spacing w:val="7"/>
                            <w:w w:val="122"/>
                            <w:sz w:val="16"/>
                          </w:rPr>
                          <w:t xml:space="preserve"> </w:t>
                        </w:r>
                        <w:r>
                          <w:rPr>
                            <w:w w:val="122"/>
                            <w:sz w:val="16"/>
                          </w:rPr>
                          <w:t>following</w:t>
                        </w:r>
                        <w:r>
                          <w:rPr>
                            <w:spacing w:val="7"/>
                            <w:w w:val="122"/>
                            <w:sz w:val="16"/>
                          </w:rPr>
                          <w:t xml:space="preserve"> </w:t>
                        </w:r>
                        <w:r>
                          <w:rPr>
                            <w:w w:val="122"/>
                            <w:sz w:val="16"/>
                          </w:rPr>
                          <w:t>three</w:t>
                        </w:r>
                      </w:p>
                    </w:txbxContent>
                  </v:textbox>
                </v:rect>
                <v:rect id="Rectangle 4786" o:spid="_x0000_s1769" style="position:absolute;left:1352;top:15461;width:1186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d5q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a9vyQRub8ITkIs/AAAA//8DAFBLAQItABQABgAIAAAAIQDb4fbL7gAAAIUBAAATAAAAAAAA&#10;AAAAAAAAAAAAAABbQ29udGVudF9UeXBlc10ueG1sUEsBAi0AFAAGAAgAAAAhAFr0LFu/AAAAFQEA&#10;AAsAAAAAAAAAAAAAAAAAHwEAAF9yZWxzLy5yZWxzUEsBAi0AFAAGAAgAAAAhAG/J3mrHAAAA3QAA&#10;AA8AAAAAAAAAAAAAAAAABwIAAGRycy9kb3ducmV2LnhtbFBLBQYAAAAAAwADALcAAAD7AgAAAAA=&#10;" filled="f" stroked="f">
                  <v:textbox inset="0,0,0,0">
                    <w:txbxContent>
                      <w:p w14:paraId="7EA6B198" w14:textId="77777777" w:rsidR="00294FC8" w:rsidRDefault="00106299">
                        <w:pPr>
                          <w:spacing w:after="160" w:line="259" w:lineRule="auto"/>
                          <w:ind w:left="0" w:firstLine="0"/>
                        </w:pPr>
                        <w:r>
                          <w:rPr>
                            <w:w w:val="125"/>
                            <w:sz w:val="16"/>
                          </w:rPr>
                          <w:t>namespace</w:t>
                        </w:r>
                        <w:r>
                          <w:rPr>
                            <w:spacing w:val="7"/>
                            <w:w w:val="125"/>
                            <w:sz w:val="16"/>
                          </w:rPr>
                          <w:t xml:space="preserve"> </w:t>
                        </w:r>
                        <w:r>
                          <w:rPr>
                            <w:w w:val="125"/>
                            <w:sz w:val="16"/>
                          </w:rPr>
                          <w:t>URIs.</w:t>
                        </w:r>
                      </w:p>
                    </w:txbxContent>
                  </v:textbox>
                </v:rect>
                <v:rect id="Rectangle 4863" o:spid="_x0000_s1770" style="position:absolute;left:1352;top:19125;width:38781;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" filled="f" stroked="f">
                  <v:textbox inset="0,0,0,0">
                    <w:txbxContent>
                      <w:p w14:paraId="573CE4AB" w14:textId="77777777" w:rsidR="00294FC8" w:rsidRDefault="00106299">
                        <w:pPr>
                          <w:spacing w:after="160" w:line="259" w:lineRule="auto"/>
                          <w:ind w:left="0" w:firstLine="0"/>
                        </w:pPr>
                        <w:r>
                          <w:rPr>
                            <w:color w:val="546D78"/>
                            <w:w w:val="123"/>
                            <w:sz w:val="16"/>
                          </w:rPr>
                          <w:t>OASIS</w:t>
                        </w:r>
                        <w:r>
                          <w:rPr>
                            <w:color w:val="546D78"/>
                            <w:spacing w:val="7"/>
                            <w:w w:val="123"/>
                            <w:sz w:val="16"/>
                          </w:rPr>
                          <w:t xml:space="preserve"> </w:t>
                        </w:r>
                        <w:r>
                          <w:rPr>
                            <w:color w:val="546D78"/>
                            <w:w w:val="123"/>
                            <w:sz w:val="16"/>
                          </w:rPr>
                          <w:t>ebXML</w:t>
                        </w:r>
                        <w:r>
                          <w:rPr>
                            <w:color w:val="546D78"/>
                            <w:spacing w:val="7"/>
                            <w:w w:val="123"/>
                            <w:sz w:val="16"/>
                          </w:rPr>
                          <w:t xml:space="preserve"> </w:t>
                        </w:r>
                        <w:r>
                          <w:rPr>
                            <w:color w:val="546D78"/>
                            <w:w w:val="123"/>
                            <w:sz w:val="16"/>
                          </w:rPr>
                          <w:t>Messaging</w:t>
                        </w:r>
                        <w:r>
                          <w:rPr>
                            <w:color w:val="546D78"/>
                            <w:spacing w:val="7"/>
                            <w:w w:val="123"/>
                            <w:sz w:val="16"/>
                          </w:rPr>
                          <w:t xml:space="preserve"> </w:t>
                        </w:r>
                        <w:r>
                          <w:rPr>
                            <w:color w:val="546D78"/>
                            <w:w w:val="123"/>
                            <w:sz w:val="16"/>
                          </w:rPr>
                          <w:t>Services</w:t>
                        </w:r>
                        <w:r>
                          <w:rPr>
                            <w:color w:val="546D78"/>
                            <w:spacing w:val="7"/>
                            <w:w w:val="123"/>
                            <w:sz w:val="16"/>
                          </w:rPr>
                          <w:t xml:space="preserve"> </w:t>
                        </w:r>
                        <w:r>
                          <w:rPr>
                            <w:color w:val="546D78"/>
                            <w:w w:val="123"/>
                            <w:sz w:val="16"/>
                          </w:rPr>
                          <w:t>3.0</w:t>
                        </w:r>
                        <w:r>
                          <w:rPr>
                            <w:color w:val="546D78"/>
                            <w:spacing w:val="7"/>
                            <w:w w:val="123"/>
                            <w:sz w:val="16"/>
                          </w:rPr>
                          <w:t xml:space="preserve"> </w:t>
                        </w:r>
                        <w:r>
                          <w:rPr>
                            <w:color w:val="546D78"/>
                            <w:w w:val="123"/>
                            <w:sz w:val="16"/>
                          </w:rPr>
                          <w:t>Conformance</w:t>
                        </w:r>
                        <w:r>
                          <w:rPr>
                            <w:color w:val="546D78"/>
                            <w:spacing w:val="7"/>
                            <w:w w:val="123"/>
                            <w:sz w:val="16"/>
                          </w:rPr>
                          <w:t xml:space="preserve"> </w:t>
                        </w:r>
                        <w:r>
                          <w:rPr>
                            <w:color w:val="546D78"/>
                            <w:w w:val="123"/>
                            <w:sz w:val="16"/>
                          </w:rPr>
                          <w:t>Profil</w:t>
                        </w:r>
                      </w:p>
                    </w:txbxContent>
                  </v:textbox>
                </v:rect>
                <v:rect id="Rectangle 4864" o:spid="_x0000_s1771" style="position:absolute;left:30511;top:19125;width:85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" filled="f" stroked="f">
                  <v:textbox inset="0,0,0,0">
                    <w:txbxContent>
                      <w:p w14:paraId="3D6FC61A" w14:textId="77777777" w:rsidR="00294FC8" w:rsidRDefault="005F3793">
                        <w:pPr>
                          <w:spacing w:after="160" w:line="259" w:lineRule="auto"/>
                          <w:ind w:left="0" w:firstLine="0"/>
                        </w:pPr>
                        <w:hyperlink r:id="rId360">
                          <w:r w:rsidR="00106299">
                            <w:rPr>
                              <w:color w:val="546D78"/>
                              <w:w w:val="125"/>
                              <w:sz w:val="16"/>
                            </w:rPr>
                            <w:t>e</w:t>
                          </w:r>
                        </w:hyperlink>
                      </w:p>
                    </w:txbxContent>
                  </v:textbox>
                </v:rect>
                <v:rect id="Rectangle 4862" o:spid="_x0000_s1772" style="position:absolute;left:31155;top:19125;width:721;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" filled="f" stroked="f">
                  <v:textbox inset="0,0,0,0">
                    <w:txbxContent>
                      <w:p w14:paraId="64E2A472" w14:textId="77777777" w:rsidR="00294FC8" w:rsidRDefault="005F3793">
                        <w:pPr>
                          <w:spacing w:after="160" w:line="259" w:lineRule="auto"/>
                          <w:ind w:left="0" w:firstLine="0"/>
                        </w:pPr>
                        <w:hyperlink r:id="rId361">
                          <w:r w:rsidR="00106299">
                            <w:rPr>
                              <w:color w:val="546D78"/>
                              <w:w w:val="134"/>
                              <w:sz w:val="16"/>
                            </w:rPr>
                            <w:t>s</w:t>
                          </w:r>
                        </w:hyperlink>
                      </w:p>
                    </w:txbxContent>
                  </v:textbox>
                </v:rect>
                <v:rect id="Rectangle 4788" o:spid="_x0000_s1773" style="position:absolute;left:31699;top:19125;width:40242;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" filled="f" stroked="f">
                  <v:textbox inset="0,0,0,0">
                    <w:txbxContent>
                      <w:p w14:paraId="4CEFB558" w14:textId="77777777" w:rsidR="00294FC8" w:rsidRDefault="00106299">
                        <w:pPr>
                          <w:spacing w:after="160" w:line="259" w:lineRule="auto"/>
                          <w:ind w:left="0" w:firstLine="0"/>
                        </w:pPr>
                        <w:r>
                          <w:rPr>
                            <w:w w:val="120"/>
                            <w:sz w:val="16"/>
                          </w:rPr>
                          <w:t>,</w:t>
                        </w:r>
                        <w:r>
                          <w:rPr>
                            <w:spacing w:val="7"/>
                            <w:w w:val="120"/>
                            <w:sz w:val="16"/>
                          </w:rPr>
                          <w:t xml:space="preserve"> </w:t>
                        </w:r>
                        <w:r>
                          <w:rPr>
                            <w:w w:val="120"/>
                            <w:sz w:val="16"/>
                          </w:rPr>
                          <w:t>Committee</w:t>
                        </w:r>
                        <w:r>
                          <w:rPr>
                            <w:spacing w:val="7"/>
                            <w:w w:val="120"/>
                            <w:sz w:val="16"/>
                          </w:rPr>
                          <w:t xml:space="preserve"> </w:t>
                        </w:r>
                        <w:r>
                          <w:rPr>
                            <w:w w:val="120"/>
                            <w:sz w:val="16"/>
                          </w:rPr>
                          <w:t>Specification</w:t>
                        </w:r>
                        <w:r>
                          <w:rPr>
                            <w:spacing w:val="7"/>
                            <w:w w:val="120"/>
                            <w:sz w:val="16"/>
                          </w:rPr>
                          <w:t xml:space="preserve"> </w:t>
                        </w:r>
                        <w:r>
                          <w:rPr>
                            <w:w w:val="120"/>
                            <w:sz w:val="16"/>
                          </w:rPr>
                          <w:t>1,</w:t>
                        </w:r>
                        <w:r>
                          <w:rPr>
                            <w:spacing w:val="7"/>
                            <w:w w:val="120"/>
                            <w:sz w:val="16"/>
                          </w:rPr>
                          <w:t xml:space="preserve"> </w:t>
                        </w:r>
                        <w:r>
                          <w:rPr>
                            <w:w w:val="120"/>
                            <w:sz w:val="16"/>
                          </w:rPr>
                          <w:t>dated</w:t>
                        </w:r>
                        <w:r>
                          <w:rPr>
                            <w:spacing w:val="7"/>
                            <w:w w:val="120"/>
                            <w:sz w:val="16"/>
                          </w:rPr>
                          <w:t xml:space="preserve"> </w:t>
                        </w:r>
                        <w:r>
                          <w:rPr>
                            <w:w w:val="120"/>
                            <w:sz w:val="16"/>
                          </w:rPr>
                          <w:t>April</w:t>
                        </w:r>
                        <w:r>
                          <w:rPr>
                            <w:spacing w:val="7"/>
                            <w:w w:val="120"/>
                            <w:sz w:val="16"/>
                          </w:rPr>
                          <w:t xml:space="preserve"> </w:t>
                        </w:r>
                        <w:r>
                          <w:rPr>
                            <w:w w:val="120"/>
                            <w:sz w:val="16"/>
                          </w:rPr>
                          <w:t>24,</w:t>
                        </w:r>
                        <w:r>
                          <w:rPr>
                            <w:spacing w:val="7"/>
                            <w:w w:val="120"/>
                            <w:sz w:val="16"/>
                          </w:rPr>
                          <w:t xml:space="preserve"> </w:t>
                        </w:r>
                        <w:r>
                          <w:rPr>
                            <w:w w:val="120"/>
                            <w:sz w:val="16"/>
                          </w:rPr>
                          <w:t>2010</w:t>
                        </w:r>
                        <w:r>
                          <w:rPr>
                            <w:spacing w:val="7"/>
                            <w:w w:val="120"/>
                            <w:sz w:val="16"/>
                          </w:rPr>
                          <w:t xml:space="preserve"> </w:t>
                        </w:r>
                        <w:r>
                          <w:rPr>
                            <w:w w:val="120"/>
                            <w:sz w:val="16"/>
                          </w:rPr>
                          <w:t>references</w:t>
                        </w:r>
                      </w:p>
                    </w:txbxContent>
                  </v:textbox>
                </v:rect>
                <v:rect id="Rectangle 4789" o:spid="_x0000_s1774" style="position:absolute;left:1352;top:20787;width:69012;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" filled="f" stroked="f">
                  <v:textbox inset="0,0,0,0">
                    <w:txbxContent>
                      <w:p w14:paraId="3C519E6F" w14:textId="77777777" w:rsidR="00294FC8" w:rsidRDefault="00106299">
                        <w:pPr>
                          <w:spacing w:after="160" w:line="259" w:lineRule="auto"/>
                          <w:ind w:left="0" w:firstLine="0"/>
                        </w:pPr>
                        <w:r>
                          <w:rPr>
                            <w:w w:val="125"/>
                            <w:sz w:val="16"/>
                          </w:rPr>
                          <w:t>the</w:t>
                        </w:r>
                        <w:r>
                          <w:rPr>
                            <w:spacing w:val="7"/>
                            <w:w w:val="125"/>
                            <w:sz w:val="16"/>
                          </w:rPr>
                          <w:t xml:space="preserve"> </w:t>
                        </w:r>
                        <w:r>
                          <w:rPr>
                            <w:w w:val="125"/>
                            <w:sz w:val="16"/>
                          </w:rPr>
                          <w:t>same</w:t>
                        </w:r>
                        <w:r>
                          <w:rPr>
                            <w:spacing w:val="7"/>
                            <w:w w:val="125"/>
                            <w:sz w:val="16"/>
                          </w:rPr>
                          <w:t xml:space="preserve"> </w:t>
                        </w:r>
                        <w:r>
                          <w:rPr>
                            <w:w w:val="125"/>
                            <w:sz w:val="16"/>
                          </w:rPr>
                          <w:t>namespace</w:t>
                        </w:r>
                        <w:r>
                          <w:rPr>
                            <w:spacing w:val="7"/>
                            <w:w w:val="125"/>
                            <w:sz w:val="16"/>
                          </w:rPr>
                          <w:t xml:space="preserve"> </w:t>
                        </w:r>
                        <w:r>
                          <w:rPr>
                            <w:w w:val="125"/>
                            <w:sz w:val="16"/>
                          </w:rPr>
                          <w:t>URI</w:t>
                        </w:r>
                        <w:r>
                          <w:rPr>
                            <w:spacing w:val="7"/>
                            <w:w w:val="125"/>
                            <w:sz w:val="16"/>
                          </w:rPr>
                          <w:t xml:space="preserve"> </w:t>
                        </w:r>
                        <w:r>
                          <w:rPr>
                            <w:w w:val="125"/>
                            <w:sz w:val="16"/>
                          </w:rPr>
                          <w:t>of</w:t>
                        </w:r>
                        <w:r>
                          <w:rPr>
                            <w:spacing w:val="7"/>
                            <w:w w:val="125"/>
                            <w:sz w:val="16"/>
                          </w:rPr>
                          <w:t xml:space="preserve"> </w:t>
                        </w:r>
                        <w:r>
                          <w:rPr>
                            <w:w w:val="125"/>
                            <w:sz w:val="16"/>
                          </w:rPr>
                          <w:t>http://docs.oasis-open.org/ebxml-msg/ns/ebms/v3.0/profiles/200707.</w:t>
                        </w:r>
                      </w:p>
                    </w:txbxContent>
                  </v:textbox>
                </v:rect>
                <v:rect id="Rectangle 4867" o:spid="_x0000_s1775" style="position:absolute;left:1352;top:24451;width:2168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Qld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a/J5A1ub8ITkIs/AAAA//8DAFBLAQItABQABgAIAAAAIQDb4fbL7gAAAIUBAAATAAAAAAAA&#10;AAAAAAAAAAAAAABbQ29udGVudF9UeXBlc10ueG1sUEsBAi0AFAAGAAgAAAAhAFr0LFu/AAAAFQEA&#10;AAsAAAAAAAAAAAAAAAAAHwEAAF9yZWxzLy5yZWxzUEsBAi0AFAAGAAgAAAAhAEY9CV3HAAAA3QAA&#10;AA8AAAAAAAAAAAAAAAAABwIAAGRycy9kb3ducmV2LnhtbFBLBQYAAAAAAwADALcAAAD7AgAAAAA=&#10;" filled="f" stroked="f">
                  <v:textbox inset="0,0,0,0">
                    <w:txbxContent>
                      <w:p w14:paraId="52AA70EC" w14:textId="77777777" w:rsidR="00294FC8" w:rsidRDefault="00106299">
                        <w:pPr>
                          <w:spacing w:after="160" w:line="259" w:lineRule="auto"/>
                          <w:ind w:left="0" w:firstLine="0"/>
                        </w:pPr>
                        <w:r>
                          <w:rPr>
                            <w:color w:val="546D78"/>
                            <w:w w:val="116"/>
                            <w:sz w:val="16"/>
                          </w:rPr>
                          <w:t>AS4</w:t>
                        </w:r>
                        <w:r>
                          <w:rPr>
                            <w:color w:val="546D78"/>
                            <w:spacing w:val="7"/>
                            <w:w w:val="116"/>
                            <w:sz w:val="16"/>
                          </w:rPr>
                          <w:t xml:space="preserve"> </w:t>
                        </w:r>
                        <w:r>
                          <w:rPr>
                            <w:color w:val="546D78"/>
                            <w:w w:val="116"/>
                            <w:sz w:val="16"/>
                          </w:rPr>
                          <w:t>Profile</w:t>
                        </w:r>
                        <w:r>
                          <w:rPr>
                            <w:color w:val="546D78"/>
                            <w:spacing w:val="7"/>
                            <w:w w:val="116"/>
                            <w:sz w:val="16"/>
                          </w:rPr>
                          <w:t xml:space="preserve"> </w:t>
                        </w:r>
                        <w:r>
                          <w:rPr>
                            <w:color w:val="546D78"/>
                            <w:w w:val="116"/>
                            <w:sz w:val="16"/>
                          </w:rPr>
                          <w:t>of</w:t>
                        </w:r>
                        <w:r>
                          <w:rPr>
                            <w:color w:val="546D78"/>
                            <w:spacing w:val="7"/>
                            <w:w w:val="116"/>
                            <w:sz w:val="16"/>
                          </w:rPr>
                          <w:t xml:space="preserve"> </w:t>
                        </w:r>
                        <w:r>
                          <w:rPr>
                            <w:color w:val="546D78"/>
                            <w:w w:val="116"/>
                            <w:sz w:val="16"/>
                          </w:rPr>
                          <w:t>ebMS</w:t>
                        </w:r>
                        <w:r>
                          <w:rPr>
                            <w:color w:val="546D78"/>
                            <w:spacing w:val="7"/>
                            <w:w w:val="116"/>
                            <w:sz w:val="16"/>
                          </w:rPr>
                          <w:t xml:space="preserve"> </w:t>
                        </w:r>
                        <w:r>
                          <w:rPr>
                            <w:color w:val="546D78"/>
                            <w:w w:val="116"/>
                            <w:sz w:val="16"/>
                          </w:rPr>
                          <w:t>3.0</w:t>
                        </w:r>
                        <w:r>
                          <w:rPr>
                            <w:color w:val="546D78"/>
                            <w:spacing w:val="7"/>
                            <w:w w:val="116"/>
                            <w:sz w:val="16"/>
                          </w:rPr>
                          <w:t xml:space="preserve"> </w:t>
                        </w:r>
                        <w:r>
                          <w:rPr>
                            <w:color w:val="546D78"/>
                            <w:w w:val="116"/>
                            <w:sz w:val="16"/>
                          </w:rPr>
                          <w:t>Version</w:t>
                        </w:r>
                        <w:r>
                          <w:rPr>
                            <w:color w:val="546D78"/>
                            <w:spacing w:val="7"/>
                            <w:w w:val="116"/>
                            <w:sz w:val="16"/>
                          </w:rPr>
                          <w:t xml:space="preserve"> </w:t>
                        </w:r>
                        <w:r>
                          <w:rPr>
                            <w:color w:val="546D78"/>
                            <w:w w:val="116"/>
                            <w:sz w:val="16"/>
                          </w:rPr>
                          <w:t>1</w:t>
                        </w:r>
                      </w:p>
                    </w:txbxContent>
                  </v:textbox>
                </v:rect>
                <v:rect id="Rectangle 4868" o:spid="_x0000_s1776" style="position:absolute;left:17660;top:24451;width:290;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" filled="f" stroked="f">
                  <v:textbox inset="0,0,0,0">
                    <w:txbxContent>
                      <w:p w14:paraId="73A87DA9" w14:textId="77777777" w:rsidR="00294FC8" w:rsidRDefault="005F3793">
                        <w:pPr>
                          <w:spacing w:after="160" w:line="259" w:lineRule="auto"/>
                          <w:ind w:left="0" w:firstLine="0"/>
                        </w:pPr>
                        <w:hyperlink r:id="rId362">
                          <w:r w:rsidR="00106299">
                            <w:rPr>
                              <w:color w:val="546D78"/>
                              <w:w w:val="85"/>
                              <w:sz w:val="16"/>
                            </w:rPr>
                            <w:t>.</w:t>
                          </w:r>
                        </w:hyperlink>
                      </w:p>
                    </w:txbxContent>
                  </v:textbox>
                </v:rect>
                <v:rect id="Rectangle 4866" o:spid="_x0000_s1777" style="position:absolute;left:17877;top:24451;width:86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" filled="f" stroked="f">
                  <v:textbox inset="0,0,0,0">
                    <w:txbxContent>
                      <w:p w14:paraId="1F7385A4" w14:textId="77777777" w:rsidR="00294FC8" w:rsidRDefault="005F3793">
                        <w:pPr>
                          <w:spacing w:after="160" w:line="259" w:lineRule="auto"/>
                          <w:ind w:left="0" w:firstLine="0"/>
                        </w:pPr>
                        <w:hyperlink r:id="rId363">
                          <w:r w:rsidR="00106299">
                            <w:rPr>
                              <w:color w:val="546D78"/>
                              <w:w w:val="123"/>
                              <w:sz w:val="16"/>
                            </w:rPr>
                            <w:t>0</w:t>
                          </w:r>
                        </w:hyperlink>
                      </w:p>
                    </w:txbxContent>
                  </v:textbox>
                </v:rect>
                <v:rect id="Rectangle 4791" o:spid="_x0000_s1778" style="position:absolute;left:18532;top:24451;width:1638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" filled="f" stroked="f">
                  <v:textbox inset="0,0,0,0">
                    <w:txbxContent>
                      <w:p w14:paraId="3894A567" w14:textId="77777777" w:rsidR="00294FC8" w:rsidRDefault="00106299">
                        <w:pPr>
                          <w:spacing w:after="160" w:line="259" w:lineRule="auto"/>
                          <w:ind w:left="0" w:firstLine="0"/>
                        </w:pPr>
                        <w:r>
                          <w:rPr>
                            <w:spacing w:val="7"/>
                            <w:w w:val="120"/>
                            <w:sz w:val="16"/>
                          </w:rPr>
                          <w:t xml:space="preserve"> </w:t>
                        </w:r>
                        <w:r>
                          <w:rPr>
                            <w:w w:val="120"/>
                            <w:sz w:val="16"/>
                          </w:rPr>
                          <w:t>dated</w:t>
                        </w:r>
                        <w:r>
                          <w:rPr>
                            <w:spacing w:val="7"/>
                            <w:w w:val="120"/>
                            <w:sz w:val="16"/>
                          </w:rPr>
                          <w:t xml:space="preserve"> </w:t>
                        </w:r>
                        <w:r>
                          <w:rPr>
                            <w:w w:val="120"/>
                            <w:sz w:val="16"/>
                          </w:rPr>
                          <w:t>January</w:t>
                        </w:r>
                        <w:r>
                          <w:rPr>
                            <w:spacing w:val="7"/>
                            <w:w w:val="120"/>
                            <w:sz w:val="16"/>
                          </w:rPr>
                          <w:t xml:space="preserve"> </w:t>
                        </w:r>
                        <w:r>
                          <w:rPr>
                            <w:w w:val="120"/>
                            <w:sz w:val="16"/>
                          </w:rPr>
                          <w:t>23,</w:t>
                        </w:r>
                        <w:r>
                          <w:rPr>
                            <w:spacing w:val="7"/>
                            <w:w w:val="120"/>
                            <w:sz w:val="16"/>
                          </w:rPr>
                          <w:t xml:space="preserve"> </w:t>
                        </w:r>
                        <w:r>
                          <w:rPr>
                            <w:w w:val="120"/>
                            <w:sz w:val="16"/>
                          </w:rPr>
                          <w:t>2013.</w:t>
                        </w:r>
                      </w:p>
                    </w:txbxContent>
                  </v:textbox>
                </v:rect>
                <v:rect id="Rectangle 4871" o:spid="_x0000_s1779" style="position:absolute;left:1352;top:28115;width:3067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" filled="f" stroked="f">
                  <v:textbox inset="0,0,0,0">
                    <w:txbxContent>
                      <w:p w14:paraId="6A7241E6" w14:textId="77777777" w:rsidR="00294FC8" w:rsidRDefault="00106299">
                        <w:pPr>
                          <w:spacing w:after="160" w:line="259" w:lineRule="auto"/>
                          <w:ind w:left="0" w:firstLine="0"/>
                        </w:pPr>
                        <w:r>
                          <w:rPr>
                            <w:color w:val="546D78"/>
                            <w:w w:val="123"/>
                            <w:sz w:val="16"/>
                          </w:rPr>
                          <w:t>Service</w:t>
                        </w:r>
                        <w:r>
                          <w:rPr>
                            <w:color w:val="546D78"/>
                            <w:spacing w:val="7"/>
                            <w:w w:val="123"/>
                            <w:sz w:val="16"/>
                          </w:rPr>
                          <w:t xml:space="preserve"> </w:t>
                        </w:r>
                        <w:r>
                          <w:rPr>
                            <w:color w:val="546D78"/>
                            <w:w w:val="123"/>
                            <w:sz w:val="16"/>
                          </w:rPr>
                          <w:t>Metadata</w:t>
                        </w:r>
                        <w:r>
                          <w:rPr>
                            <w:color w:val="546D78"/>
                            <w:spacing w:val="7"/>
                            <w:w w:val="123"/>
                            <w:sz w:val="16"/>
                          </w:rPr>
                          <w:t xml:space="preserve"> </w:t>
                        </w:r>
                        <w:r>
                          <w:rPr>
                            <w:color w:val="546D78"/>
                            <w:w w:val="123"/>
                            <w:sz w:val="16"/>
                          </w:rPr>
                          <w:t>Publishing</w:t>
                        </w:r>
                        <w:r>
                          <w:rPr>
                            <w:color w:val="546D78"/>
                            <w:spacing w:val="7"/>
                            <w:w w:val="123"/>
                            <w:sz w:val="16"/>
                          </w:rPr>
                          <w:t xml:space="preserve"> </w:t>
                        </w:r>
                        <w:r>
                          <w:rPr>
                            <w:color w:val="546D78"/>
                            <w:w w:val="123"/>
                            <w:sz w:val="16"/>
                          </w:rPr>
                          <w:t>(SMP)</w:t>
                        </w:r>
                        <w:r>
                          <w:rPr>
                            <w:color w:val="546D78"/>
                            <w:spacing w:val="7"/>
                            <w:w w:val="123"/>
                            <w:sz w:val="16"/>
                          </w:rPr>
                          <w:t xml:space="preserve"> </w:t>
                        </w:r>
                        <w:r>
                          <w:rPr>
                            <w:color w:val="546D78"/>
                            <w:w w:val="123"/>
                            <w:sz w:val="16"/>
                          </w:rPr>
                          <w:t>Version</w:t>
                        </w:r>
                        <w:r>
                          <w:rPr>
                            <w:color w:val="546D78"/>
                            <w:spacing w:val="7"/>
                            <w:w w:val="123"/>
                            <w:sz w:val="16"/>
                          </w:rPr>
                          <w:t xml:space="preserve"> </w:t>
                        </w:r>
                        <w:r>
                          <w:rPr>
                            <w:color w:val="546D78"/>
                            <w:w w:val="123"/>
                            <w:sz w:val="16"/>
                          </w:rPr>
                          <w:t>2</w:t>
                        </w:r>
                      </w:p>
                    </w:txbxContent>
                  </v:textbox>
                </v:rect>
                <v:rect id="Rectangle 4872" o:spid="_x0000_s1780" style="position:absolute;left:24415;top:28115;width:290;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zwY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oHfXi8CU9ATu4AAAD//wMAUEsBAi0AFAAGAAgAAAAhANvh9svuAAAAhQEAABMAAAAAAAAA&#10;AAAAAAAAAAAAAFtDb250ZW50X1R5cGVzXS54bWxQSwECLQAUAAYACAAAACEAWvQsW78AAAAVAQAA&#10;CwAAAAAAAAAAAAAAAAAfAQAAX3JlbHMvLnJlbHNQSwECLQAUAAYACAAAACEA05M8GMYAAADdAAAA&#10;DwAAAAAAAAAAAAAAAAAHAgAAZHJzL2Rvd25yZXYueG1sUEsFBgAAAAADAAMAtwAAAPoCAAAAAA==&#10;" filled="f" stroked="f">
                  <v:textbox inset="0,0,0,0">
                    <w:txbxContent>
                      <w:p w14:paraId="729655BA" w14:textId="77777777" w:rsidR="00294FC8" w:rsidRDefault="005F3793">
                        <w:pPr>
                          <w:spacing w:after="160" w:line="259" w:lineRule="auto"/>
                          <w:ind w:left="0" w:firstLine="0"/>
                        </w:pPr>
                        <w:hyperlink r:id="rId364">
                          <w:r w:rsidR="00106299">
                            <w:rPr>
                              <w:color w:val="546D78"/>
                              <w:w w:val="85"/>
                              <w:sz w:val="16"/>
                            </w:rPr>
                            <w:t>.</w:t>
                          </w:r>
                        </w:hyperlink>
                      </w:p>
                    </w:txbxContent>
                  </v:textbox>
                </v:rect>
                <v:rect id="Rectangle 4870" o:spid="_x0000_s1781" style="position:absolute;left:24633;top:28115;width:86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" filled="f" stroked="f">
                  <v:textbox inset="0,0,0,0">
                    <w:txbxContent>
                      <w:p w14:paraId="65B14E19" w14:textId="77777777" w:rsidR="00294FC8" w:rsidRDefault="005F3793">
                        <w:pPr>
                          <w:spacing w:after="160" w:line="259" w:lineRule="auto"/>
                          <w:ind w:left="0" w:firstLine="0"/>
                        </w:pPr>
                        <w:hyperlink r:id="rId365">
                          <w:r w:rsidR="00106299">
                            <w:rPr>
                              <w:color w:val="546D78"/>
                              <w:w w:val="123"/>
                              <w:sz w:val="16"/>
                            </w:rPr>
                            <w:t>0</w:t>
                          </w:r>
                        </w:hyperlink>
                      </w:p>
                    </w:txbxContent>
                  </v:textbox>
                </v:rect>
                <v:rect id="Rectangle 4793" o:spid="_x0000_s1782" style="position:absolute;left:25283;top:28115;width:3135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sv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G8Qieb8ITkPMHAAAA//8DAFBLAQItABQABgAIAAAAIQDb4fbL7gAAAIUBAAATAAAAAAAA&#10;AAAAAAAAAAAAAABbQ29udGVudF9UeXBlc10ueG1sUEsBAi0AFAAGAAgAAAAhAFr0LFu/AAAAFQEA&#10;AAsAAAAAAAAAAAAAAAAAHwEAAF9yZWxzLy5yZWxzUEsBAi0AFAAGAAgAAAAhAPpn6y/HAAAA3QAA&#10;AA8AAAAAAAAAAAAAAAAABwIAAGRycy9kb3ducmV2LnhtbFBLBQYAAAAAAwADALcAAAD7AgAAAAA=&#10;" filled="f" stroked="f">
                  <v:textbox inset="0,0,0,0">
                    <w:txbxContent>
                      <w:p w14:paraId="5923336E" w14:textId="77777777" w:rsidR="00294FC8" w:rsidRDefault="00106299">
                        <w:pPr>
                          <w:spacing w:after="160" w:line="259" w:lineRule="auto"/>
                          <w:ind w:left="0" w:firstLine="0"/>
                        </w:pPr>
                        <w:r>
                          <w:rPr>
                            <w:spacing w:val="7"/>
                            <w:w w:val="122"/>
                            <w:sz w:val="16"/>
                          </w:rPr>
                          <w:t xml:space="preserve"> </w:t>
                        </w:r>
                        <w:r>
                          <w:rPr>
                            <w:w w:val="122"/>
                            <w:sz w:val="16"/>
                          </w:rPr>
                          <w:t>dated</w:t>
                        </w:r>
                        <w:r>
                          <w:rPr>
                            <w:spacing w:val="7"/>
                            <w:w w:val="122"/>
                            <w:sz w:val="16"/>
                          </w:rPr>
                          <w:t xml:space="preserve"> </w:t>
                        </w:r>
                        <w:r>
                          <w:rPr>
                            <w:w w:val="122"/>
                            <w:sz w:val="16"/>
                          </w:rPr>
                          <w:t>14</w:t>
                        </w:r>
                        <w:r>
                          <w:rPr>
                            <w:spacing w:val="7"/>
                            <w:w w:val="122"/>
                            <w:sz w:val="16"/>
                          </w:rPr>
                          <w:t xml:space="preserve"> </w:t>
                        </w:r>
                        <w:r>
                          <w:rPr>
                            <w:w w:val="122"/>
                            <w:sz w:val="16"/>
                          </w:rPr>
                          <w:t>February</w:t>
                        </w:r>
                        <w:r>
                          <w:rPr>
                            <w:spacing w:val="7"/>
                            <w:w w:val="122"/>
                            <w:sz w:val="16"/>
                          </w:rPr>
                          <w:t xml:space="preserve"> </w:t>
                        </w:r>
                        <w:r>
                          <w:rPr>
                            <w:w w:val="122"/>
                            <w:sz w:val="16"/>
                          </w:rPr>
                          <w:t>2021</w:t>
                        </w:r>
                        <w:r>
                          <w:rPr>
                            <w:spacing w:val="7"/>
                            <w:w w:val="122"/>
                            <w:sz w:val="16"/>
                          </w:rPr>
                          <w:t xml:space="preserve"> </w:t>
                        </w:r>
                        <w:r>
                          <w:rPr>
                            <w:w w:val="122"/>
                            <w:sz w:val="16"/>
                          </w:rPr>
                          <w:t>as</w:t>
                        </w:r>
                        <w:r>
                          <w:rPr>
                            <w:spacing w:val="7"/>
                            <w:w w:val="122"/>
                            <w:sz w:val="16"/>
                          </w:rPr>
                          <w:t xml:space="preserve"> </w:t>
                        </w:r>
                        <w:r>
                          <w:rPr>
                            <w:w w:val="122"/>
                            <w:sz w:val="16"/>
                          </w:rPr>
                          <w:t>an</w:t>
                        </w:r>
                        <w:r>
                          <w:rPr>
                            <w:spacing w:val="7"/>
                            <w:w w:val="122"/>
                            <w:sz w:val="16"/>
                          </w:rPr>
                          <w:t xml:space="preserve"> </w:t>
                        </w:r>
                        <w:r>
                          <w:rPr>
                            <w:w w:val="122"/>
                            <w:sz w:val="16"/>
                          </w:rPr>
                          <w:t>Oasis</w:t>
                        </w:r>
                        <w:r>
                          <w:rPr>
                            <w:spacing w:val="7"/>
                            <w:w w:val="122"/>
                            <w:sz w:val="16"/>
                          </w:rPr>
                          <w:t xml:space="preserve"> </w:t>
                        </w:r>
                        <w:r>
                          <w:rPr>
                            <w:w w:val="122"/>
                            <w:sz w:val="16"/>
                          </w:rPr>
                          <w:t>standard.</w:t>
                        </w:r>
                      </w:p>
                    </w:txbxContent>
                  </v:textbox>
                </v:rect>
                <w10:anchorlock/>
              </v:group>
            </w:pict>
          </mc:Fallback>
        </mc:AlternateContent>
      </w:r>
    </w:p>
    <w:p w14:paraId="657CBB86" w14:textId="77777777" w:rsidR="00294FC8" w:rsidRDefault="00106299">
      <w:pPr>
        <w:pStyle w:val="Heading2"/>
        <w:spacing w:after="0"/>
        <w:ind w:left="-5"/>
      </w:pPr>
      <w:r>
        <w:t>17.2 XML Schema Definitions</w:t>
      </w:r>
    </w:p>
    <w:p w14:paraId="7D32EE99" w14:textId="77777777" w:rsidR="00294FC8" w:rsidRDefault="00106299">
      <w:pPr>
        <w:spacing w:after="520" w:line="259" w:lineRule="auto"/>
        <w:ind w:left="0" w:right="-7" w:firstLine="0"/>
      </w:pPr>
      <w:r>
        <w:rPr>
          <w:noProof/>
          <w:sz w:val="22"/>
        </w:rPr>
        <mc:AlternateContent>
          <mc:Choice Requires="wpg">
            <w:drawing>
              <wp:inline distT="0" distB="0" distL="0" distR="0" wp14:anchorId="495A0354" wp14:editId="1D3E8496">
                <wp:extent cx="6422181" cy="2003525"/>
                <wp:effectExtent l="0" t="0" r="0" b="0"/>
                <wp:docPr id="32926" name="Group 32926"/>
                <wp:cNvGraphicFramePr/>
                <a:graphic xmlns:a="http://schemas.openxmlformats.org/drawingml/2006/main">
                  <a:graphicData uri="http://schemas.microsoft.com/office/word/2010/wordprocessingGroup">
                    <wpg:wgp>
                      <wpg:cNvGrpSpPr/>
                      <wpg:grpSpPr>
                        <a:xfrm>
                          <a:off x="0" y="0"/>
                          <a:ext cx="6422181" cy="2003525"/>
                          <a:chOff x="0" y="0"/>
                          <a:chExt cx="6422181" cy="2003525"/>
                        </a:xfrm>
                      </wpg:grpSpPr>
                      <wps:wsp>
                        <wps:cNvPr id="39680" name="Shape 39680"/>
                        <wps:cNvSpPr/>
                        <wps:spPr>
                          <a:xfrm>
                            <a:off x="5407" y="366366"/>
                            <a:ext cx="6411366" cy="9144"/>
                          </a:xfrm>
                          <a:custGeom>
                            <a:avLst/>
                            <a:gdLst/>
                            <a:ahLst/>
                            <a:cxnLst/>
                            <a:rect l="0" t="0" r="0" b="0"/>
                            <a:pathLst>
                              <a:path w="6411366" h="9144">
                                <a:moveTo>
                                  <a:pt x="0" y="0"/>
                                </a:moveTo>
                                <a:lnTo>
                                  <a:pt x="6411366" y="0"/>
                                </a:lnTo>
                                <a:lnTo>
                                  <a:pt x="641136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681" name="Shape 39681"/>
                        <wps:cNvSpPr/>
                        <wps:spPr>
                          <a:xfrm>
                            <a:off x="5407" y="898972"/>
                            <a:ext cx="6411366" cy="9144"/>
                          </a:xfrm>
                          <a:custGeom>
                            <a:avLst/>
                            <a:gdLst/>
                            <a:ahLst/>
                            <a:cxnLst/>
                            <a:rect l="0" t="0" r="0" b="0"/>
                            <a:pathLst>
                              <a:path w="6411366" h="9144">
                                <a:moveTo>
                                  <a:pt x="0" y="0"/>
                                </a:moveTo>
                                <a:lnTo>
                                  <a:pt x="6411366" y="0"/>
                                </a:lnTo>
                                <a:lnTo>
                                  <a:pt x="641136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682" name="Shape 39682"/>
                        <wps:cNvSpPr/>
                        <wps:spPr>
                          <a:xfrm>
                            <a:off x="5407" y="1265337"/>
                            <a:ext cx="6411366" cy="9144"/>
                          </a:xfrm>
                          <a:custGeom>
                            <a:avLst/>
                            <a:gdLst/>
                            <a:ahLst/>
                            <a:cxnLst/>
                            <a:rect l="0" t="0" r="0" b="0"/>
                            <a:pathLst>
                              <a:path w="6411366" h="9144">
                                <a:moveTo>
                                  <a:pt x="0" y="0"/>
                                </a:moveTo>
                                <a:lnTo>
                                  <a:pt x="6411366" y="0"/>
                                </a:lnTo>
                                <a:lnTo>
                                  <a:pt x="641136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683" name="Shape 39683"/>
                        <wps:cNvSpPr/>
                        <wps:spPr>
                          <a:xfrm>
                            <a:off x="5407" y="1631752"/>
                            <a:ext cx="6411366" cy="9144"/>
                          </a:xfrm>
                          <a:custGeom>
                            <a:avLst/>
                            <a:gdLst/>
                            <a:ahLst/>
                            <a:cxnLst/>
                            <a:rect l="0" t="0" r="0" b="0"/>
                            <a:pathLst>
                              <a:path w="6411366" h="9144">
                                <a:moveTo>
                                  <a:pt x="0" y="0"/>
                                </a:moveTo>
                                <a:lnTo>
                                  <a:pt x="6411366" y="0"/>
                                </a:lnTo>
                                <a:lnTo>
                                  <a:pt x="641136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4764" name="Shape 4764"/>
                        <wps:cNvSpPr/>
                        <wps:spPr>
                          <a:xfrm>
                            <a:off x="0" y="0"/>
                            <a:ext cx="3211091" cy="2003525"/>
                          </a:xfrm>
                          <a:custGeom>
                            <a:avLst/>
                            <a:gdLst/>
                            <a:ahLst/>
                            <a:cxnLst/>
                            <a:rect l="0" t="0" r="0" b="0"/>
                            <a:pathLst>
                              <a:path w="3211091" h="2003525">
                                <a:moveTo>
                                  <a:pt x="16222" y="0"/>
                                </a:moveTo>
                                <a:lnTo>
                                  <a:pt x="3211091" y="0"/>
                                </a:lnTo>
                                <a:lnTo>
                                  <a:pt x="3211091" y="5408"/>
                                </a:lnTo>
                                <a:lnTo>
                                  <a:pt x="16222" y="5408"/>
                                </a:lnTo>
                                <a:cubicBezTo>
                                  <a:pt x="10269" y="5408"/>
                                  <a:pt x="5407" y="10269"/>
                                  <a:pt x="5407" y="16223"/>
                                </a:cubicBezTo>
                                <a:lnTo>
                                  <a:pt x="5407" y="1987302"/>
                                </a:lnTo>
                                <a:cubicBezTo>
                                  <a:pt x="5407" y="1993255"/>
                                  <a:pt x="10269" y="1998118"/>
                                  <a:pt x="16222" y="1998118"/>
                                </a:cubicBezTo>
                                <a:lnTo>
                                  <a:pt x="3211091" y="1998118"/>
                                </a:lnTo>
                                <a:lnTo>
                                  <a:pt x="3211091" y="2003525"/>
                                </a:lnTo>
                                <a:lnTo>
                                  <a:pt x="16222" y="2003525"/>
                                </a:lnTo>
                                <a:cubicBezTo>
                                  <a:pt x="7293" y="2003525"/>
                                  <a:pt x="0" y="1996232"/>
                                  <a:pt x="0" y="1987302"/>
                                </a:cubicBezTo>
                                <a:lnTo>
                                  <a:pt x="0" y="16223"/>
                                </a:lnTo>
                                <a:cubicBezTo>
                                  <a:pt x="0" y="7293"/>
                                  <a:pt x="7293" y="0"/>
                                  <a:pt x="16222" y="0"/>
                                </a:cubicBez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4765" name="Shape 4765"/>
                        <wps:cNvSpPr/>
                        <wps:spPr>
                          <a:xfrm>
                            <a:off x="3211091" y="0"/>
                            <a:ext cx="3211090" cy="2003525"/>
                          </a:xfrm>
                          <a:custGeom>
                            <a:avLst/>
                            <a:gdLst/>
                            <a:ahLst/>
                            <a:cxnLst/>
                            <a:rect l="0" t="0" r="0" b="0"/>
                            <a:pathLst>
                              <a:path w="3211090" h="2003525">
                                <a:moveTo>
                                  <a:pt x="0" y="0"/>
                                </a:moveTo>
                                <a:lnTo>
                                  <a:pt x="3194868" y="0"/>
                                </a:lnTo>
                                <a:cubicBezTo>
                                  <a:pt x="3203847" y="0"/>
                                  <a:pt x="3211090" y="7293"/>
                                  <a:pt x="3211090" y="16223"/>
                                </a:cubicBezTo>
                                <a:lnTo>
                                  <a:pt x="3211090" y="1987302"/>
                                </a:lnTo>
                                <a:cubicBezTo>
                                  <a:pt x="3211090" y="1996232"/>
                                  <a:pt x="3203847" y="2003525"/>
                                  <a:pt x="3194868" y="2003525"/>
                                </a:cubicBezTo>
                                <a:lnTo>
                                  <a:pt x="0" y="2003525"/>
                                </a:lnTo>
                                <a:lnTo>
                                  <a:pt x="0" y="1998118"/>
                                </a:lnTo>
                                <a:lnTo>
                                  <a:pt x="3194868" y="1998118"/>
                                </a:lnTo>
                                <a:cubicBezTo>
                                  <a:pt x="3200872" y="1998118"/>
                                  <a:pt x="3205684" y="1993255"/>
                                  <a:pt x="3205684" y="1987302"/>
                                </a:cubicBezTo>
                                <a:lnTo>
                                  <a:pt x="3205684" y="16223"/>
                                </a:lnTo>
                                <a:cubicBezTo>
                                  <a:pt x="3205684" y="10269"/>
                                  <a:pt x="3200872" y="5408"/>
                                  <a:pt x="3194868" y="5408"/>
                                </a:cubicBezTo>
                                <a:lnTo>
                                  <a:pt x="0" y="5408"/>
                                </a:ln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4798" name="Rectangle 4798"/>
                        <wps:cNvSpPr/>
                        <wps:spPr>
                          <a:xfrm>
                            <a:off x="135248" y="114646"/>
                            <a:ext cx="632753" cy="193402"/>
                          </a:xfrm>
                          <a:prstGeom prst="rect">
                            <a:avLst/>
                          </a:prstGeom>
                          <a:ln>
                            <a:noFill/>
                          </a:ln>
                        </wps:spPr>
                        <wps:txbx>
                          <w:txbxContent>
                            <w:p w14:paraId="560ED265" w14:textId="77777777" w:rsidR="00294FC8" w:rsidRDefault="00106299">
                              <w:pPr>
                                <w:spacing w:after="160" w:line="259" w:lineRule="auto"/>
                                <w:ind w:left="0" w:firstLine="0"/>
                              </w:pPr>
                              <w:r>
                                <w:rPr>
                                  <w:b/>
                                  <w:w w:val="130"/>
                                  <w:sz w:val="16"/>
                                </w:rPr>
                                <w:t>XSD</w:t>
                              </w:r>
                              <w:r>
                                <w:rPr>
                                  <w:b/>
                                  <w:spacing w:val="-2"/>
                                  <w:w w:val="130"/>
                                  <w:sz w:val="16"/>
                                </w:rPr>
                                <w:t xml:space="preserve"> </w:t>
                              </w:r>
                              <w:r>
                                <w:rPr>
                                  <w:b/>
                                  <w:w w:val="130"/>
                                  <w:sz w:val="16"/>
                                </w:rPr>
                                <w:t>Files</w:t>
                              </w:r>
                            </w:p>
                          </w:txbxContent>
                        </wps:txbx>
                        <wps:bodyPr horzOverflow="overflow" vert="horz" lIns="0" tIns="0" rIns="0" bIns="0" rtlCol="0">
                          <a:noAutofit/>
                        </wps:bodyPr>
                      </wps:wsp>
                      <wps:wsp>
                        <wps:cNvPr id="4799" name="Rectangle 4799"/>
                        <wps:cNvSpPr/>
                        <wps:spPr>
                          <a:xfrm>
                            <a:off x="135248" y="481022"/>
                            <a:ext cx="555697" cy="193402"/>
                          </a:xfrm>
                          <a:prstGeom prst="rect">
                            <a:avLst/>
                          </a:prstGeom>
                          <a:ln>
                            <a:noFill/>
                          </a:ln>
                        </wps:spPr>
                        <wps:txbx>
                          <w:txbxContent>
                            <w:p w14:paraId="4BA5C97C" w14:textId="77777777" w:rsidR="00294FC8" w:rsidRDefault="00106299">
                              <w:pPr>
                                <w:spacing w:after="160" w:line="259" w:lineRule="auto"/>
                                <w:ind w:left="0" w:firstLine="0"/>
                              </w:pPr>
                              <w:r>
                                <w:rPr>
                                  <w:b/>
                                  <w:w w:val="128"/>
                                  <w:sz w:val="16"/>
                                </w:rPr>
                                <w:t>XSD</w:t>
                              </w:r>
                              <w:r>
                                <w:rPr>
                                  <w:b/>
                                  <w:spacing w:val="-2"/>
                                  <w:w w:val="128"/>
                                  <w:sz w:val="16"/>
                                </w:rPr>
                                <w:t xml:space="preserve"> </w:t>
                              </w:r>
                              <w:r>
                                <w:rPr>
                                  <w:b/>
                                  <w:w w:val="128"/>
                                  <w:sz w:val="16"/>
                                </w:rPr>
                                <w:t>File</w:t>
                              </w:r>
                            </w:p>
                          </w:txbxContent>
                        </wps:txbx>
                        <wps:bodyPr horzOverflow="overflow" vert="horz" lIns="0" tIns="0" rIns="0" bIns="0" rtlCol="0">
                          <a:noAutofit/>
                        </wps:bodyPr>
                      </wps:wsp>
                      <wps:wsp>
                        <wps:cNvPr id="32735" name="Rectangle 32735"/>
                        <wps:cNvSpPr/>
                        <wps:spPr>
                          <a:xfrm>
                            <a:off x="553017" y="481022"/>
                            <a:ext cx="29425" cy="193401"/>
                          </a:xfrm>
                          <a:prstGeom prst="rect">
                            <a:avLst/>
                          </a:prstGeom>
                          <a:ln>
                            <a:noFill/>
                          </a:ln>
                        </wps:spPr>
                        <wps:txbx>
                          <w:txbxContent>
                            <w:p w14:paraId="61527F13" w14:textId="77777777" w:rsidR="00294FC8" w:rsidRDefault="00106299">
                              <w:pPr>
                                <w:spacing w:after="160" w:line="259" w:lineRule="auto"/>
                                <w:ind w:left="0" w:firstLine="0"/>
                              </w:pPr>
                              <w:r>
                                <w:rPr>
                                  <w:w w:val="81"/>
                                  <w:sz w:val="16"/>
                                </w:rPr>
                                <w:t>:</w:t>
                              </w:r>
                            </w:p>
                          </w:txbxContent>
                        </wps:txbx>
                        <wps:bodyPr horzOverflow="overflow" vert="horz" lIns="0" tIns="0" rIns="0" bIns="0" rtlCol="0">
                          <a:noAutofit/>
                        </wps:bodyPr>
                      </wps:wsp>
                      <wps:wsp>
                        <wps:cNvPr id="32736" name="Rectangle 32736"/>
                        <wps:cNvSpPr/>
                        <wps:spPr>
                          <a:xfrm>
                            <a:off x="575192" y="481022"/>
                            <a:ext cx="36884" cy="193401"/>
                          </a:xfrm>
                          <a:prstGeom prst="rect">
                            <a:avLst/>
                          </a:prstGeom>
                          <a:ln>
                            <a:noFill/>
                          </a:ln>
                        </wps:spPr>
                        <wps:txbx>
                          <w:txbxContent>
                            <w:p w14:paraId="5A4423FE" w14:textId="77777777" w:rsidR="00294FC8" w:rsidRDefault="00106299">
                              <w:pPr>
                                <w:spacing w:after="160" w:line="259" w:lineRule="auto"/>
                                <w:ind w:left="0" w:firstLine="0"/>
                              </w:pPr>
                              <w:r>
                                <w:rPr>
                                  <w:sz w:val="16"/>
                                </w:rPr>
                                <w:t xml:space="preserve"> </w:t>
                              </w:r>
                            </w:p>
                          </w:txbxContent>
                        </wps:txbx>
                        <wps:bodyPr horzOverflow="overflow" vert="horz" lIns="0" tIns="0" rIns="0" bIns="0" rtlCol="0">
                          <a:noAutofit/>
                        </wps:bodyPr>
                      </wps:wsp>
                      <wps:wsp>
                        <wps:cNvPr id="4875" name="Rectangle 4875"/>
                        <wps:cNvSpPr/>
                        <wps:spPr>
                          <a:xfrm>
                            <a:off x="602922" y="481022"/>
                            <a:ext cx="1717292" cy="193401"/>
                          </a:xfrm>
                          <a:prstGeom prst="rect">
                            <a:avLst/>
                          </a:prstGeom>
                          <a:ln>
                            <a:noFill/>
                          </a:ln>
                        </wps:spPr>
                        <wps:txbx>
                          <w:txbxContent>
                            <w:p w14:paraId="55B1068F" w14:textId="77777777" w:rsidR="00294FC8" w:rsidRDefault="00106299">
                              <w:pPr>
                                <w:spacing w:after="160" w:line="259" w:lineRule="auto"/>
                                <w:ind w:left="0" w:firstLine="0"/>
                              </w:pPr>
                              <w:r>
                                <w:rPr>
                                  <w:color w:val="546D78"/>
                                  <w:w w:val="130"/>
                                  <w:sz w:val="16"/>
                                </w:rPr>
                                <w:t>ebms-header-3_0-2007</w:t>
                              </w:r>
                            </w:p>
                          </w:txbxContent>
                        </wps:txbx>
                        <wps:bodyPr horzOverflow="overflow" vert="horz" lIns="0" tIns="0" rIns="0" bIns="0" rtlCol="0">
                          <a:noAutofit/>
                        </wps:bodyPr>
                      </wps:wsp>
                      <wps:wsp>
                        <wps:cNvPr id="4876" name="Rectangle 4876"/>
                        <wps:cNvSpPr/>
                        <wps:spPr>
                          <a:xfrm>
                            <a:off x="1894097" y="481022"/>
                            <a:ext cx="86755" cy="193401"/>
                          </a:xfrm>
                          <a:prstGeom prst="rect">
                            <a:avLst/>
                          </a:prstGeom>
                          <a:ln>
                            <a:noFill/>
                          </a:ln>
                        </wps:spPr>
                        <wps:txbx>
                          <w:txbxContent>
                            <w:p w14:paraId="032CB130" w14:textId="77777777" w:rsidR="00294FC8" w:rsidRDefault="007F57DF">
                              <w:pPr>
                                <w:spacing w:after="160" w:line="259" w:lineRule="auto"/>
                                <w:ind w:left="0" w:firstLine="0"/>
                              </w:pPr>
                              <w:hyperlink r:id="rId366">
                                <w:r w:rsidR="00106299">
                                  <w:rPr>
                                    <w:color w:val="546D78"/>
                                    <w:w w:val="123"/>
                                    <w:sz w:val="16"/>
                                  </w:rPr>
                                  <w:t>0</w:t>
                                </w:r>
                              </w:hyperlink>
                            </w:p>
                          </w:txbxContent>
                        </wps:txbx>
                        <wps:bodyPr horzOverflow="overflow" vert="horz" lIns="0" tIns="0" rIns="0" bIns="0" rtlCol="0">
                          <a:noAutofit/>
                        </wps:bodyPr>
                      </wps:wsp>
                      <wps:wsp>
                        <wps:cNvPr id="4874" name="Rectangle 4874"/>
                        <wps:cNvSpPr/>
                        <wps:spPr>
                          <a:xfrm>
                            <a:off x="1959305" y="481022"/>
                            <a:ext cx="86893" cy="193401"/>
                          </a:xfrm>
                          <a:prstGeom prst="rect">
                            <a:avLst/>
                          </a:prstGeom>
                          <a:ln>
                            <a:noFill/>
                          </a:ln>
                        </wps:spPr>
                        <wps:txbx>
                          <w:txbxContent>
                            <w:p w14:paraId="70A9B3D1" w14:textId="77777777" w:rsidR="00294FC8" w:rsidRDefault="007F57DF">
                              <w:pPr>
                                <w:spacing w:after="160" w:line="259" w:lineRule="auto"/>
                                <w:ind w:left="0" w:firstLine="0"/>
                              </w:pPr>
                              <w:hyperlink r:id="rId367">
                                <w:r w:rsidR="00106299">
                                  <w:rPr>
                                    <w:color w:val="546D78"/>
                                    <w:w w:val="124"/>
                                    <w:sz w:val="16"/>
                                  </w:rPr>
                                  <w:t>4</w:t>
                                </w:r>
                              </w:hyperlink>
                            </w:p>
                          </w:txbxContent>
                        </wps:txbx>
                        <wps:bodyPr horzOverflow="overflow" vert="horz" lIns="0" tIns="0" rIns="0" bIns="0" rtlCol="0">
                          <a:noAutofit/>
                        </wps:bodyPr>
                      </wps:wsp>
                      <wps:wsp>
                        <wps:cNvPr id="4802" name="Rectangle 4802"/>
                        <wps:cNvSpPr/>
                        <wps:spPr>
                          <a:xfrm>
                            <a:off x="2024472" y="481022"/>
                            <a:ext cx="5499817" cy="193402"/>
                          </a:xfrm>
                          <a:prstGeom prst="rect">
                            <a:avLst/>
                          </a:prstGeom>
                          <a:ln>
                            <a:noFill/>
                          </a:ln>
                        </wps:spPr>
                        <wps:txbx>
                          <w:txbxContent>
                            <w:p w14:paraId="59E176FA" w14:textId="77777777" w:rsidR="00294FC8" w:rsidRDefault="00106299">
                              <w:pPr>
                                <w:spacing w:after="160" w:line="259" w:lineRule="auto"/>
                                <w:ind w:left="0" w:firstLine="0"/>
                              </w:pPr>
                              <w:r>
                                <w:rPr>
                                  <w:spacing w:val="7"/>
                                  <w:w w:val="124"/>
                                  <w:sz w:val="16"/>
                                </w:rPr>
                                <w:t xml:space="preserve"> </w:t>
                              </w:r>
                              <w:r>
                                <w:rPr>
                                  <w:w w:val="124"/>
                                  <w:sz w:val="16"/>
                                </w:rPr>
                                <w:t>including</w:t>
                              </w:r>
                              <w:r>
                                <w:rPr>
                                  <w:spacing w:val="7"/>
                                  <w:w w:val="124"/>
                                  <w:sz w:val="16"/>
                                </w:rPr>
                                <w:t xml:space="preserve"> </w:t>
                              </w:r>
                              <w:r>
                                <w:rPr>
                                  <w:w w:val="124"/>
                                  <w:sz w:val="16"/>
                                </w:rPr>
                                <w:t>snippets</w:t>
                              </w:r>
                              <w:r>
                                <w:rPr>
                                  <w:spacing w:val="7"/>
                                  <w:w w:val="124"/>
                                  <w:sz w:val="16"/>
                                </w:rPr>
                                <w:t xml:space="preserve"> </w:t>
                              </w:r>
                              <w:r>
                                <w:rPr>
                                  <w:w w:val="124"/>
                                  <w:sz w:val="16"/>
                                </w:rPr>
                                <w:t>of</w:t>
                              </w:r>
                              <w:r>
                                <w:rPr>
                                  <w:spacing w:val="7"/>
                                  <w:w w:val="124"/>
                                  <w:sz w:val="16"/>
                                </w:rPr>
                                <w:t xml:space="preserve"> </w:t>
                              </w:r>
                              <w:r>
                                <w:rPr>
                                  <w:w w:val="124"/>
                                  <w:sz w:val="16"/>
                                </w:rPr>
                                <w:t>sample</w:t>
                              </w:r>
                              <w:r>
                                <w:rPr>
                                  <w:spacing w:val="7"/>
                                  <w:w w:val="124"/>
                                  <w:sz w:val="16"/>
                                </w:rPr>
                                <w:t xml:space="preserve"> </w:t>
                              </w:r>
                              <w:r>
                                <w:rPr>
                                  <w:w w:val="124"/>
                                  <w:sz w:val="16"/>
                                </w:rPr>
                                <w:t>XML</w:t>
                              </w:r>
                              <w:r>
                                <w:rPr>
                                  <w:spacing w:val="7"/>
                                  <w:w w:val="124"/>
                                  <w:sz w:val="16"/>
                                </w:rPr>
                                <w:t xml:space="preserve"> </w:t>
                              </w:r>
                              <w:r>
                                <w:rPr>
                                  <w:w w:val="124"/>
                                  <w:sz w:val="16"/>
                                </w:rPr>
                                <w:t>and</w:t>
                              </w:r>
                              <w:r>
                                <w:rPr>
                                  <w:spacing w:val="7"/>
                                  <w:w w:val="124"/>
                                  <w:sz w:val="16"/>
                                </w:rPr>
                                <w:t xml:space="preserve"> </w:t>
                              </w:r>
                              <w:r>
                                <w:rPr>
                                  <w:w w:val="124"/>
                                  <w:sz w:val="16"/>
                                </w:rPr>
                                <w:t>full</w:t>
                              </w:r>
                              <w:r>
                                <w:rPr>
                                  <w:spacing w:val="7"/>
                                  <w:w w:val="124"/>
                                  <w:sz w:val="16"/>
                                </w:rPr>
                                <w:t xml:space="preserve"> </w:t>
                              </w:r>
                              <w:r>
                                <w:rPr>
                                  <w:w w:val="124"/>
                                  <w:sz w:val="16"/>
                                </w:rPr>
                                <w:t>SOAP</w:t>
                              </w:r>
                              <w:r>
                                <w:rPr>
                                  <w:spacing w:val="7"/>
                                  <w:w w:val="124"/>
                                  <w:sz w:val="16"/>
                                </w:rPr>
                                <w:t xml:space="preserve"> </w:t>
                              </w:r>
                              <w:r>
                                <w:rPr>
                                  <w:w w:val="124"/>
                                  <w:sz w:val="16"/>
                                </w:rPr>
                                <w:t>for</w:t>
                              </w:r>
                              <w:r>
                                <w:rPr>
                                  <w:spacing w:val="6"/>
                                  <w:w w:val="124"/>
                                  <w:sz w:val="16"/>
                                </w:rPr>
                                <w:t xml:space="preserve"> </w:t>
                              </w:r>
                              <w:r>
                                <w:rPr>
                                  <w:w w:val="124"/>
                                  <w:sz w:val="16"/>
                                </w:rPr>
                                <w:t>message</w:t>
                              </w:r>
                              <w:r>
                                <w:rPr>
                                  <w:spacing w:val="7"/>
                                  <w:w w:val="124"/>
                                  <w:sz w:val="16"/>
                                </w:rPr>
                                <w:t xml:space="preserve"> </w:t>
                              </w:r>
                              <w:r>
                                <w:rPr>
                                  <w:w w:val="124"/>
                                  <w:sz w:val="16"/>
                                </w:rPr>
                                <w:t>headers.</w:t>
                              </w:r>
                              <w:r>
                                <w:rPr>
                                  <w:spacing w:val="7"/>
                                  <w:w w:val="124"/>
                                  <w:sz w:val="16"/>
                                </w:rPr>
                                <w:t xml:space="preserve"> </w:t>
                              </w:r>
                              <w:r>
                                <w:rPr>
                                  <w:w w:val="124"/>
                                  <w:sz w:val="16"/>
                                </w:rPr>
                                <w:t>Note</w:t>
                              </w:r>
                              <w:r>
                                <w:rPr>
                                  <w:spacing w:val="7"/>
                                  <w:w w:val="124"/>
                                  <w:sz w:val="16"/>
                                </w:rPr>
                                <w:t xml:space="preserve"> </w:t>
                              </w:r>
                              <w:r>
                                <w:rPr>
                                  <w:w w:val="124"/>
                                  <w:sz w:val="16"/>
                                </w:rPr>
                                <w:t>that</w:t>
                              </w:r>
                            </w:p>
                          </w:txbxContent>
                        </wps:txbx>
                        <wps:bodyPr horzOverflow="overflow" vert="horz" lIns="0" tIns="0" rIns="0" bIns="0" rtlCol="0">
                          <a:noAutofit/>
                        </wps:bodyPr>
                      </wps:wsp>
                      <wps:wsp>
                        <wps:cNvPr id="4803" name="Rectangle 4803"/>
                        <wps:cNvSpPr/>
                        <wps:spPr>
                          <a:xfrm>
                            <a:off x="135248" y="647237"/>
                            <a:ext cx="5479800" cy="193402"/>
                          </a:xfrm>
                          <a:prstGeom prst="rect">
                            <a:avLst/>
                          </a:prstGeom>
                          <a:ln>
                            <a:noFill/>
                          </a:ln>
                        </wps:spPr>
                        <wps:txbx>
                          <w:txbxContent>
                            <w:p w14:paraId="07D7D3E2" w14:textId="77777777" w:rsidR="00294FC8" w:rsidRDefault="00106299">
                              <w:pPr>
                                <w:spacing w:after="160" w:line="259" w:lineRule="auto"/>
                                <w:ind w:left="0" w:firstLine="0"/>
                              </w:pPr>
                              <w:r>
                                <w:rPr>
                                  <w:w w:val="123"/>
                                  <w:sz w:val="16"/>
                                </w:rPr>
                                <w:t>the</w:t>
                              </w:r>
                              <w:r>
                                <w:rPr>
                                  <w:spacing w:val="7"/>
                                  <w:w w:val="123"/>
                                  <w:sz w:val="16"/>
                                </w:rPr>
                                <w:t xml:space="preserve"> </w:t>
                              </w:r>
                              <w:r>
                                <w:rPr>
                                  <w:w w:val="123"/>
                                  <w:sz w:val="16"/>
                                </w:rPr>
                                <w:t>Namespace</w:t>
                              </w:r>
                              <w:r>
                                <w:rPr>
                                  <w:spacing w:val="7"/>
                                  <w:w w:val="123"/>
                                  <w:sz w:val="16"/>
                                </w:rPr>
                                <w:t xml:space="preserve"> </w:t>
                              </w:r>
                              <w:r>
                                <w:rPr>
                                  <w:w w:val="123"/>
                                  <w:sz w:val="16"/>
                                </w:rPr>
                                <w:t>URI</w:t>
                              </w:r>
                              <w:r>
                                <w:rPr>
                                  <w:spacing w:val="7"/>
                                  <w:w w:val="123"/>
                                  <w:sz w:val="16"/>
                                </w:rPr>
                                <w:t xml:space="preserve"> </w:t>
                              </w:r>
                              <w:r>
                                <w:rPr>
                                  <w:w w:val="123"/>
                                  <w:sz w:val="16"/>
                                </w:rPr>
                                <w:t>identified</w:t>
                              </w:r>
                              <w:r>
                                <w:rPr>
                                  <w:spacing w:val="7"/>
                                  <w:w w:val="123"/>
                                  <w:sz w:val="16"/>
                                </w:rPr>
                                <w:t xml:space="preserve"> </w:t>
                              </w:r>
                              <w:r>
                                <w:rPr>
                                  <w:w w:val="123"/>
                                  <w:sz w:val="16"/>
                                </w:rPr>
                                <w:t>in</w:t>
                              </w:r>
                              <w:r>
                                <w:rPr>
                                  <w:spacing w:val="7"/>
                                  <w:w w:val="123"/>
                                  <w:sz w:val="16"/>
                                </w:rPr>
                                <w:t xml:space="preserve"> </w:t>
                              </w:r>
                              <w:r>
                                <w:rPr>
                                  <w:w w:val="123"/>
                                  <w:sz w:val="16"/>
                                </w:rPr>
                                <w:t>Part1</w:t>
                              </w:r>
                              <w:r>
                                <w:rPr>
                                  <w:spacing w:val="7"/>
                                  <w:w w:val="123"/>
                                  <w:sz w:val="16"/>
                                </w:rPr>
                                <w:t xml:space="preserve"> </w:t>
                              </w:r>
                              <w:r>
                                <w:rPr>
                                  <w:w w:val="123"/>
                                  <w:sz w:val="16"/>
                                </w:rPr>
                                <w:t>is</w:t>
                              </w:r>
                              <w:r>
                                <w:rPr>
                                  <w:spacing w:val="7"/>
                                  <w:w w:val="123"/>
                                  <w:sz w:val="16"/>
                                </w:rPr>
                                <w:t xml:space="preserve"> </w:t>
                              </w:r>
                              <w:r>
                                <w:rPr>
                                  <w:w w:val="123"/>
                                  <w:sz w:val="16"/>
                                </w:rPr>
                                <w:t>incorrect</w:t>
                              </w:r>
                              <w:r>
                                <w:rPr>
                                  <w:spacing w:val="7"/>
                                  <w:w w:val="123"/>
                                  <w:sz w:val="16"/>
                                </w:rPr>
                                <w:t xml:space="preserve"> </w:t>
                              </w:r>
                              <w:r>
                                <w:rPr>
                                  <w:w w:val="123"/>
                                  <w:sz w:val="16"/>
                                </w:rPr>
                                <w:t>and</w:t>
                              </w:r>
                              <w:r>
                                <w:rPr>
                                  <w:spacing w:val="7"/>
                                  <w:w w:val="123"/>
                                  <w:sz w:val="16"/>
                                </w:rPr>
                                <w:t xml:space="preserve"> </w:t>
                              </w:r>
                              <w:r>
                                <w:rPr>
                                  <w:w w:val="123"/>
                                  <w:sz w:val="16"/>
                                </w:rPr>
                                <w:t>returns</w:t>
                              </w:r>
                              <w:r>
                                <w:rPr>
                                  <w:spacing w:val="7"/>
                                  <w:w w:val="123"/>
                                  <w:sz w:val="16"/>
                                </w:rPr>
                                <w:t xml:space="preserve"> </w:t>
                              </w:r>
                              <w:r>
                                <w:rPr>
                                  <w:w w:val="123"/>
                                  <w:sz w:val="16"/>
                                </w:rPr>
                                <w:t>an</w:t>
                              </w:r>
                              <w:r>
                                <w:rPr>
                                  <w:spacing w:val="7"/>
                                  <w:w w:val="123"/>
                                  <w:sz w:val="16"/>
                                </w:rPr>
                                <w:t xml:space="preserve"> </w:t>
                              </w:r>
                              <w:r>
                                <w:rPr>
                                  <w:w w:val="123"/>
                                  <w:sz w:val="16"/>
                                </w:rPr>
                                <w:t>error</w:t>
                              </w:r>
                              <w:r>
                                <w:rPr>
                                  <w:spacing w:val="7"/>
                                  <w:w w:val="123"/>
                                  <w:sz w:val="16"/>
                                </w:rPr>
                                <w:t xml:space="preserve"> </w:t>
                              </w:r>
                              <w:r>
                                <w:rPr>
                                  <w:w w:val="123"/>
                                  <w:sz w:val="16"/>
                                </w:rPr>
                                <w:t>message.</w:t>
                              </w:r>
                            </w:p>
                          </w:txbxContent>
                        </wps:txbx>
                        <wps:bodyPr horzOverflow="overflow" vert="horz" lIns="0" tIns="0" rIns="0" bIns="0" rtlCol="0">
                          <a:noAutofit/>
                        </wps:bodyPr>
                      </wps:wsp>
                      <wps:wsp>
                        <wps:cNvPr id="4804" name="Rectangle 4804"/>
                        <wps:cNvSpPr/>
                        <wps:spPr>
                          <a:xfrm>
                            <a:off x="135248" y="1013613"/>
                            <a:ext cx="555697" cy="193401"/>
                          </a:xfrm>
                          <a:prstGeom prst="rect">
                            <a:avLst/>
                          </a:prstGeom>
                          <a:ln>
                            <a:noFill/>
                          </a:ln>
                        </wps:spPr>
                        <wps:txbx>
                          <w:txbxContent>
                            <w:p w14:paraId="53561A57" w14:textId="77777777" w:rsidR="00294FC8" w:rsidRDefault="00106299">
                              <w:pPr>
                                <w:spacing w:after="160" w:line="259" w:lineRule="auto"/>
                                <w:ind w:left="0" w:firstLine="0"/>
                              </w:pPr>
                              <w:r>
                                <w:rPr>
                                  <w:b/>
                                  <w:w w:val="128"/>
                                  <w:sz w:val="16"/>
                                </w:rPr>
                                <w:t>XSD</w:t>
                              </w:r>
                              <w:r>
                                <w:rPr>
                                  <w:b/>
                                  <w:spacing w:val="-2"/>
                                  <w:w w:val="128"/>
                                  <w:sz w:val="16"/>
                                </w:rPr>
                                <w:t xml:space="preserve"> </w:t>
                              </w:r>
                              <w:r>
                                <w:rPr>
                                  <w:b/>
                                  <w:w w:val="128"/>
                                  <w:sz w:val="16"/>
                                </w:rPr>
                                <w:t>File</w:t>
                              </w:r>
                            </w:p>
                          </w:txbxContent>
                        </wps:txbx>
                        <wps:bodyPr horzOverflow="overflow" vert="horz" lIns="0" tIns="0" rIns="0" bIns="0" rtlCol="0">
                          <a:noAutofit/>
                        </wps:bodyPr>
                      </wps:wsp>
                      <wps:wsp>
                        <wps:cNvPr id="32737" name="Rectangle 32737"/>
                        <wps:cNvSpPr/>
                        <wps:spPr>
                          <a:xfrm>
                            <a:off x="553017" y="1013613"/>
                            <a:ext cx="29425" cy="193401"/>
                          </a:xfrm>
                          <a:prstGeom prst="rect">
                            <a:avLst/>
                          </a:prstGeom>
                          <a:ln>
                            <a:noFill/>
                          </a:ln>
                        </wps:spPr>
                        <wps:txbx>
                          <w:txbxContent>
                            <w:p w14:paraId="2FFB53FC" w14:textId="77777777" w:rsidR="00294FC8" w:rsidRDefault="00106299">
                              <w:pPr>
                                <w:spacing w:after="160" w:line="259" w:lineRule="auto"/>
                                <w:ind w:left="0" w:firstLine="0"/>
                              </w:pPr>
                              <w:r>
                                <w:rPr>
                                  <w:w w:val="81"/>
                                  <w:sz w:val="16"/>
                                </w:rPr>
                                <w:t>:</w:t>
                              </w:r>
                            </w:p>
                          </w:txbxContent>
                        </wps:txbx>
                        <wps:bodyPr horzOverflow="overflow" vert="horz" lIns="0" tIns="0" rIns="0" bIns="0" rtlCol="0">
                          <a:noAutofit/>
                        </wps:bodyPr>
                      </wps:wsp>
                      <wps:wsp>
                        <wps:cNvPr id="32738" name="Rectangle 32738"/>
                        <wps:cNvSpPr/>
                        <wps:spPr>
                          <a:xfrm>
                            <a:off x="575192" y="1013613"/>
                            <a:ext cx="36884" cy="193401"/>
                          </a:xfrm>
                          <a:prstGeom prst="rect">
                            <a:avLst/>
                          </a:prstGeom>
                          <a:ln>
                            <a:noFill/>
                          </a:ln>
                        </wps:spPr>
                        <wps:txbx>
                          <w:txbxContent>
                            <w:p w14:paraId="24AA242D" w14:textId="77777777" w:rsidR="00294FC8" w:rsidRDefault="00106299">
                              <w:pPr>
                                <w:spacing w:after="160" w:line="259" w:lineRule="auto"/>
                                <w:ind w:left="0" w:firstLine="0"/>
                              </w:pPr>
                              <w:r>
                                <w:rPr>
                                  <w:sz w:val="16"/>
                                </w:rPr>
                                <w:t xml:space="preserve"> </w:t>
                              </w:r>
                            </w:p>
                          </w:txbxContent>
                        </wps:txbx>
                        <wps:bodyPr horzOverflow="overflow" vert="horz" lIns="0" tIns="0" rIns="0" bIns="0" rtlCol="0">
                          <a:noAutofit/>
                        </wps:bodyPr>
                      </wps:wsp>
                      <wps:wsp>
                        <wps:cNvPr id="4879" name="Rectangle 4879"/>
                        <wps:cNvSpPr/>
                        <wps:spPr>
                          <a:xfrm>
                            <a:off x="602922" y="1013613"/>
                            <a:ext cx="2789203" cy="193401"/>
                          </a:xfrm>
                          <a:prstGeom prst="rect">
                            <a:avLst/>
                          </a:prstGeom>
                          <a:ln>
                            <a:noFill/>
                          </a:ln>
                        </wps:spPr>
                        <wps:txbx>
                          <w:txbxContent>
                            <w:p w14:paraId="169FBC27" w14:textId="77777777" w:rsidR="00294FC8" w:rsidRDefault="00106299">
                              <w:pPr>
                                <w:spacing w:after="160" w:line="259" w:lineRule="auto"/>
                                <w:ind w:left="0" w:firstLine="0"/>
                              </w:pPr>
                              <w:r>
                                <w:rPr>
                                  <w:color w:val="546D78"/>
                                  <w:w w:val="123"/>
                                  <w:sz w:val="16"/>
                                </w:rPr>
                                <w:t>XSD</w:t>
                              </w:r>
                              <w:r>
                                <w:rPr>
                                  <w:color w:val="546D78"/>
                                  <w:spacing w:val="7"/>
                                  <w:w w:val="123"/>
                                  <w:sz w:val="16"/>
                                </w:rPr>
                                <w:t xml:space="preserve"> </w:t>
                              </w:r>
                              <w:r>
                                <w:rPr>
                                  <w:color w:val="546D78"/>
                                  <w:w w:val="123"/>
                                  <w:sz w:val="16"/>
                                </w:rPr>
                                <w:t>for</w:t>
                              </w:r>
                              <w:r>
                                <w:rPr>
                                  <w:color w:val="546D78"/>
                                  <w:spacing w:val="7"/>
                                  <w:w w:val="123"/>
                                  <w:sz w:val="16"/>
                                </w:rPr>
                                <w:t xml:space="preserve"> </w:t>
                              </w:r>
                              <w:r>
                                <w:rPr>
                                  <w:color w:val="546D78"/>
                                  <w:w w:val="123"/>
                                  <w:sz w:val="16"/>
                                </w:rPr>
                                <w:t>Routing</w:t>
                              </w:r>
                              <w:r>
                                <w:rPr>
                                  <w:color w:val="546D78"/>
                                  <w:spacing w:val="7"/>
                                  <w:w w:val="123"/>
                                  <w:sz w:val="16"/>
                                </w:rPr>
                                <w:t xml:space="preserve"> </w:t>
                              </w:r>
                              <w:r>
                                <w:rPr>
                                  <w:color w:val="546D78"/>
                                  <w:w w:val="123"/>
                                  <w:sz w:val="16"/>
                                </w:rPr>
                                <w:t>Input</w:t>
                              </w:r>
                              <w:r>
                                <w:rPr>
                                  <w:color w:val="546D78"/>
                                  <w:spacing w:val="7"/>
                                  <w:w w:val="123"/>
                                  <w:sz w:val="16"/>
                                </w:rPr>
                                <w:t xml:space="preserve"> </w:t>
                              </w:r>
                              <w:r>
                                <w:rPr>
                                  <w:color w:val="546D78"/>
                                  <w:w w:val="123"/>
                                  <w:sz w:val="16"/>
                                </w:rPr>
                                <w:t>reference</w:t>
                              </w:r>
                              <w:r>
                                <w:rPr>
                                  <w:color w:val="546D78"/>
                                  <w:spacing w:val="7"/>
                                  <w:w w:val="123"/>
                                  <w:sz w:val="16"/>
                                </w:rPr>
                                <w:t xml:space="preserve"> </w:t>
                              </w:r>
                              <w:r>
                                <w:rPr>
                                  <w:color w:val="546D78"/>
                                  <w:w w:val="123"/>
                                  <w:sz w:val="16"/>
                                </w:rPr>
                                <w:t>paramet</w:t>
                              </w:r>
                            </w:p>
                          </w:txbxContent>
                        </wps:txbx>
                        <wps:bodyPr horzOverflow="overflow" vert="horz" lIns="0" tIns="0" rIns="0" bIns="0" rtlCol="0">
                          <a:noAutofit/>
                        </wps:bodyPr>
                      </wps:wsp>
                      <wps:wsp>
                        <wps:cNvPr id="4880" name="Rectangle 4880"/>
                        <wps:cNvSpPr/>
                        <wps:spPr>
                          <a:xfrm>
                            <a:off x="2700129" y="1013613"/>
                            <a:ext cx="85649" cy="193401"/>
                          </a:xfrm>
                          <a:prstGeom prst="rect">
                            <a:avLst/>
                          </a:prstGeom>
                          <a:ln>
                            <a:noFill/>
                          </a:ln>
                        </wps:spPr>
                        <wps:txbx>
                          <w:txbxContent>
                            <w:p w14:paraId="2AB438D5" w14:textId="77777777" w:rsidR="00294FC8" w:rsidRDefault="007F57DF">
                              <w:pPr>
                                <w:spacing w:after="160" w:line="259" w:lineRule="auto"/>
                                <w:ind w:left="0" w:firstLine="0"/>
                              </w:pPr>
                              <w:hyperlink r:id="rId368">
                                <w:r w:rsidR="00106299">
                                  <w:rPr>
                                    <w:color w:val="546D78"/>
                                    <w:w w:val="125"/>
                                    <w:sz w:val="16"/>
                                  </w:rPr>
                                  <w:t>e</w:t>
                                </w:r>
                              </w:hyperlink>
                            </w:p>
                          </w:txbxContent>
                        </wps:txbx>
                        <wps:bodyPr horzOverflow="overflow" vert="horz" lIns="0" tIns="0" rIns="0" bIns="0" rtlCol="0">
                          <a:noAutofit/>
                        </wps:bodyPr>
                      </wps:wsp>
                      <wps:wsp>
                        <wps:cNvPr id="4878" name="Rectangle 4878"/>
                        <wps:cNvSpPr/>
                        <wps:spPr>
                          <a:xfrm>
                            <a:off x="2764506" y="1013613"/>
                            <a:ext cx="51528" cy="193401"/>
                          </a:xfrm>
                          <a:prstGeom prst="rect">
                            <a:avLst/>
                          </a:prstGeom>
                          <a:ln>
                            <a:noFill/>
                          </a:ln>
                        </wps:spPr>
                        <wps:txbx>
                          <w:txbxContent>
                            <w:p w14:paraId="7C354199" w14:textId="77777777" w:rsidR="00294FC8" w:rsidRDefault="007F57DF">
                              <w:pPr>
                                <w:spacing w:after="160" w:line="259" w:lineRule="auto"/>
                                <w:ind w:left="0" w:firstLine="0"/>
                              </w:pPr>
                              <w:hyperlink r:id="rId369">
                                <w:r w:rsidR="00106299">
                                  <w:rPr>
                                    <w:color w:val="546D78"/>
                                    <w:w w:val="108"/>
                                    <w:sz w:val="16"/>
                                  </w:rPr>
                                  <w:t>r</w:t>
                                </w:r>
                              </w:hyperlink>
                            </w:p>
                          </w:txbxContent>
                        </wps:txbx>
                        <wps:bodyPr horzOverflow="overflow" vert="horz" lIns="0" tIns="0" rIns="0" bIns="0" rtlCol="0">
                          <a:noAutofit/>
                        </wps:bodyPr>
                      </wps:wsp>
                      <wps:wsp>
                        <wps:cNvPr id="4807" name="Rectangle 4807"/>
                        <wps:cNvSpPr/>
                        <wps:spPr>
                          <a:xfrm>
                            <a:off x="135248" y="1379989"/>
                            <a:ext cx="555697" cy="193401"/>
                          </a:xfrm>
                          <a:prstGeom prst="rect">
                            <a:avLst/>
                          </a:prstGeom>
                          <a:ln>
                            <a:noFill/>
                          </a:ln>
                        </wps:spPr>
                        <wps:txbx>
                          <w:txbxContent>
                            <w:p w14:paraId="22FC49B7" w14:textId="77777777" w:rsidR="00294FC8" w:rsidRDefault="00106299">
                              <w:pPr>
                                <w:spacing w:after="160" w:line="259" w:lineRule="auto"/>
                                <w:ind w:left="0" w:firstLine="0"/>
                              </w:pPr>
                              <w:r>
                                <w:rPr>
                                  <w:b/>
                                  <w:w w:val="128"/>
                                  <w:sz w:val="16"/>
                                </w:rPr>
                                <w:t>XSD</w:t>
                              </w:r>
                              <w:r>
                                <w:rPr>
                                  <w:b/>
                                  <w:spacing w:val="-2"/>
                                  <w:w w:val="128"/>
                                  <w:sz w:val="16"/>
                                </w:rPr>
                                <w:t xml:space="preserve"> </w:t>
                              </w:r>
                              <w:r>
                                <w:rPr>
                                  <w:b/>
                                  <w:w w:val="128"/>
                                  <w:sz w:val="16"/>
                                </w:rPr>
                                <w:t>File</w:t>
                              </w:r>
                            </w:p>
                          </w:txbxContent>
                        </wps:txbx>
                        <wps:bodyPr horzOverflow="overflow" vert="horz" lIns="0" tIns="0" rIns="0" bIns="0" rtlCol="0">
                          <a:noAutofit/>
                        </wps:bodyPr>
                      </wps:wsp>
                      <wps:wsp>
                        <wps:cNvPr id="32739" name="Rectangle 32739"/>
                        <wps:cNvSpPr/>
                        <wps:spPr>
                          <a:xfrm>
                            <a:off x="553017" y="1379989"/>
                            <a:ext cx="29425" cy="193401"/>
                          </a:xfrm>
                          <a:prstGeom prst="rect">
                            <a:avLst/>
                          </a:prstGeom>
                          <a:ln>
                            <a:noFill/>
                          </a:ln>
                        </wps:spPr>
                        <wps:txbx>
                          <w:txbxContent>
                            <w:p w14:paraId="2216519D" w14:textId="77777777" w:rsidR="00294FC8" w:rsidRDefault="00106299">
                              <w:pPr>
                                <w:spacing w:after="160" w:line="259" w:lineRule="auto"/>
                                <w:ind w:left="0" w:firstLine="0"/>
                              </w:pPr>
                              <w:r>
                                <w:rPr>
                                  <w:w w:val="81"/>
                                  <w:sz w:val="16"/>
                                </w:rPr>
                                <w:t>:</w:t>
                              </w:r>
                            </w:p>
                          </w:txbxContent>
                        </wps:txbx>
                        <wps:bodyPr horzOverflow="overflow" vert="horz" lIns="0" tIns="0" rIns="0" bIns="0" rtlCol="0">
                          <a:noAutofit/>
                        </wps:bodyPr>
                      </wps:wsp>
                      <wps:wsp>
                        <wps:cNvPr id="32740" name="Rectangle 32740"/>
                        <wps:cNvSpPr/>
                        <wps:spPr>
                          <a:xfrm>
                            <a:off x="575192" y="1379989"/>
                            <a:ext cx="36884" cy="193401"/>
                          </a:xfrm>
                          <a:prstGeom prst="rect">
                            <a:avLst/>
                          </a:prstGeom>
                          <a:ln>
                            <a:noFill/>
                          </a:ln>
                        </wps:spPr>
                        <wps:txbx>
                          <w:txbxContent>
                            <w:p w14:paraId="05772FE9" w14:textId="77777777" w:rsidR="00294FC8" w:rsidRDefault="00106299">
                              <w:pPr>
                                <w:spacing w:after="160" w:line="259" w:lineRule="auto"/>
                                <w:ind w:left="0" w:firstLine="0"/>
                              </w:pPr>
                              <w:r>
                                <w:rPr>
                                  <w:sz w:val="16"/>
                                </w:rPr>
                                <w:t xml:space="preserve"> </w:t>
                              </w:r>
                            </w:p>
                          </w:txbxContent>
                        </wps:txbx>
                        <wps:bodyPr horzOverflow="overflow" vert="horz" lIns="0" tIns="0" rIns="0" bIns="0" rtlCol="0">
                          <a:noAutofit/>
                        </wps:bodyPr>
                      </wps:wsp>
                      <wps:wsp>
                        <wps:cNvPr id="4883" name="Rectangle 4883"/>
                        <wps:cNvSpPr/>
                        <wps:spPr>
                          <a:xfrm>
                            <a:off x="602922" y="1379989"/>
                            <a:ext cx="1418072" cy="193401"/>
                          </a:xfrm>
                          <a:prstGeom prst="rect">
                            <a:avLst/>
                          </a:prstGeom>
                          <a:ln>
                            <a:noFill/>
                          </a:ln>
                        </wps:spPr>
                        <wps:txbx>
                          <w:txbxContent>
                            <w:p w14:paraId="66779FAA" w14:textId="77777777" w:rsidR="00294FC8" w:rsidRDefault="00106299">
                              <w:pPr>
                                <w:spacing w:after="160" w:line="259" w:lineRule="auto"/>
                                <w:ind w:left="0" w:firstLine="0"/>
                              </w:pPr>
                              <w:r>
                                <w:rPr>
                                  <w:color w:val="546D78"/>
                                  <w:w w:val="126"/>
                                  <w:sz w:val="16"/>
                                </w:rPr>
                                <w:t>MessageFragment</w:t>
                              </w:r>
                              <w:r>
                                <w:rPr>
                                  <w:color w:val="546D78"/>
                                  <w:spacing w:val="7"/>
                                  <w:w w:val="126"/>
                                  <w:sz w:val="16"/>
                                </w:rPr>
                                <w:t xml:space="preserve"> </w:t>
                              </w:r>
                              <w:r>
                                <w:rPr>
                                  <w:color w:val="546D78"/>
                                  <w:w w:val="126"/>
                                  <w:sz w:val="16"/>
                                </w:rPr>
                                <w:t>X</w:t>
                              </w:r>
                            </w:p>
                          </w:txbxContent>
                        </wps:txbx>
                        <wps:bodyPr horzOverflow="overflow" vert="horz" lIns="0" tIns="0" rIns="0" bIns="0" rtlCol="0">
                          <a:noAutofit/>
                        </wps:bodyPr>
                      </wps:wsp>
                      <wps:wsp>
                        <wps:cNvPr id="4884" name="Rectangle 4884"/>
                        <wps:cNvSpPr/>
                        <wps:spPr>
                          <a:xfrm>
                            <a:off x="1669110" y="1379989"/>
                            <a:ext cx="81091" cy="193401"/>
                          </a:xfrm>
                          <a:prstGeom prst="rect">
                            <a:avLst/>
                          </a:prstGeom>
                          <a:ln>
                            <a:noFill/>
                          </a:ln>
                        </wps:spPr>
                        <wps:txbx>
                          <w:txbxContent>
                            <w:p w14:paraId="103D3FE6" w14:textId="77777777" w:rsidR="00294FC8" w:rsidRDefault="007F57DF">
                              <w:pPr>
                                <w:spacing w:after="160" w:line="259" w:lineRule="auto"/>
                                <w:ind w:left="0" w:firstLine="0"/>
                              </w:pPr>
                              <w:hyperlink r:id="rId370">
                                <w:r w:rsidR="00106299">
                                  <w:rPr>
                                    <w:color w:val="546D78"/>
                                    <w:w w:val="129"/>
                                    <w:sz w:val="16"/>
                                  </w:rPr>
                                  <w:t>S</w:t>
                                </w:r>
                              </w:hyperlink>
                            </w:p>
                          </w:txbxContent>
                        </wps:txbx>
                        <wps:bodyPr horzOverflow="overflow" vert="horz" lIns="0" tIns="0" rIns="0" bIns="0" rtlCol="0">
                          <a:noAutofit/>
                        </wps:bodyPr>
                      </wps:wsp>
                      <wps:wsp>
                        <wps:cNvPr id="4882" name="Rectangle 4882"/>
                        <wps:cNvSpPr/>
                        <wps:spPr>
                          <a:xfrm>
                            <a:off x="1730153" y="1379989"/>
                            <a:ext cx="97668" cy="193401"/>
                          </a:xfrm>
                          <a:prstGeom prst="rect">
                            <a:avLst/>
                          </a:prstGeom>
                          <a:ln>
                            <a:noFill/>
                          </a:ln>
                        </wps:spPr>
                        <wps:txbx>
                          <w:txbxContent>
                            <w:p w14:paraId="77A4529D" w14:textId="77777777" w:rsidR="00294FC8" w:rsidRDefault="007F57DF">
                              <w:pPr>
                                <w:spacing w:after="160" w:line="259" w:lineRule="auto"/>
                                <w:ind w:left="0" w:firstLine="0"/>
                              </w:pPr>
                              <w:hyperlink r:id="rId371">
                                <w:r w:rsidR="00106299">
                                  <w:rPr>
                                    <w:color w:val="546D78"/>
                                    <w:w w:val="116"/>
                                    <w:sz w:val="16"/>
                                  </w:rPr>
                                  <w:t>D</w:t>
                                </w:r>
                              </w:hyperlink>
                            </w:p>
                          </w:txbxContent>
                        </wps:txbx>
                        <wps:bodyPr horzOverflow="overflow" vert="horz" lIns="0" tIns="0" rIns="0" bIns="0" rtlCol="0">
                          <a:noAutofit/>
                        </wps:bodyPr>
                      </wps:wsp>
                      <wps:wsp>
                        <wps:cNvPr id="4810" name="Rectangle 4810"/>
                        <wps:cNvSpPr/>
                        <wps:spPr>
                          <a:xfrm>
                            <a:off x="135248" y="1746365"/>
                            <a:ext cx="555697" cy="193401"/>
                          </a:xfrm>
                          <a:prstGeom prst="rect">
                            <a:avLst/>
                          </a:prstGeom>
                          <a:ln>
                            <a:noFill/>
                          </a:ln>
                        </wps:spPr>
                        <wps:txbx>
                          <w:txbxContent>
                            <w:p w14:paraId="50C5908F" w14:textId="77777777" w:rsidR="00294FC8" w:rsidRDefault="00106299">
                              <w:pPr>
                                <w:spacing w:after="160" w:line="259" w:lineRule="auto"/>
                                <w:ind w:left="0" w:firstLine="0"/>
                              </w:pPr>
                              <w:r>
                                <w:rPr>
                                  <w:b/>
                                  <w:w w:val="128"/>
                                  <w:sz w:val="16"/>
                                </w:rPr>
                                <w:t>XSD</w:t>
                              </w:r>
                              <w:r>
                                <w:rPr>
                                  <w:b/>
                                  <w:spacing w:val="-2"/>
                                  <w:w w:val="128"/>
                                  <w:sz w:val="16"/>
                                </w:rPr>
                                <w:t xml:space="preserve"> </w:t>
                              </w:r>
                              <w:r>
                                <w:rPr>
                                  <w:b/>
                                  <w:w w:val="128"/>
                                  <w:sz w:val="16"/>
                                </w:rPr>
                                <w:t>File</w:t>
                              </w:r>
                            </w:p>
                          </w:txbxContent>
                        </wps:txbx>
                        <wps:bodyPr horzOverflow="overflow" vert="horz" lIns="0" tIns="0" rIns="0" bIns="0" rtlCol="0">
                          <a:noAutofit/>
                        </wps:bodyPr>
                      </wps:wsp>
                      <wps:wsp>
                        <wps:cNvPr id="32742" name="Rectangle 32742"/>
                        <wps:cNvSpPr/>
                        <wps:spPr>
                          <a:xfrm>
                            <a:off x="553017" y="1746365"/>
                            <a:ext cx="29425" cy="193401"/>
                          </a:xfrm>
                          <a:prstGeom prst="rect">
                            <a:avLst/>
                          </a:prstGeom>
                          <a:ln>
                            <a:noFill/>
                          </a:ln>
                        </wps:spPr>
                        <wps:txbx>
                          <w:txbxContent>
                            <w:p w14:paraId="473A4827" w14:textId="77777777" w:rsidR="00294FC8" w:rsidRDefault="00106299">
                              <w:pPr>
                                <w:spacing w:after="160" w:line="259" w:lineRule="auto"/>
                                <w:ind w:left="0" w:firstLine="0"/>
                              </w:pPr>
                              <w:r>
                                <w:rPr>
                                  <w:w w:val="81"/>
                                  <w:sz w:val="16"/>
                                </w:rPr>
                                <w:t>:</w:t>
                              </w:r>
                            </w:p>
                          </w:txbxContent>
                        </wps:txbx>
                        <wps:bodyPr horzOverflow="overflow" vert="horz" lIns="0" tIns="0" rIns="0" bIns="0" rtlCol="0">
                          <a:noAutofit/>
                        </wps:bodyPr>
                      </wps:wsp>
                      <wps:wsp>
                        <wps:cNvPr id="32743" name="Rectangle 32743"/>
                        <wps:cNvSpPr/>
                        <wps:spPr>
                          <a:xfrm>
                            <a:off x="575192" y="1746365"/>
                            <a:ext cx="36884" cy="193401"/>
                          </a:xfrm>
                          <a:prstGeom prst="rect">
                            <a:avLst/>
                          </a:prstGeom>
                          <a:ln>
                            <a:noFill/>
                          </a:ln>
                        </wps:spPr>
                        <wps:txbx>
                          <w:txbxContent>
                            <w:p w14:paraId="643C843D" w14:textId="77777777" w:rsidR="00294FC8" w:rsidRDefault="00106299">
                              <w:pPr>
                                <w:spacing w:after="160" w:line="259" w:lineRule="auto"/>
                                <w:ind w:left="0" w:firstLine="0"/>
                              </w:pPr>
                              <w:r>
                                <w:rPr>
                                  <w:sz w:val="16"/>
                                </w:rPr>
                                <w:t xml:space="preserve"> </w:t>
                              </w:r>
                            </w:p>
                          </w:txbxContent>
                        </wps:txbx>
                        <wps:bodyPr horzOverflow="overflow" vert="horz" lIns="0" tIns="0" rIns="0" bIns="0" rtlCol="0">
                          <a:noAutofit/>
                        </wps:bodyPr>
                      </wps:wsp>
                      <wps:wsp>
                        <wps:cNvPr id="4887" name="Rectangle 4887"/>
                        <wps:cNvSpPr/>
                        <wps:spPr>
                          <a:xfrm>
                            <a:off x="602922" y="1746365"/>
                            <a:ext cx="2042261" cy="193401"/>
                          </a:xfrm>
                          <a:prstGeom prst="rect">
                            <a:avLst/>
                          </a:prstGeom>
                          <a:ln>
                            <a:noFill/>
                          </a:ln>
                        </wps:spPr>
                        <wps:txbx>
                          <w:txbxContent>
                            <w:p w14:paraId="17D480B4" w14:textId="77777777" w:rsidR="00294FC8" w:rsidRDefault="00106299">
                              <w:pPr>
                                <w:spacing w:after="160" w:line="259" w:lineRule="auto"/>
                                <w:ind w:left="0" w:firstLine="0"/>
                              </w:pPr>
                              <w:r>
                                <w:rPr>
                                  <w:color w:val="546D78"/>
                                  <w:w w:val="126"/>
                                  <w:sz w:val="16"/>
                                </w:rPr>
                                <w:t>Refactored</w:t>
                              </w:r>
                              <w:r>
                                <w:rPr>
                                  <w:color w:val="546D78"/>
                                  <w:spacing w:val="7"/>
                                  <w:w w:val="126"/>
                                  <w:sz w:val="16"/>
                                </w:rPr>
                                <w:t xml:space="preserve"> </w:t>
                              </w:r>
                              <w:r>
                                <w:rPr>
                                  <w:color w:val="546D78"/>
                                  <w:w w:val="126"/>
                                  <w:sz w:val="16"/>
                                </w:rPr>
                                <w:t>Core</w:t>
                              </w:r>
                              <w:r>
                                <w:rPr>
                                  <w:color w:val="546D78"/>
                                  <w:spacing w:val="7"/>
                                  <w:w w:val="126"/>
                                  <w:sz w:val="16"/>
                                </w:rPr>
                                <w:t xml:space="preserve"> </w:t>
                              </w:r>
                              <w:r>
                                <w:rPr>
                                  <w:color w:val="546D78"/>
                                  <w:w w:val="126"/>
                                  <w:sz w:val="16"/>
                                </w:rPr>
                                <w:t>Messaging</w:t>
                              </w:r>
                              <w:r>
                                <w:rPr>
                                  <w:color w:val="546D78"/>
                                  <w:spacing w:val="7"/>
                                  <w:w w:val="126"/>
                                  <w:sz w:val="16"/>
                                </w:rPr>
                                <w:t xml:space="preserve"> </w:t>
                              </w:r>
                              <w:r>
                                <w:rPr>
                                  <w:color w:val="546D78"/>
                                  <w:w w:val="126"/>
                                  <w:sz w:val="16"/>
                                </w:rPr>
                                <w:t>X</w:t>
                              </w:r>
                            </w:p>
                          </w:txbxContent>
                        </wps:txbx>
                        <wps:bodyPr horzOverflow="overflow" vert="horz" lIns="0" tIns="0" rIns="0" bIns="0" rtlCol="0">
                          <a:noAutofit/>
                        </wps:bodyPr>
                      </wps:wsp>
                      <wps:wsp>
                        <wps:cNvPr id="4888" name="Rectangle 4888"/>
                        <wps:cNvSpPr/>
                        <wps:spPr>
                          <a:xfrm>
                            <a:off x="2138466" y="1746365"/>
                            <a:ext cx="81090" cy="193401"/>
                          </a:xfrm>
                          <a:prstGeom prst="rect">
                            <a:avLst/>
                          </a:prstGeom>
                          <a:ln>
                            <a:noFill/>
                          </a:ln>
                        </wps:spPr>
                        <wps:txbx>
                          <w:txbxContent>
                            <w:p w14:paraId="747DDD8F" w14:textId="77777777" w:rsidR="00294FC8" w:rsidRDefault="007F57DF">
                              <w:pPr>
                                <w:spacing w:after="160" w:line="259" w:lineRule="auto"/>
                                <w:ind w:left="0" w:firstLine="0"/>
                              </w:pPr>
                              <w:hyperlink r:id="rId372">
                                <w:r w:rsidR="00106299">
                                  <w:rPr>
                                    <w:color w:val="546D78"/>
                                    <w:w w:val="129"/>
                                    <w:sz w:val="16"/>
                                  </w:rPr>
                                  <w:t>S</w:t>
                                </w:r>
                              </w:hyperlink>
                            </w:p>
                          </w:txbxContent>
                        </wps:txbx>
                        <wps:bodyPr horzOverflow="overflow" vert="horz" lIns="0" tIns="0" rIns="0" bIns="0" rtlCol="0">
                          <a:noAutofit/>
                        </wps:bodyPr>
                      </wps:wsp>
                      <wps:wsp>
                        <wps:cNvPr id="4886" name="Rectangle 4886"/>
                        <wps:cNvSpPr/>
                        <wps:spPr>
                          <a:xfrm>
                            <a:off x="2199447" y="1746365"/>
                            <a:ext cx="97668" cy="193401"/>
                          </a:xfrm>
                          <a:prstGeom prst="rect">
                            <a:avLst/>
                          </a:prstGeom>
                          <a:ln>
                            <a:noFill/>
                          </a:ln>
                        </wps:spPr>
                        <wps:txbx>
                          <w:txbxContent>
                            <w:p w14:paraId="59C73AC6" w14:textId="77777777" w:rsidR="00294FC8" w:rsidRDefault="007F57DF">
                              <w:pPr>
                                <w:spacing w:after="160" w:line="259" w:lineRule="auto"/>
                                <w:ind w:left="0" w:firstLine="0"/>
                              </w:pPr>
                              <w:hyperlink r:id="rId373">
                                <w:r w:rsidR="00106299">
                                  <w:rPr>
                                    <w:color w:val="546D78"/>
                                    <w:w w:val="116"/>
                                    <w:sz w:val="16"/>
                                  </w:rPr>
                                  <w:t>D</w:t>
                                </w:r>
                              </w:hyperlink>
                            </w:p>
                          </w:txbxContent>
                        </wps:txbx>
                        <wps:bodyPr horzOverflow="overflow" vert="horz" lIns="0" tIns="0" rIns="0" bIns="0" rtlCol="0">
                          <a:noAutofit/>
                        </wps:bodyPr>
                      </wps:wsp>
                    </wpg:wgp>
                  </a:graphicData>
                </a:graphic>
              </wp:inline>
            </w:drawing>
          </mc:Choice>
          <mc:Fallback>
            <w:pict>
              <v:group w14:anchorId="495A0354" id="Group 32926" o:spid="_x0000_s1783" style="width:505.7pt;height:157.75pt;mso-position-horizontal-relative:char;mso-position-vertical-relative:line" coordsize="64221,20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">
                <v:shape id="Shape 39680" o:spid="_x0000_s1784" style="position:absolute;left:54;top:3663;width:64113;height:92;visibility:visible;mso-wrap-style:square;v-text-anchor:top" coordsize="64113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" path="m,l6411366,r,9144l,9144,,e" fillcolor="black" stroked="f" strokeweight="0">
                  <v:fill opacity="7967f"/>
                  <v:stroke miterlimit="83231f" joinstyle="miter"/>
                  <v:path arrowok="t" textboxrect="0,0,6411366,9144"/>
                </v:shape>
                <v:shape id="Shape 39681" o:spid="_x0000_s1785" style="position:absolute;left:54;top:8989;width:64113;height:92;visibility:visible;mso-wrap-style:square;v-text-anchor:top" coordsize="64113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" path="m,l6411366,r,9144l,9144,,e" fillcolor="black" stroked="f" strokeweight="0">
                  <v:fill opacity="7967f"/>
                  <v:stroke miterlimit="83231f" joinstyle="miter"/>
                  <v:path arrowok="t" textboxrect="0,0,6411366,9144"/>
                </v:shape>
                <v:shape id="Shape 39682" o:spid="_x0000_s1786" style="position:absolute;left:54;top:12653;width:64113;height:91;visibility:visible;mso-wrap-style:square;v-text-anchor:top" coordsize="64113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" path="m,l6411366,r,9144l,9144,,e" fillcolor="black" stroked="f" strokeweight="0">
                  <v:fill opacity="7967f"/>
                  <v:stroke miterlimit="83231f" joinstyle="miter"/>
                  <v:path arrowok="t" textboxrect="0,0,6411366,9144"/>
                </v:shape>
                <v:shape id="Shape 39683" o:spid="_x0000_s1787" style="position:absolute;left:54;top:16317;width:64113;height:91;visibility:visible;mso-wrap-style:square;v-text-anchor:top" coordsize="64113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" path="m,l6411366,r,9144l,9144,,e" fillcolor="black" stroked="f" strokeweight="0">
                  <v:fill opacity="7967f"/>
                  <v:stroke miterlimit="83231f" joinstyle="miter"/>
                  <v:path arrowok="t" textboxrect="0,0,6411366,9144"/>
                </v:shape>
                <v:shape id="Shape 4764" o:spid="_x0000_s1788" style="position:absolute;width:32110;height:20035;visibility:visible;mso-wrap-style:square;v-text-anchor:top" coordsize="3211091,200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" path="m16222,l3211091,r,5408l16222,5408v-5953,,-10815,4861,-10815,10815l5407,1987302v,5953,4862,10816,10815,10816l3211091,1998118r,5407l16222,2003525c7293,2003525,,1996232,,1987302l,16223c,7293,7293,,16222,xe" fillcolor="#35454e" stroked="f" strokeweight="0">
                  <v:stroke miterlimit="83231f" joinstyle="miter"/>
                  <v:path arrowok="t" textboxrect="0,0,3211091,2003525"/>
                </v:shape>
                <v:shape id="Shape 4765" o:spid="_x0000_s1789" style="position:absolute;left:32110;width:32111;height:20035;visibility:visible;mso-wrap-style:square;v-text-anchor:top" coordsize="3211090,200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" path="m,l3194868,v8979,,16222,7293,16222,16223l3211090,1987302v,8930,-7243,16223,-16222,16223l,2003525r,-5407l3194868,1998118v6004,,10816,-4863,10816,-10816l3205684,16223v,-5954,-4812,-10815,-10816,-10815l,5408,,xe" fillcolor="#35454e" stroked="f" strokeweight="0">
                  <v:stroke miterlimit="83231f" joinstyle="miter"/>
                  <v:path arrowok="t" textboxrect="0,0,3211090,2003525"/>
                </v:shape>
                <v:rect id="Rectangle 4798" o:spid="_x0000_s1790" style="position:absolute;left:1352;top:1146;width:632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" filled="f" stroked="f">
                  <v:textbox inset="0,0,0,0">
                    <w:txbxContent>
                      <w:p w14:paraId="560ED265" w14:textId="77777777" w:rsidR="00294FC8" w:rsidRDefault="00106299">
                        <w:pPr>
                          <w:spacing w:after="160" w:line="259" w:lineRule="auto"/>
                          <w:ind w:left="0" w:firstLine="0"/>
                        </w:pPr>
                        <w:r>
                          <w:rPr>
                            <w:b/>
                            <w:w w:val="130"/>
                            <w:sz w:val="16"/>
                          </w:rPr>
                          <w:t>XSD</w:t>
                        </w:r>
                        <w:r>
                          <w:rPr>
                            <w:b/>
                            <w:spacing w:val="-2"/>
                            <w:w w:val="130"/>
                            <w:sz w:val="16"/>
                          </w:rPr>
                          <w:t xml:space="preserve"> </w:t>
                        </w:r>
                        <w:r>
                          <w:rPr>
                            <w:b/>
                            <w:w w:val="130"/>
                            <w:sz w:val="16"/>
                          </w:rPr>
                          <w:t>Files</w:t>
                        </w:r>
                      </w:p>
                    </w:txbxContent>
                  </v:textbox>
                </v:rect>
                <v:rect id="Rectangle 4799" o:spid="_x0000_s1791" style="position:absolute;left:1352;top:4810;width:555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" filled="f" stroked="f">
                  <v:textbox inset="0,0,0,0">
                    <w:txbxContent>
                      <w:p w14:paraId="4BA5C97C" w14:textId="77777777" w:rsidR="00294FC8" w:rsidRDefault="00106299">
                        <w:pPr>
                          <w:spacing w:after="160" w:line="259" w:lineRule="auto"/>
                          <w:ind w:left="0" w:firstLine="0"/>
                        </w:pPr>
                        <w:r>
                          <w:rPr>
                            <w:b/>
                            <w:w w:val="128"/>
                            <w:sz w:val="16"/>
                          </w:rPr>
                          <w:t>XSD</w:t>
                        </w:r>
                        <w:r>
                          <w:rPr>
                            <w:b/>
                            <w:spacing w:val="-2"/>
                            <w:w w:val="128"/>
                            <w:sz w:val="16"/>
                          </w:rPr>
                          <w:t xml:space="preserve"> </w:t>
                        </w:r>
                        <w:r>
                          <w:rPr>
                            <w:b/>
                            <w:w w:val="128"/>
                            <w:sz w:val="16"/>
                          </w:rPr>
                          <w:t>File</w:t>
                        </w:r>
                      </w:p>
                    </w:txbxContent>
                  </v:textbox>
                </v:rect>
                <v:rect id="Rectangle 32735" o:spid="_x0000_s1792" style="position:absolute;left:5530;top:4810;width:29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DpC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" filled="f" stroked="f">
                  <v:textbox inset="0,0,0,0">
                    <w:txbxContent>
                      <w:p w14:paraId="61527F13" w14:textId="77777777" w:rsidR="00294FC8" w:rsidRDefault="00106299">
                        <w:pPr>
                          <w:spacing w:after="160" w:line="259" w:lineRule="auto"/>
                          <w:ind w:left="0" w:firstLine="0"/>
                        </w:pPr>
                        <w:r>
                          <w:rPr>
                            <w:w w:val="81"/>
                            <w:sz w:val="16"/>
                          </w:rPr>
                          <w:t>:</w:t>
                        </w:r>
                      </w:p>
                    </w:txbxContent>
                  </v:textbox>
                </v:rect>
                <v:rect id="Rectangle 32736" o:spid="_x0000_s1793" style="position:absolute;left:5751;top:4810;width:36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" filled="f" stroked="f">
                  <v:textbox inset="0,0,0,0">
                    <w:txbxContent>
                      <w:p w14:paraId="5A4423FE" w14:textId="77777777" w:rsidR="00294FC8" w:rsidRDefault="00106299">
                        <w:pPr>
                          <w:spacing w:after="160" w:line="259" w:lineRule="auto"/>
                          <w:ind w:left="0" w:firstLine="0"/>
                        </w:pPr>
                        <w:r>
                          <w:rPr>
                            <w:sz w:val="16"/>
                          </w:rPr>
                          <w:t xml:space="preserve"> </w:t>
                        </w:r>
                      </w:p>
                    </w:txbxContent>
                  </v:textbox>
                </v:rect>
                <v:rect id="Rectangle 4875" o:spid="_x0000_s1794" style="position:absolute;left:6029;top:4810;width:1717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" filled="f" stroked="f">
                  <v:textbox inset="0,0,0,0">
                    <w:txbxContent>
                      <w:p w14:paraId="55B1068F" w14:textId="77777777" w:rsidR="00294FC8" w:rsidRDefault="00106299">
                        <w:pPr>
                          <w:spacing w:after="160" w:line="259" w:lineRule="auto"/>
                          <w:ind w:left="0" w:firstLine="0"/>
                        </w:pPr>
                        <w:r>
                          <w:rPr>
                            <w:color w:val="546D78"/>
                            <w:w w:val="130"/>
                            <w:sz w:val="16"/>
                          </w:rPr>
                          <w:t>ebms-header-3_0-2007</w:t>
                        </w:r>
                      </w:p>
                    </w:txbxContent>
                  </v:textbox>
                </v:rect>
                <v:rect id="Rectangle 4876" o:spid="_x0000_s1795" style="position:absolute;left:18940;top:4810;width:86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Dob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a/J2wRub8ITkIs/AAAA//8DAFBLAQItABQABgAIAAAAIQDb4fbL7gAAAIUBAAATAAAAAAAA&#10;AAAAAAAAAAAAAABbQ29udGVudF9UeXBlc10ueG1sUEsBAi0AFAAGAAgAAAAhAFr0LFu/AAAAFQEA&#10;AAsAAAAAAAAAAAAAAAAAHwEAAF9yZWxzLy5yZWxzUEsBAi0AFAAGAAgAAAAhAKyoOhvHAAAA3QAA&#10;AA8AAAAAAAAAAAAAAAAABwIAAGRycy9kb3ducmV2LnhtbFBLBQYAAAAAAwADALcAAAD7AgAAAAA=&#10;" filled="f" stroked="f">
                  <v:textbox inset="0,0,0,0">
                    <w:txbxContent>
                      <w:p w14:paraId="032CB130" w14:textId="77777777" w:rsidR="00294FC8" w:rsidRDefault="005F3793">
                        <w:pPr>
                          <w:spacing w:after="160" w:line="259" w:lineRule="auto"/>
                          <w:ind w:left="0" w:firstLine="0"/>
                        </w:pPr>
                        <w:hyperlink r:id="rId374">
                          <w:r w:rsidR="00106299">
                            <w:rPr>
                              <w:color w:val="546D78"/>
                              <w:w w:val="123"/>
                              <w:sz w:val="16"/>
                            </w:rPr>
                            <w:t>0</w:t>
                          </w:r>
                        </w:hyperlink>
                      </w:p>
                    </w:txbxContent>
                  </v:textbox>
                </v:rect>
                <v:rect id="Rectangle 4874" o:spid="_x0000_s1796" style="position:absolute;left:19593;top:4810;width:86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H3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OPREB5vwhOQszsAAAD//wMAUEsBAi0AFAAGAAgAAAAhANvh9svuAAAAhQEAABMAAAAAAAAA&#10;AAAAAAAAAAAAAFtDb250ZW50X1R5cGVzXS54bWxQSwECLQAUAAYACAAAACEAWvQsW78AAAAVAQAA&#10;CwAAAAAAAAAAAAAAAAAfAQAAX3JlbHMvLnJlbHNQSwECLQAUAAYACAAAACEAMzYB98YAAADdAAAA&#10;DwAAAAAAAAAAAAAAAAAHAgAAZHJzL2Rvd25yZXYueG1sUEsFBgAAAAADAAMAtwAAAPoCAAAAAA==&#10;" filled="f" stroked="f">
                  <v:textbox inset="0,0,0,0">
                    <w:txbxContent>
                      <w:p w14:paraId="70A9B3D1" w14:textId="77777777" w:rsidR="00294FC8" w:rsidRDefault="005F3793">
                        <w:pPr>
                          <w:spacing w:after="160" w:line="259" w:lineRule="auto"/>
                          <w:ind w:left="0" w:firstLine="0"/>
                        </w:pPr>
                        <w:hyperlink r:id="rId375">
                          <w:r w:rsidR="00106299">
                            <w:rPr>
                              <w:color w:val="546D78"/>
                              <w:w w:val="124"/>
                              <w:sz w:val="16"/>
                            </w:rPr>
                            <w:t>4</w:t>
                          </w:r>
                        </w:hyperlink>
                      </w:p>
                    </w:txbxContent>
                  </v:textbox>
                </v:rect>
                <v:rect id="Rectangle 4802" o:spid="_x0000_s1797" style="position:absolute;left:20244;top:4810;width:5499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" filled="f" stroked="f">
                  <v:textbox inset="0,0,0,0">
                    <w:txbxContent>
                      <w:p w14:paraId="59E176FA" w14:textId="77777777" w:rsidR="00294FC8" w:rsidRDefault="00106299">
                        <w:pPr>
                          <w:spacing w:after="160" w:line="259" w:lineRule="auto"/>
                          <w:ind w:left="0" w:firstLine="0"/>
                        </w:pPr>
                        <w:r>
                          <w:rPr>
                            <w:spacing w:val="7"/>
                            <w:w w:val="124"/>
                            <w:sz w:val="16"/>
                          </w:rPr>
                          <w:t xml:space="preserve"> </w:t>
                        </w:r>
                        <w:r>
                          <w:rPr>
                            <w:w w:val="124"/>
                            <w:sz w:val="16"/>
                          </w:rPr>
                          <w:t>including</w:t>
                        </w:r>
                        <w:r>
                          <w:rPr>
                            <w:spacing w:val="7"/>
                            <w:w w:val="124"/>
                            <w:sz w:val="16"/>
                          </w:rPr>
                          <w:t xml:space="preserve"> </w:t>
                        </w:r>
                        <w:r>
                          <w:rPr>
                            <w:w w:val="124"/>
                            <w:sz w:val="16"/>
                          </w:rPr>
                          <w:t>snippets</w:t>
                        </w:r>
                        <w:r>
                          <w:rPr>
                            <w:spacing w:val="7"/>
                            <w:w w:val="124"/>
                            <w:sz w:val="16"/>
                          </w:rPr>
                          <w:t xml:space="preserve"> </w:t>
                        </w:r>
                        <w:r>
                          <w:rPr>
                            <w:w w:val="124"/>
                            <w:sz w:val="16"/>
                          </w:rPr>
                          <w:t>of</w:t>
                        </w:r>
                        <w:r>
                          <w:rPr>
                            <w:spacing w:val="7"/>
                            <w:w w:val="124"/>
                            <w:sz w:val="16"/>
                          </w:rPr>
                          <w:t xml:space="preserve"> </w:t>
                        </w:r>
                        <w:r>
                          <w:rPr>
                            <w:w w:val="124"/>
                            <w:sz w:val="16"/>
                          </w:rPr>
                          <w:t>sample</w:t>
                        </w:r>
                        <w:r>
                          <w:rPr>
                            <w:spacing w:val="7"/>
                            <w:w w:val="124"/>
                            <w:sz w:val="16"/>
                          </w:rPr>
                          <w:t xml:space="preserve"> </w:t>
                        </w:r>
                        <w:r>
                          <w:rPr>
                            <w:w w:val="124"/>
                            <w:sz w:val="16"/>
                          </w:rPr>
                          <w:t>XML</w:t>
                        </w:r>
                        <w:r>
                          <w:rPr>
                            <w:spacing w:val="7"/>
                            <w:w w:val="124"/>
                            <w:sz w:val="16"/>
                          </w:rPr>
                          <w:t xml:space="preserve"> </w:t>
                        </w:r>
                        <w:r>
                          <w:rPr>
                            <w:w w:val="124"/>
                            <w:sz w:val="16"/>
                          </w:rPr>
                          <w:t>and</w:t>
                        </w:r>
                        <w:r>
                          <w:rPr>
                            <w:spacing w:val="7"/>
                            <w:w w:val="124"/>
                            <w:sz w:val="16"/>
                          </w:rPr>
                          <w:t xml:space="preserve"> </w:t>
                        </w:r>
                        <w:r>
                          <w:rPr>
                            <w:w w:val="124"/>
                            <w:sz w:val="16"/>
                          </w:rPr>
                          <w:t>full</w:t>
                        </w:r>
                        <w:r>
                          <w:rPr>
                            <w:spacing w:val="7"/>
                            <w:w w:val="124"/>
                            <w:sz w:val="16"/>
                          </w:rPr>
                          <w:t xml:space="preserve"> </w:t>
                        </w:r>
                        <w:r>
                          <w:rPr>
                            <w:w w:val="124"/>
                            <w:sz w:val="16"/>
                          </w:rPr>
                          <w:t>SOAP</w:t>
                        </w:r>
                        <w:r>
                          <w:rPr>
                            <w:spacing w:val="7"/>
                            <w:w w:val="124"/>
                            <w:sz w:val="16"/>
                          </w:rPr>
                          <w:t xml:space="preserve"> </w:t>
                        </w:r>
                        <w:r>
                          <w:rPr>
                            <w:w w:val="124"/>
                            <w:sz w:val="16"/>
                          </w:rPr>
                          <w:t>for</w:t>
                        </w:r>
                        <w:r>
                          <w:rPr>
                            <w:spacing w:val="6"/>
                            <w:w w:val="124"/>
                            <w:sz w:val="16"/>
                          </w:rPr>
                          <w:t xml:space="preserve"> </w:t>
                        </w:r>
                        <w:r>
                          <w:rPr>
                            <w:w w:val="124"/>
                            <w:sz w:val="16"/>
                          </w:rPr>
                          <w:t>message</w:t>
                        </w:r>
                        <w:r>
                          <w:rPr>
                            <w:spacing w:val="7"/>
                            <w:w w:val="124"/>
                            <w:sz w:val="16"/>
                          </w:rPr>
                          <w:t xml:space="preserve"> </w:t>
                        </w:r>
                        <w:r>
                          <w:rPr>
                            <w:w w:val="124"/>
                            <w:sz w:val="16"/>
                          </w:rPr>
                          <w:t>headers.</w:t>
                        </w:r>
                        <w:r>
                          <w:rPr>
                            <w:spacing w:val="7"/>
                            <w:w w:val="124"/>
                            <w:sz w:val="16"/>
                          </w:rPr>
                          <w:t xml:space="preserve"> </w:t>
                        </w:r>
                        <w:r>
                          <w:rPr>
                            <w:w w:val="124"/>
                            <w:sz w:val="16"/>
                          </w:rPr>
                          <w:t>Note</w:t>
                        </w:r>
                        <w:r>
                          <w:rPr>
                            <w:spacing w:val="7"/>
                            <w:w w:val="124"/>
                            <w:sz w:val="16"/>
                          </w:rPr>
                          <w:t xml:space="preserve"> </w:t>
                        </w:r>
                        <w:r>
                          <w:rPr>
                            <w:w w:val="124"/>
                            <w:sz w:val="16"/>
                          </w:rPr>
                          <w:t>that</w:t>
                        </w:r>
                      </w:p>
                    </w:txbxContent>
                  </v:textbox>
                </v:rect>
                <v:rect id="Rectangle 4803" o:spid="_x0000_s1798" style="position:absolute;left:1352;top:6472;width:54798;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" filled="f" stroked="f">
                  <v:textbox inset="0,0,0,0">
                    <w:txbxContent>
                      <w:p w14:paraId="07D7D3E2" w14:textId="77777777" w:rsidR="00294FC8" w:rsidRDefault="00106299">
                        <w:pPr>
                          <w:spacing w:after="160" w:line="259" w:lineRule="auto"/>
                          <w:ind w:left="0" w:firstLine="0"/>
                        </w:pPr>
                        <w:r>
                          <w:rPr>
                            <w:w w:val="123"/>
                            <w:sz w:val="16"/>
                          </w:rPr>
                          <w:t>the</w:t>
                        </w:r>
                        <w:r>
                          <w:rPr>
                            <w:spacing w:val="7"/>
                            <w:w w:val="123"/>
                            <w:sz w:val="16"/>
                          </w:rPr>
                          <w:t xml:space="preserve"> </w:t>
                        </w:r>
                        <w:r>
                          <w:rPr>
                            <w:w w:val="123"/>
                            <w:sz w:val="16"/>
                          </w:rPr>
                          <w:t>Namespace</w:t>
                        </w:r>
                        <w:r>
                          <w:rPr>
                            <w:spacing w:val="7"/>
                            <w:w w:val="123"/>
                            <w:sz w:val="16"/>
                          </w:rPr>
                          <w:t xml:space="preserve"> </w:t>
                        </w:r>
                        <w:r>
                          <w:rPr>
                            <w:w w:val="123"/>
                            <w:sz w:val="16"/>
                          </w:rPr>
                          <w:t>URI</w:t>
                        </w:r>
                        <w:r>
                          <w:rPr>
                            <w:spacing w:val="7"/>
                            <w:w w:val="123"/>
                            <w:sz w:val="16"/>
                          </w:rPr>
                          <w:t xml:space="preserve"> </w:t>
                        </w:r>
                        <w:r>
                          <w:rPr>
                            <w:w w:val="123"/>
                            <w:sz w:val="16"/>
                          </w:rPr>
                          <w:t>identified</w:t>
                        </w:r>
                        <w:r>
                          <w:rPr>
                            <w:spacing w:val="7"/>
                            <w:w w:val="123"/>
                            <w:sz w:val="16"/>
                          </w:rPr>
                          <w:t xml:space="preserve"> </w:t>
                        </w:r>
                        <w:r>
                          <w:rPr>
                            <w:w w:val="123"/>
                            <w:sz w:val="16"/>
                          </w:rPr>
                          <w:t>in</w:t>
                        </w:r>
                        <w:r>
                          <w:rPr>
                            <w:spacing w:val="7"/>
                            <w:w w:val="123"/>
                            <w:sz w:val="16"/>
                          </w:rPr>
                          <w:t xml:space="preserve"> </w:t>
                        </w:r>
                        <w:r>
                          <w:rPr>
                            <w:w w:val="123"/>
                            <w:sz w:val="16"/>
                          </w:rPr>
                          <w:t>Part1</w:t>
                        </w:r>
                        <w:r>
                          <w:rPr>
                            <w:spacing w:val="7"/>
                            <w:w w:val="123"/>
                            <w:sz w:val="16"/>
                          </w:rPr>
                          <w:t xml:space="preserve"> </w:t>
                        </w:r>
                        <w:r>
                          <w:rPr>
                            <w:w w:val="123"/>
                            <w:sz w:val="16"/>
                          </w:rPr>
                          <w:t>is</w:t>
                        </w:r>
                        <w:r>
                          <w:rPr>
                            <w:spacing w:val="7"/>
                            <w:w w:val="123"/>
                            <w:sz w:val="16"/>
                          </w:rPr>
                          <w:t xml:space="preserve"> </w:t>
                        </w:r>
                        <w:r>
                          <w:rPr>
                            <w:w w:val="123"/>
                            <w:sz w:val="16"/>
                          </w:rPr>
                          <w:t>incorrect</w:t>
                        </w:r>
                        <w:r>
                          <w:rPr>
                            <w:spacing w:val="7"/>
                            <w:w w:val="123"/>
                            <w:sz w:val="16"/>
                          </w:rPr>
                          <w:t xml:space="preserve"> </w:t>
                        </w:r>
                        <w:r>
                          <w:rPr>
                            <w:w w:val="123"/>
                            <w:sz w:val="16"/>
                          </w:rPr>
                          <w:t>and</w:t>
                        </w:r>
                        <w:r>
                          <w:rPr>
                            <w:spacing w:val="7"/>
                            <w:w w:val="123"/>
                            <w:sz w:val="16"/>
                          </w:rPr>
                          <w:t xml:space="preserve"> </w:t>
                        </w:r>
                        <w:r>
                          <w:rPr>
                            <w:w w:val="123"/>
                            <w:sz w:val="16"/>
                          </w:rPr>
                          <w:t>returns</w:t>
                        </w:r>
                        <w:r>
                          <w:rPr>
                            <w:spacing w:val="7"/>
                            <w:w w:val="123"/>
                            <w:sz w:val="16"/>
                          </w:rPr>
                          <w:t xml:space="preserve"> </w:t>
                        </w:r>
                        <w:r>
                          <w:rPr>
                            <w:w w:val="123"/>
                            <w:sz w:val="16"/>
                          </w:rPr>
                          <w:t>an</w:t>
                        </w:r>
                        <w:r>
                          <w:rPr>
                            <w:spacing w:val="7"/>
                            <w:w w:val="123"/>
                            <w:sz w:val="16"/>
                          </w:rPr>
                          <w:t xml:space="preserve"> </w:t>
                        </w:r>
                        <w:r>
                          <w:rPr>
                            <w:w w:val="123"/>
                            <w:sz w:val="16"/>
                          </w:rPr>
                          <w:t>error</w:t>
                        </w:r>
                        <w:r>
                          <w:rPr>
                            <w:spacing w:val="7"/>
                            <w:w w:val="123"/>
                            <w:sz w:val="16"/>
                          </w:rPr>
                          <w:t xml:space="preserve"> </w:t>
                        </w:r>
                        <w:r>
                          <w:rPr>
                            <w:w w:val="123"/>
                            <w:sz w:val="16"/>
                          </w:rPr>
                          <w:t>message.</w:t>
                        </w:r>
                      </w:p>
                    </w:txbxContent>
                  </v:textbox>
                </v:rect>
                <v:rect id="Rectangle 4804" o:spid="_x0000_s1799" style="position:absolute;left:1352;top:10136;width:555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" filled="f" stroked="f">
                  <v:textbox inset="0,0,0,0">
                    <w:txbxContent>
                      <w:p w14:paraId="53561A57" w14:textId="77777777" w:rsidR="00294FC8" w:rsidRDefault="00106299">
                        <w:pPr>
                          <w:spacing w:after="160" w:line="259" w:lineRule="auto"/>
                          <w:ind w:left="0" w:firstLine="0"/>
                        </w:pPr>
                        <w:r>
                          <w:rPr>
                            <w:b/>
                            <w:w w:val="128"/>
                            <w:sz w:val="16"/>
                          </w:rPr>
                          <w:t>XSD</w:t>
                        </w:r>
                        <w:r>
                          <w:rPr>
                            <w:b/>
                            <w:spacing w:val="-2"/>
                            <w:w w:val="128"/>
                            <w:sz w:val="16"/>
                          </w:rPr>
                          <w:t xml:space="preserve"> </w:t>
                        </w:r>
                        <w:r>
                          <w:rPr>
                            <w:b/>
                            <w:w w:val="128"/>
                            <w:sz w:val="16"/>
                          </w:rPr>
                          <w:t>File</w:t>
                        </w:r>
                      </w:p>
                    </w:txbxContent>
                  </v:textbox>
                </v:rect>
                <v:rect id="Rectangle 32737" o:spid="_x0000_s1800" style="position:absolute;left:5530;top:10136;width:29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" filled="f" stroked="f">
                  <v:textbox inset="0,0,0,0">
                    <w:txbxContent>
                      <w:p w14:paraId="2FFB53FC" w14:textId="77777777" w:rsidR="00294FC8" w:rsidRDefault="00106299">
                        <w:pPr>
                          <w:spacing w:after="160" w:line="259" w:lineRule="auto"/>
                          <w:ind w:left="0" w:firstLine="0"/>
                        </w:pPr>
                        <w:r>
                          <w:rPr>
                            <w:w w:val="81"/>
                            <w:sz w:val="16"/>
                          </w:rPr>
                          <w:t>:</w:t>
                        </w:r>
                      </w:p>
                    </w:txbxContent>
                  </v:textbox>
                </v:rect>
                <v:rect id="Rectangle 32738" o:spid="_x0000_s1801" style="position:absolute;left:5751;top:10136;width:36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" filled="f" stroked="f">
                  <v:textbox inset="0,0,0,0">
                    <w:txbxContent>
                      <w:p w14:paraId="24AA242D" w14:textId="77777777" w:rsidR="00294FC8" w:rsidRDefault="00106299">
                        <w:pPr>
                          <w:spacing w:after="160" w:line="259" w:lineRule="auto"/>
                          <w:ind w:left="0" w:firstLine="0"/>
                        </w:pPr>
                        <w:r>
                          <w:rPr>
                            <w:sz w:val="16"/>
                          </w:rPr>
                          <w:t xml:space="preserve"> </w:t>
                        </w:r>
                      </w:p>
                    </w:txbxContent>
                  </v:textbox>
                </v:rect>
                <v:rect id="Rectangle 4879" o:spid="_x0000_s1802" style="position:absolute;left:6029;top:10136;width:27892;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" filled="f" stroked="f">
                  <v:textbox inset="0,0,0,0">
                    <w:txbxContent>
                      <w:p w14:paraId="169FBC27" w14:textId="77777777" w:rsidR="00294FC8" w:rsidRDefault="00106299">
                        <w:pPr>
                          <w:spacing w:after="160" w:line="259" w:lineRule="auto"/>
                          <w:ind w:left="0" w:firstLine="0"/>
                        </w:pPr>
                        <w:r>
                          <w:rPr>
                            <w:color w:val="546D78"/>
                            <w:w w:val="123"/>
                            <w:sz w:val="16"/>
                          </w:rPr>
                          <w:t>XSD</w:t>
                        </w:r>
                        <w:r>
                          <w:rPr>
                            <w:color w:val="546D78"/>
                            <w:spacing w:val="7"/>
                            <w:w w:val="123"/>
                            <w:sz w:val="16"/>
                          </w:rPr>
                          <w:t xml:space="preserve"> </w:t>
                        </w:r>
                        <w:r>
                          <w:rPr>
                            <w:color w:val="546D78"/>
                            <w:w w:val="123"/>
                            <w:sz w:val="16"/>
                          </w:rPr>
                          <w:t>for</w:t>
                        </w:r>
                        <w:r>
                          <w:rPr>
                            <w:color w:val="546D78"/>
                            <w:spacing w:val="7"/>
                            <w:w w:val="123"/>
                            <w:sz w:val="16"/>
                          </w:rPr>
                          <w:t xml:space="preserve"> </w:t>
                        </w:r>
                        <w:r>
                          <w:rPr>
                            <w:color w:val="546D78"/>
                            <w:w w:val="123"/>
                            <w:sz w:val="16"/>
                          </w:rPr>
                          <w:t>Routing</w:t>
                        </w:r>
                        <w:r>
                          <w:rPr>
                            <w:color w:val="546D78"/>
                            <w:spacing w:val="7"/>
                            <w:w w:val="123"/>
                            <w:sz w:val="16"/>
                          </w:rPr>
                          <w:t xml:space="preserve"> </w:t>
                        </w:r>
                        <w:r>
                          <w:rPr>
                            <w:color w:val="546D78"/>
                            <w:w w:val="123"/>
                            <w:sz w:val="16"/>
                          </w:rPr>
                          <w:t>Input</w:t>
                        </w:r>
                        <w:r>
                          <w:rPr>
                            <w:color w:val="546D78"/>
                            <w:spacing w:val="7"/>
                            <w:w w:val="123"/>
                            <w:sz w:val="16"/>
                          </w:rPr>
                          <w:t xml:space="preserve"> </w:t>
                        </w:r>
                        <w:r>
                          <w:rPr>
                            <w:color w:val="546D78"/>
                            <w:w w:val="123"/>
                            <w:sz w:val="16"/>
                          </w:rPr>
                          <w:t>reference</w:t>
                        </w:r>
                        <w:r>
                          <w:rPr>
                            <w:color w:val="546D78"/>
                            <w:spacing w:val="7"/>
                            <w:w w:val="123"/>
                            <w:sz w:val="16"/>
                          </w:rPr>
                          <w:t xml:space="preserve"> </w:t>
                        </w:r>
                        <w:r>
                          <w:rPr>
                            <w:color w:val="546D78"/>
                            <w:w w:val="123"/>
                            <w:sz w:val="16"/>
                          </w:rPr>
                          <w:t>paramet</w:t>
                        </w:r>
                      </w:p>
                    </w:txbxContent>
                  </v:textbox>
                </v:rect>
                <v:rect id="Rectangle 4880" o:spid="_x0000_s1803" style="position:absolute;left:27001;top:10136;width:85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" filled="f" stroked="f">
                  <v:textbox inset="0,0,0,0">
                    <w:txbxContent>
                      <w:p w14:paraId="2AB438D5" w14:textId="77777777" w:rsidR="00294FC8" w:rsidRDefault="005F3793">
                        <w:pPr>
                          <w:spacing w:after="160" w:line="259" w:lineRule="auto"/>
                          <w:ind w:left="0" w:firstLine="0"/>
                        </w:pPr>
                        <w:hyperlink r:id="rId376">
                          <w:r w:rsidR="00106299">
                            <w:rPr>
                              <w:color w:val="546D78"/>
                              <w:w w:val="125"/>
                              <w:sz w:val="16"/>
                            </w:rPr>
                            <w:t>e</w:t>
                          </w:r>
                        </w:hyperlink>
                      </w:p>
                    </w:txbxContent>
                  </v:textbox>
                </v:rect>
                <v:rect id="Rectangle 4878" o:spid="_x0000_s1804" style="position:absolute;left:27645;top:10136;width:51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" filled="f" stroked="f">
                  <v:textbox inset="0,0,0,0">
                    <w:txbxContent>
                      <w:p w14:paraId="7C354199" w14:textId="77777777" w:rsidR="00294FC8" w:rsidRDefault="005F3793">
                        <w:pPr>
                          <w:spacing w:after="160" w:line="259" w:lineRule="auto"/>
                          <w:ind w:left="0" w:firstLine="0"/>
                        </w:pPr>
                        <w:hyperlink r:id="rId377">
                          <w:r w:rsidR="00106299">
                            <w:rPr>
                              <w:color w:val="546D78"/>
                              <w:w w:val="108"/>
                              <w:sz w:val="16"/>
                            </w:rPr>
                            <w:t>r</w:t>
                          </w:r>
                        </w:hyperlink>
                      </w:p>
                    </w:txbxContent>
                  </v:textbox>
                </v:rect>
                <v:rect id="Rectangle 4807" o:spid="_x0000_s1805" style="position:absolute;left:1352;top:13799;width:555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" filled="f" stroked="f">
                  <v:textbox inset="0,0,0,0">
                    <w:txbxContent>
                      <w:p w14:paraId="22FC49B7" w14:textId="77777777" w:rsidR="00294FC8" w:rsidRDefault="00106299">
                        <w:pPr>
                          <w:spacing w:after="160" w:line="259" w:lineRule="auto"/>
                          <w:ind w:left="0" w:firstLine="0"/>
                        </w:pPr>
                        <w:r>
                          <w:rPr>
                            <w:b/>
                            <w:w w:val="128"/>
                            <w:sz w:val="16"/>
                          </w:rPr>
                          <w:t>XSD</w:t>
                        </w:r>
                        <w:r>
                          <w:rPr>
                            <w:b/>
                            <w:spacing w:val="-2"/>
                            <w:w w:val="128"/>
                            <w:sz w:val="16"/>
                          </w:rPr>
                          <w:t xml:space="preserve"> </w:t>
                        </w:r>
                        <w:r>
                          <w:rPr>
                            <w:b/>
                            <w:w w:val="128"/>
                            <w:sz w:val="16"/>
                          </w:rPr>
                          <w:t>File</w:t>
                        </w:r>
                      </w:p>
                    </w:txbxContent>
                  </v:textbox>
                </v:rect>
                <v:rect id="Rectangle 32739" o:spid="_x0000_s1806" style="position:absolute;left:5530;top:13799;width:29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" filled="f" stroked="f">
                  <v:textbox inset="0,0,0,0">
                    <w:txbxContent>
                      <w:p w14:paraId="2216519D" w14:textId="77777777" w:rsidR="00294FC8" w:rsidRDefault="00106299">
                        <w:pPr>
                          <w:spacing w:after="160" w:line="259" w:lineRule="auto"/>
                          <w:ind w:left="0" w:firstLine="0"/>
                        </w:pPr>
                        <w:r>
                          <w:rPr>
                            <w:w w:val="81"/>
                            <w:sz w:val="16"/>
                          </w:rPr>
                          <w:t>:</w:t>
                        </w:r>
                      </w:p>
                    </w:txbxContent>
                  </v:textbox>
                </v:rect>
                <v:rect id="Rectangle 32740" o:spid="_x0000_s1807" style="position:absolute;left:5751;top:13799;width:36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" filled="f" stroked="f">
                  <v:textbox inset="0,0,0,0">
                    <w:txbxContent>
                      <w:p w14:paraId="05772FE9" w14:textId="77777777" w:rsidR="00294FC8" w:rsidRDefault="00106299">
                        <w:pPr>
                          <w:spacing w:after="160" w:line="259" w:lineRule="auto"/>
                          <w:ind w:left="0" w:firstLine="0"/>
                        </w:pPr>
                        <w:r>
                          <w:rPr>
                            <w:sz w:val="16"/>
                          </w:rPr>
                          <w:t xml:space="preserve"> </w:t>
                        </w:r>
                      </w:p>
                    </w:txbxContent>
                  </v:textbox>
                </v:rect>
                <v:rect id="Rectangle 4883" o:spid="_x0000_s1808" style="position:absolute;left:6029;top:13799;width:14180;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" filled="f" stroked="f">
                  <v:textbox inset="0,0,0,0">
                    <w:txbxContent>
                      <w:p w14:paraId="66779FAA" w14:textId="77777777" w:rsidR="00294FC8" w:rsidRDefault="00106299">
                        <w:pPr>
                          <w:spacing w:after="160" w:line="259" w:lineRule="auto"/>
                          <w:ind w:left="0" w:firstLine="0"/>
                        </w:pPr>
                        <w:r>
                          <w:rPr>
                            <w:color w:val="546D78"/>
                            <w:w w:val="126"/>
                            <w:sz w:val="16"/>
                          </w:rPr>
                          <w:t>MessageFragment</w:t>
                        </w:r>
                        <w:r>
                          <w:rPr>
                            <w:color w:val="546D78"/>
                            <w:spacing w:val="7"/>
                            <w:w w:val="126"/>
                            <w:sz w:val="16"/>
                          </w:rPr>
                          <w:t xml:space="preserve"> </w:t>
                        </w:r>
                        <w:r>
                          <w:rPr>
                            <w:color w:val="546D78"/>
                            <w:w w:val="126"/>
                            <w:sz w:val="16"/>
                          </w:rPr>
                          <w:t>X</w:t>
                        </w:r>
                      </w:p>
                    </w:txbxContent>
                  </v:textbox>
                </v:rect>
                <v:rect id="Rectangle 4884" o:spid="_x0000_s1809" style="position:absolute;left:16691;top:13799;width:811;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" filled="f" stroked="f">
                  <v:textbox inset="0,0,0,0">
                    <w:txbxContent>
                      <w:p w14:paraId="103D3FE6" w14:textId="77777777" w:rsidR="00294FC8" w:rsidRDefault="005F3793">
                        <w:pPr>
                          <w:spacing w:after="160" w:line="259" w:lineRule="auto"/>
                          <w:ind w:left="0" w:firstLine="0"/>
                        </w:pPr>
                        <w:hyperlink r:id="rId378">
                          <w:r w:rsidR="00106299">
                            <w:rPr>
                              <w:color w:val="546D78"/>
                              <w:w w:val="129"/>
                              <w:sz w:val="16"/>
                            </w:rPr>
                            <w:t>S</w:t>
                          </w:r>
                        </w:hyperlink>
                      </w:p>
                    </w:txbxContent>
                  </v:textbox>
                </v:rect>
                <v:rect id="Rectangle 4882" o:spid="_x0000_s1810" style="position:absolute;left:17301;top:13799;width:97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" filled="f" stroked="f">
                  <v:textbox inset="0,0,0,0">
                    <w:txbxContent>
                      <w:p w14:paraId="77A4529D" w14:textId="77777777" w:rsidR="00294FC8" w:rsidRDefault="005F3793">
                        <w:pPr>
                          <w:spacing w:after="160" w:line="259" w:lineRule="auto"/>
                          <w:ind w:left="0" w:firstLine="0"/>
                        </w:pPr>
                        <w:hyperlink r:id="rId379">
                          <w:r w:rsidR="00106299">
                            <w:rPr>
                              <w:color w:val="546D78"/>
                              <w:w w:val="116"/>
                              <w:sz w:val="16"/>
                            </w:rPr>
                            <w:t>D</w:t>
                          </w:r>
                        </w:hyperlink>
                      </w:p>
                    </w:txbxContent>
                  </v:textbox>
                </v:rect>
                <v:rect id="Rectangle 4810" o:spid="_x0000_s1811" style="position:absolute;left:1352;top:17463;width:555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" filled="f" stroked="f">
                  <v:textbox inset="0,0,0,0">
                    <w:txbxContent>
                      <w:p w14:paraId="50C5908F" w14:textId="77777777" w:rsidR="00294FC8" w:rsidRDefault="00106299">
                        <w:pPr>
                          <w:spacing w:after="160" w:line="259" w:lineRule="auto"/>
                          <w:ind w:left="0" w:firstLine="0"/>
                        </w:pPr>
                        <w:r>
                          <w:rPr>
                            <w:b/>
                            <w:w w:val="128"/>
                            <w:sz w:val="16"/>
                          </w:rPr>
                          <w:t>XSD</w:t>
                        </w:r>
                        <w:r>
                          <w:rPr>
                            <w:b/>
                            <w:spacing w:val="-2"/>
                            <w:w w:val="128"/>
                            <w:sz w:val="16"/>
                          </w:rPr>
                          <w:t xml:space="preserve"> </w:t>
                        </w:r>
                        <w:r>
                          <w:rPr>
                            <w:b/>
                            <w:w w:val="128"/>
                            <w:sz w:val="16"/>
                          </w:rPr>
                          <w:t>File</w:t>
                        </w:r>
                      </w:p>
                    </w:txbxContent>
                  </v:textbox>
                </v:rect>
                <v:rect id="Rectangle 32742" o:spid="_x0000_s1812" style="position:absolute;left:5530;top:17463;width:29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" filled="f" stroked="f">
                  <v:textbox inset="0,0,0,0">
                    <w:txbxContent>
                      <w:p w14:paraId="473A4827" w14:textId="77777777" w:rsidR="00294FC8" w:rsidRDefault="00106299">
                        <w:pPr>
                          <w:spacing w:after="160" w:line="259" w:lineRule="auto"/>
                          <w:ind w:left="0" w:firstLine="0"/>
                        </w:pPr>
                        <w:r>
                          <w:rPr>
                            <w:w w:val="81"/>
                            <w:sz w:val="16"/>
                          </w:rPr>
                          <w:t>:</w:t>
                        </w:r>
                      </w:p>
                    </w:txbxContent>
                  </v:textbox>
                </v:rect>
                <v:rect id="Rectangle 32743" o:spid="_x0000_s1813" style="position:absolute;left:5751;top:17463;width:36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3TQ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" filled="f" stroked="f">
                  <v:textbox inset="0,0,0,0">
                    <w:txbxContent>
                      <w:p w14:paraId="643C843D" w14:textId="77777777" w:rsidR="00294FC8" w:rsidRDefault="00106299">
                        <w:pPr>
                          <w:spacing w:after="160" w:line="259" w:lineRule="auto"/>
                          <w:ind w:left="0" w:firstLine="0"/>
                        </w:pPr>
                        <w:r>
                          <w:rPr>
                            <w:sz w:val="16"/>
                          </w:rPr>
                          <w:t xml:space="preserve"> </w:t>
                        </w:r>
                      </w:p>
                    </w:txbxContent>
                  </v:textbox>
                </v:rect>
                <v:rect id="Rectangle 4887" o:spid="_x0000_s1814" style="position:absolute;left:6029;top:17463;width:20422;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" filled="f" stroked="f">
                  <v:textbox inset="0,0,0,0">
                    <w:txbxContent>
                      <w:p w14:paraId="17D480B4" w14:textId="77777777" w:rsidR="00294FC8" w:rsidRDefault="00106299">
                        <w:pPr>
                          <w:spacing w:after="160" w:line="259" w:lineRule="auto"/>
                          <w:ind w:left="0" w:firstLine="0"/>
                        </w:pPr>
                        <w:r>
                          <w:rPr>
                            <w:color w:val="546D78"/>
                            <w:w w:val="126"/>
                            <w:sz w:val="16"/>
                          </w:rPr>
                          <w:t>Refactored</w:t>
                        </w:r>
                        <w:r>
                          <w:rPr>
                            <w:color w:val="546D78"/>
                            <w:spacing w:val="7"/>
                            <w:w w:val="126"/>
                            <w:sz w:val="16"/>
                          </w:rPr>
                          <w:t xml:space="preserve"> </w:t>
                        </w:r>
                        <w:r>
                          <w:rPr>
                            <w:color w:val="546D78"/>
                            <w:w w:val="126"/>
                            <w:sz w:val="16"/>
                          </w:rPr>
                          <w:t>Core</w:t>
                        </w:r>
                        <w:r>
                          <w:rPr>
                            <w:color w:val="546D78"/>
                            <w:spacing w:val="7"/>
                            <w:w w:val="126"/>
                            <w:sz w:val="16"/>
                          </w:rPr>
                          <w:t xml:space="preserve"> </w:t>
                        </w:r>
                        <w:r>
                          <w:rPr>
                            <w:color w:val="546D78"/>
                            <w:w w:val="126"/>
                            <w:sz w:val="16"/>
                          </w:rPr>
                          <w:t>Messaging</w:t>
                        </w:r>
                        <w:r>
                          <w:rPr>
                            <w:color w:val="546D78"/>
                            <w:spacing w:val="7"/>
                            <w:w w:val="126"/>
                            <w:sz w:val="16"/>
                          </w:rPr>
                          <w:t xml:space="preserve"> </w:t>
                        </w:r>
                        <w:r>
                          <w:rPr>
                            <w:color w:val="546D78"/>
                            <w:w w:val="126"/>
                            <w:sz w:val="16"/>
                          </w:rPr>
                          <w:t>X</w:t>
                        </w:r>
                      </w:p>
                    </w:txbxContent>
                  </v:textbox>
                </v:rect>
                <v:rect id="Rectangle 4888" o:spid="_x0000_s1815" style="position:absolute;left:21384;top:17463;width:811;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" filled="f" stroked="f">
                  <v:textbox inset="0,0,0,0">
                    <w:txbxContent>
                      <w:p w14:paraId="747DDD8F" w14:textId="77777777" w:rsidR="00294FC8" w:rsidRDefault="005F3793">
                        <w:pPr>
                          <w:spacing w:after="160" w:line="259" w:lineRule="auto"/>
                          <w:ind w:left="0" w:firstLine="0"/>
                        </w:pPr>
                        <w:hyperlink r:id="rId380">
                          <w:r w:rsidR="00106299">
                            <w:rPr>
                              <w:color w:val="546D78"/>
                              <w:w w:val="129"/>
                              <w:sz w:val="16"/>
                            </w:rPr>
                            <w:t>S</w:t>
                          </w:r>
                        </w:hyperlink>
                      </w:p>
                    </w:txbxContent>
                  </v:textbox>
                </v:rect>
                <v:rect id="Rectangle 4886" o:spid="_x0000_s1816" style="position:absolute;left:21994;top:17463;width:97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" filled="f" stroked="f">
                  <v:textbox inset="0,0,0,0">
                    <w:txbxContent>
                      <w:p w14:paraId="59C73AC6" w14:textId="77777777" w:rsidR="00294FC8" w:rsidRDefault="005F3793">
                        <w:pPr>
                          <w:spacing w:after="160" w:line="259" w:lineRule="auto"/>
                          <w:ind w:left="0" w:firstLine="0"/>
                        </w:pPr>
                        <w:hyperlink r:id="rId381">
                          <w:r w:rsidR="00106299">
                            <w:rPr>
                              <w:color w:val="546D78"/>
                              <w:w w:val="116"/>
                              <w:sz w:val="16"/>
                            </w:rPr>
                            <w:t>D</w:t>
                          </w:r>
                        </w:hyperlink>
                      </w:p>
                    </w:txbxContent>
                  </v:textbox>
                </v:rect>
                <w10:anchorlock/>
              </v:group>
            </w:pict>
          </mc:Fallback>
        </mc:AlternateContent>
      </w:r>
    </w:p>
    <w:p w14:paraId="25F86B81" w14:textId="77777777" w:rsidR="00294FC8" w:rsidRDefault="00106299">
      <w:pPr>
        <w:pStyle w:val="Heading2"/>
        <w:spacing w:after="0"/>
        <w:ind w:left="-5"/>
      </w:pPr>
      <w:r>
        <w:t>17.3 Namespace URIs</w:t>
      </w:r>
    </w:p>
    <w:p w14:paraId="4640FA85" w14:textId="77777777" w:rsidR="00294FC8" w:rsidRDefault="00106299">
      <w:pPr>
        <w:spacing w:after="0" w:line="259" w:lineRule="auto"/>
        <w:ind w:left="0" w:right="-7" w:firstLine="0"/>
      </w:pPr>
      <w:r>
        <w:rPr>
          <w:noProof/>
          <w:sz w:val="22"/>
        </w:rPr>
        <mc:AlternateContent>
          <mc:Choice Requires="wpg">
            <w:drawing>
              <wp:inline distT="0" distB="0" distL="0" distR="0" wp14:anchorId="02712485" wp14:editId="4992B45E">
                <wp:extent cx="6422181" cy="1104553"/>
                <wp:effectExtent l="0" t="0" r="0" b="0"/>
                <wp:docPr id="32927" name="Group 32927"/>
                <wp:cNvGraphicFramePr/>
                <a:graphic xmlns:a="http://schemas.openxmlformats.org/drawingml/2006/main">
                  <a:graphicData uri="http://schemas.microsoft.com/office/word/2010/wordprocessingGroup">
                    <wpg:wgp>
                      <wpg:cNvGrpSpPr/>
                      <wpg:grpSpPr>
                        <a:xfrm>
                          <a:off x="0" y="0"/>
                          <a:ext cx="6422181" cy="1104553"/>
                          <a:chOff x="0" y="0"/>
                          <a:chExt cx="6422181" cy="1104553"/>
                        </a:xfrm>
                      </wpg:grpSpPr>
                      <wps:wsp>
                        <wps:cNvPr id="39886" name="Shape 39886"/>
                        <wps:cNvSpPr/>
                        <wps:spPr>
                          <a:xfrm>
                            <a:off x="5407" y="366415"/>
                            <a:ext cx="6411366" cy="9144"/>
                          </a:xfrm>
                          <a:custGeom>
                            <a:avLst/>
                            <a:gdLst/>
                            <a:ahLst/>
                            <a:cxnLst/>
                            <a:rect l="0" t="0" r="0" b="0"/>
                            <a:pathLst>
                              <a:path w="6411366" h="9144">
                                <a:moveTo>
                                  <a:pt x="0" y="0"/>
                                </a:moveTo>
                                <a:lnTo>
                                  <a:pt x="6411366" y="0"/>
                                </a:lnTo>
                                <a:lnTo>
                                  <a:pt x="641136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887" name="Shape 39887"/>
                        <wps:cNvSpPr/>
                        <wps:spPr>
                          <a:xfrm>
                            <a:off x="5407" y="732780"/>
                            <a:ext cx="6411366" cy="9144"/>
                          </a:xfrm>
                          <a:custGeom>
                            <a:avLst/>
                            <a:gdLst/>
                            <a:ahLst/>
                            <a:cxnLst/>
                            <a:rect l="0" t="0" r="0" b="0"/>
                            <a:pathLst>
                              <a:path w="6411366" h="9144">
                                <a:moveTo>
                                  <a:pt x="0" y="0"/>
                                </a:moveTo>
                                <a:lnTo>
                                  <a:pt x="6411366" y="0"/>
                                </a:lnTo>
                                <a:lnTo>
                                  <a:pt x="641136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4770" name="Shape 4770"/>
                        <wps:cNvSpPr/>
                        <wps:spPr>
                          <a:xfrm>
                            <a:off x="0" y="0"/>
                            <a:ext cx="6422181" cy="1104553"/>
                          </a:xfrm>
                          <a:custGeom>
                            <a:avLst/>
                            <a:gdLst/>
                            <a:ahLst/>
                            <a:cxnLst/>
                            <a:rect l="0" t="0" r="0" b="0"/>
                            <a:pathLst>
                              <a:path w="6422181" h="1104553">
                                <a:moveTo>
                                  <a:pt x="16222" y="0"/>
                                </a:moveTo>
                                <a:lnTo>
                                  <a:pt x="6405960" y="0"/>
                                </a:lnTo>
                                <a:cubicBezTo>
                                  <a:pt x="6414938" y="0"/>
                                  <a:pt x="6422181" y="7293"/>
                                  <a:pt x="6422181" y="16222"/>
                                </a:cubicBezTo>
                                <a:lnTo>
                                  <a:pt x="6422181" y="1104553"/>
                                </a:lnTo>
                                <a:lnTo>
                                  <a:pt x="6416775" y="1104553"/>
                                </a:lnTo>
                                <a:lnTo>
                                  <a:pt x="6416775" y="16222"/>
                                </a:lnTo>
                                <a:cubicBezTo>
                                  <a:pt x="6416775" y="10270"/>
                                  <a:pt x="6411963" y="5407"/>
                                  <a:pt x="6405960" y="5407"/>
                                </a:cubicBezTo>
                                <a:lnTo>
                                  <a:pt x="16222" y="5407"/>
                                </a:lnTo>
                                <a:cubicBezTo>
                                  <a:pt x="10269" y="5407"/>
                                  <a:pt x="5407" y="10270"/>
                                  <a:pt x="5407" y="16222"/>
                                </a:cubicBezTo>
                                <a:lnTo>
                                  <a:pt x="5407" y="1104553"/>
                                </a:lnTo>
                                <a:lnTo>
                                  <a:pt x="0" y="1104553"/>
                                </a:lnTo>
                                <a:lnTo>
                                  <a:pt x="0" y="16222"/>
                                </a:lnTo>
                                <a:cubicBezTo>
                                  <a:pt x="0" y="7293"/>
                                  <a:pt x="7293" y="0"/>
                                  <a:pt x="16222" y="0"/>
                                </a:cubicBez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4817" name="Rectangle 4817"/>
                        <wps:cNvSpPr/>
                        <wps:spPr>
                          <a:xfrm>
                            <a:off x="135248" y="114650"/>
                            <a:ext cx="939432" cy="193401"/>
                          </a:xfrm>
                          <a:prstGeom prst="rect">
                            <a:avLst/>
                          </a:prstGeom>
                          <a:ln>
                            <a:noFill/>
                          </a:ln>
                        </wps:spPr>
                        <wps:txbx>
                          <w:txbxContent>
                            <w:p w14:paraId="21D2DB2A" w14:textId="77777777" w:rsidR="00294FC8" w:rsidRDefault="00106299">
                              <w:pPr>
                                <w:spacing w:after="160" w:line="259" w:lineRule="auto"/>
                                <w:ind w:left="0" w:firstLine="0"/>
                              </w:pPr>
                              <w:r>
                                <w:rPr>
                                  <w:b/>
                                  <w:w w:val="133"/>
                                  <w:sz w:val="16"/>
                                </w:rPr>
                                <w:t>Namespaces</w:t>
                              </w:r>
                            </w:p>
                          </w:txbxContent>
                        </wps:txbx>
                        <wps:bodyPr horzOverflow="overflow" vert="horz" lIns="0" tIns="0" rIns="0" bIns="0" rtlCol="0">
                          <a:noAutofit/>
                        </wps:bodyPr>
                      </wps:wsp>
                      <wps:wsp>
                        <wps:cNvPr id="4818" name="Rectangle 4818"/>
                        <wps:cNvSpPr/>
                        <wps:spPr>
                          <a:xfrm>
                            <a:off x="135248" y="481026"/>
                            <a:ext cx="1099237" cy="193401"/>
                          </a:xfrm>
                          <a:prstGeom prst="rect">
                            <a:avLst/>
                          </a:prstGeom>
                          <a:ln>
                            <a:noFill/>
                          </a:ln>
                        </wps:spPr>
                        <wps:txbx>
                          <w:txbxContent>
                            <w:p w14:paraId="644D7C74" w14:textId="77777777" w:rsidR="00294FC8" w:rsidRDefault="00106299">
                              <w:pPr>
                                <w:spacing w:after="160" w:line="259" w:lineRule="auto"/>
                                <w:ind w:left="0" w:firstLine="0"/>
                              </w:pPr>
                              <w:r>
                                <w:rPr>
                                  <w:i/>
                                  <w:w w:val="125"/>
                                  <w:sz w:val="16"/>
                                </w:rPr>
                                <w:t>Namespace</w:t>
                              </w:r>
                              <w:r>
                                <w:rPr>
                                  <w:i/>
                                  <w:spacing w:val="12"/>
                                  <w:w w:val="125"/>
                                  <w:sz w:val="16"/>
                                </w:rPr>
                                <w:t xml:space="preserve"> </w:t>
                              </w:r>
                              <w:r>
                                <w:rPr>
                                  <w:i/>
                                  <w:w w:val="125"/>
                                  <w:sz w:val="16"/>
                                </w:rPr>
                                <w:t>URI</w:t>
                              </w:r>
                            </w:p>
                          </w:txbxContent>
                        </wps:txbx>
                        <wps:bodyPr horzOverflow="overflow" vert="horz" lIns="0" tIns="0" rIns="0" bIns="0" rtlCol="0">
                          <a:noAutofit/>
                        </wps:bodyPr>
                      </wps:wsp>
                      <wps:wsp>
                        <wps:cNvPr id="32745" name="Rectangle 32745"/>
                        <wps:cNvSpPr/>
                        <wps:spPr>
                          <a:xfrm>
                            <a:off x="961589" y="481026"/>
                            <a:ext cx="29425" cy="193401"/>
                          </a:xfrm>
                          <a:prstGeom prst="rect">
                            <a:avLst/>
                          </a:prstGeom>
                          <a:ln>
                            <a:noFill/>
                          </a:ln>
                        </wps:spPr>
                        <wps:txbx>
                          <w:txbxContent>
                            <w:p w14:paraId="70E119D6" w14:textId="77777777" w:rsidR="00294FC8" w:rsidRDefault="00106299">
                              <w:pPr>
                                <w:spacing w:after="160" w:line="259" w:lineRule="auto"/>
                                <w:ind w:left="0" w:firstLine="0"/>
                              </w:pPr>
                              <w:r>
                                <w:rPr>
                                  <w:w w:val="81"/>
                                  <w:sz w:val="16"/>
                                </w:rPr>
                                <w:t>:</w:t>
                              </w:r>
                            </w:p>
                          </w:txbxContent>
                        </wps:txbx>
                        <wps:bodyPr horzOverflow="overflow" vert="horz" lIns="0" tIns="0" rIns="0" bIns="0" rtlCol="0">
                          <a:noAutofit/>
                        </wps:bodyPr>
                      </wps:wsp>
                      <wps:wsp>
                        <wps:cNvPr id="32746" name="Rectangle 32746"/>
                        <wps:cNvSpPr/>
                        <wps:spPr>
                          <a:xfrm>
                            <a:off x="983764" y="481026"/>
                            <a:ext cx="36884" cy="193401"/>
                          </a:xfrm>
                          <a:prstGeom prst="rect">
                            <a:avLst/>
                          </a:prstGeom>
                          <a:ln>
                            <a:noFill/>
                          </a:ln>
                        </wps:spPr>
                        <wps:txbx>
                          <w:txbxContent>
                            <w:p w14:paraId="2136CFE0" w14:textId="77777777" w:rsidR="00294FC8" w:rsidRDefault="00106299">
                              <w:pPr>
                                <w:spacing w:after="160" w:line="259" w:lineRule="auto"/>
                                <w:ind w:left="0" w:firstLine="0"/>
                              </w:pPr>
                              <w:r>
                                <w:rPr>
                                  <w:sz w:val="16"/>
                                </w:rPr>
                                <w:t xml:space="preserve"> </w:t>
                              </w:r>
                            </w:p>
                          </w:txbxContent>
                        </wps:txbx>
                        <wps:bodyPr horzOverflow="overflow" vert="horz" lIns="0" tIns="0" rIns="0" bIns="0" rtlCol="0">
                          <a:noAutofit/>
                        </wps:bodyPr>
                      </wps:wsp>
                      <wps:wsp>
                        <wps:cNvPr id="4893" name="Rectangle 4893"/>
                        <wps:cNvSpPr/>
                        <wps:spPr>
                          <a:xfrm>
                            <a:off x="1011493" y="481026"/>
                            <a:ext cx="3554492" cy="193401"/>
                          </a:xfrm>
                          <a:prstGeom prst="rect">
                            <a:avLst/>
                          </a:prstGeom>
                          <a:ln>
                            <a:noFill/>
                          </a:ln>
                        </wps:spPr>
                        <wps:txbx>
                          <w:txbxContent>
                            <w:p w14:paraId="560C4B10" w14:textId="77777777" w:rsidR="00294FC8" w:rsidRDefault="00106299">
                              <w:pPr>
                                <w:spacing w:after="160" w:line="259" w:lineRule="auto"/>
                                <w:ind w:left="0" w:firstLine="0"/>
                              </w:pPr>
                              <w:r>
                                <w:rPr>
                                  <w:color w:val="546D78"/>
                                  <w:w w:val="123"/>
                                  <w:sz w:val="16"/>
                                </w:rPr>
                                <w:t>ebXML</w:t>
                              </w:r>
                              <w:r>
                                <w:rPr>
                                  <w:color w:val="546D78"/>
                                  <w:spacing w:val="7"/>
                                  <w:w w:val="123"/>
                                  <w:sz w:val="16"/>
                                </w:rPr>
                                <w:t xml:space="preserve"> </w:t>
                              </w:r>
                              <w:r>
                                <w:rPr>
                                  <w:color w:val="546D78"/>
                                  <w:w w:val="123"/>
                                  <w:sz w:val="16"/>
                                </w:rPr>
                                <w:t>Messaging</w:t>
                              </w:r>
                              <w:r>
                                <w:rPr>
                                  <w:color w:val="546D78"/>
                                  <w:spacing w:val="7"/>
                                  <w:w w:val="123"/>
                                  <w:sz w:val="16"/>
                                </w:rPr>
                                <w:t xml:space="preserve"> </w:t>
                              </w:r>
                              <w:r>
                                <w:rPr>
                                  <w:color w:val="546D78"/>
                                  <w:w w:val="123"/>
                                  <w:sz w:val="16"/>
                                </w:rPr>
                                <w:t>Services</w:t>
                              </w:r>
                              <w:r>
                                <w:rPr>
                                  <w:color w:val="546D78"/>
                                  <w:spacing w:val="7"/>
                                  <w:w w:val="123"/>
                                  <w:sz w:val="16"/>
                                </w:rPr>
                                <w:t xml:space="preserve"> </w:t>
                              </w:r>
                              <w:r>
                                <w:rPr>
                                  <w:color w:val="546D78"/>
                                  <w:w w:val="123"/>
                                  <w:sz w:val="16"/>
                                </w:rPr>
                                <w:t>Version</w:t>
                              </w:r>
                              <w:r>
                                <w:rPr>
                                  <w:color w:val="546D78"/>
                                  <w:spacing w:val="7"/>
                                  <w:w w:val="123"/>
                                  <w:sz w:val="16"/>
                                </w:rPr>
                                <w:t xml:space="preserve"> </w:t>
                              </w:r>
                              <w:r>
                                <w:rPr>
                                  <w:color w:val="546D78"/>
                                  <w:w w:val="123"/>
                                  <w:sz w:val="16"/>
                                </w:rPr>
                                <w:t>3.0</w:t>
                              </w:r>
                              <w:r>
                                <w:rPr>
                                  <w:color w:val="546D78"/>
                                  <w:spacing w:val="7"/>
                                  <w:w w:val="123"/>
                                  <w:sz w:val="16"/>
                                </w:rPr>
                                <w:t xml:space="preserve"> </w:t>
                              </w:r>
                              <w:r>
                                <w:rPr>
                                  <w:color w:val="546D78"/>
                                  <w:w w:val="123"/>
                                  <w:sz w:val="16"/>
                                </w:rPr>
                                <w:t>Core</w:t>
                              </w:r>
                              <w:r>
                                <w:rPr>
                                  <w:color w:val="546D78"/>
                                  <w:spacing w:val="7"/>
                                  <w:w w:val="123"/>
                                  <w:sz w:val="16"/>
                                </w:rPr>
                                <w:t xml:space="preserve"> </w:t>
                              </w:r>
                              <w:r>
                                <w:rPr>
                                  <w:color w:val="546D78"/>
                                  <w:w w:val="123"/>
                                  <w:sz w:val="16"/>
                                </w:rPr>
                                <w:t>Feature</w:t>
                              </w:r>
                            </w:p>
                          </w:txbxContent>
                        </wps:txbx>
                        <wps:bodyPr horzOverflow="overflow" vert="horz" lIns="0" tIns="0" rIns="0" bIns="0" rtlCol="0">
                          <a:noAutofit/>
                        </wps:bodyPr>
                      </wps:wsp>
                      <wps:wsp>
                        <wps:cNvPr id="4894" name="Rectangle 4894"/>
                        <wps:cNvSpPr/>
                        <wps:spPr>
                          <a:xfrm>
                            <a:off x="3684023" y="481026"/>
                            <a:ext cx="72110" cy="193401"/>
                          </a:xfrm>
                          <a:prstGeom prst="rect">
                            <a:avLst/>
                          </a:prstGeom>
                          <a:ln>
                            <a:noFill/>
                          </a:ln>
                        </wps:spPr>
                        <wps:txbx>
                          <w:txbxContent>
                            <w:p w14:paraId="4D17E6EE" w14:textId="77777777" w:rsidR="00294FC8" w:rsidRDefault="007F57DF">
                              <w:pPr>
                                <w:spacing w:after="160" w:line="259" w:lineRule="auto"/>
                                <w:ind w:left="0" w:firstLine="0"/>
                              </w:pPr>
                              <w:hyperlink r:id="rId382">
                                <w:r w:rsidR="00106299">
                                  <w:rPr>
                                    <w:color w:val="546D78"/>
                                    <w:w w:val="134"/>
                                    <w:sz w:val="16"/>
                                  </w:rPr>
                                  <w:t>s</w:t>
                                </w:r>
                              </w:hyperlink>
                            </w:p>
                          </w:txbxContent>
                        </wps:txbx>
                        <wps:bodyPr horzOverflow="overflow" vert="horz" lIns="0" tIns="0" rIns="0" bIns="0" rtlCol="0">
                          <a:noAutofit/>
                        </wps:bodyPr>
                      </wps:wsp>
                      <wps:wsp>
                        <wps:cNvPr id="4890" name="Rectangle 4890"/>
                        <wps:cNvSpPr/>
                        <wps:spPr>
                          <a:xfrm>
                            <a:off x="3738221" y="481026"/>
                            <a:ext cx="62717" cy="193401"/>
                          </a:xfrm>
                          <a:prstGeom prst="rect">
                            <a:avLst/>
                          </a:prstGeom>
                          <a:ln>
                            <a:noFill/>
                          </a:ln>
                        </wps:spPr>
                        <wps:txbx>
                          <w:txbxContent>
                            <w:p w14:paraId="7903E18F" w14:textId="77777777" w:rsidR="00294FC8" w:rsidRDefault="007F57DF">
                              <w:pPr>
                                <w:spacing w:after="160" w:line="259" w:lineRule="auto"/>
                                <w:ind w:left="0" w:firstLine="0"/>
                              </w:pPr>
                              <w:hyperlink r:id="rId383">
                                <w:r w:rsidR="00106299">
                                  <w:rPr>
                                    <w:color w:val="546D78"/>
                                    <w:w w:val="151"/>
                                    <w:sz w:val="16"/>
                                  </w:rPr>
                                  <w:t>)</w:t>
                                </w:r>
                              </w:hyperlink>
                            </w:p>
                          </w:txbxContent>
                        </wps:txbx>
                        <wps:bodyPr horzOverflow="overflow" vert="horz" lIns="0" tIns="0" rIns="0" bIns="0" rtlCol="0">
                          <a:noAutofit/>
                        </wps:bodyPr>
                      </wps:wsp>
                      <wps:wsp>
                        <wps:cNvPr id="4891" name="Rectangle 4891"/>
                        <wps:cNvSpPr/>
                        <wps:spPr>
                          <a:xfrm>
                            <a:off x="3785483" y="481026"/>
                            <a:ext cx="36884" cy="193401"/>
                          </a:xfrm>
                          <a:prstGeom prst="rect">
                            <a:avLst/>
                          </a:prstGeom>
                          <a:ln>
                            <a:noFill/>
                          </a:ln>
                        </wps:spPr>
                        <wps:txbx>
                          <w:txbxContent>
                            <w:p w14:paraId="532B27AD" w14:textId="77777777" w:rsidR="00294FC8" w:rsidRDefault="007F57DF">
                              <w:pPr>
                                <w:spacing w:after="160" w:line="259" w:lineRule="auto"/>
                                <w:ind w:left="0" w:firstLine="0"/>
                              </w:pPr>
                              <w:hyperlink r:id="rId384">
                                <w:r w:rsidR="00106299">
                                  <w:rPr>
                                    <w:sz w:val="16"/>
                                  </w:rPr>
                                  <w:t xml:space="preserve"> </w:t>
                                </w:r>
                              </w:hyperlink>
                            </w:p>
                          </w:txbxContent>
                        </wps:txbx>
                        <wps:bodyPr horzOverflow="overflow" vert="horz" lIns="0" tIns="0" rIns="0" bIns="0" rtlCol="0">
                          <a:noAutofit/>
                        </wps:bodyPr>
                      </wps:wsp>
                      <wps:wsp>
                        <wps:cNvPr id="4892" name="Rectangle 4892"/>
                        <wps:cNvSpPr/>
                        <wps:spPr>
                          <a:xfrm>
                            <a:off x="3813206" y="481026"/>
                            <a:ext cx="1076913" cy="193401"/>
                          </a:xfrm>
                          <a:prstGeom prst="rect">
                            <a:avLst/>
                          </a:prstGeom>
                          <a:ln>
                            <a:noFill/>
                          </a:ln>
                        </wps:spPr>
                        <wps:txbx>
                          <w:txbxContent>
                            <w:p w14:paraId="7B6D5D2F" w14:textId="77777777" w:rsidR="00294FC8" w:rsidRDefault="00106299">
                              <w:pPr>
                                <w:spacing w:after="160" w:line="259" w:lineRule="auto"/>
                                <w:ind w:left="0" w:firstLine="0"/>
                              </w:pPr>
                              <w:r>
                                <w:rPr>
                                  <w:w w:val="124"/>
                                  <w:sz w:val="16"/>
                                </w:rPr>
                                <w:t>and</w:t>
                              </w:r>
                              <w:r>
                                <w:rPr>
                                  <w:spacing w:val="7"/>
                                  <w:w w:val="124"/>
                                  <w:sz w:val="16"/>
                                </w:rPr>
                                <w:t xml:space="preserve"> </w:t>
                              </w:r>
                              <w:r>
                                <w:rPr>
                                  <w:w w:val="124"/>
                                  <w:sz w:val="16"/>
                                </w:rPr>
                                <w:t>references:</w:t>
                              </w:r>
                            </w:p>
                          </w:txbxContent>
                        </wps:txbx>
                        <wps:bodyPr horzOverflow="overflow" vert="horz" lIns="0" tIns="0" rIns="0" bIns="0" rtlCol="0">
                          <a:noAutofit/>
                        </wps:bodyPr>
                      </wps:wsp>
                      <wps:wsp>
                        <wps:cNvPr id="4822" name="Rectangle 4822"/>
                        <wps:cNvSpPr/>
                        <wps:spPr>
                          <a:xfrm>
                            <a:off x="135248" y="847402"/>
                            <a:ext cx="1099237" cy="193401"/>
                          </a:xfrm>
                          <a:prstGeom prst="rect">
                            <a:avLst/>
                          </a:prstGeom>
                          <a:ln>
                            <a:noFill/>
                          </a:ln>
                        </wps:spPr>
                        <wps:txbx>
                          <w:txbxContent>
                            <w:p w14:paraId="736BE644" w14:textId="77777777" w:rsidR="00294FC8" w:rsidRDefault="00106299">
                              <w:pPr>
                                <w:spacing w:after="160" w:line="259" w:lineRule="auto"/>
                                <w:ind w:left="0" w:firstLine="0"/>
                              </w:pPr>
                              <w:r>
                                <w:rPr>
                                  <w:i/>
                                  <w:w w:val="125"/>
                                  <w:sz w:val="16"/>
                                </w:rPr>
                                <w:t>Namespace</w:t>
                              </w:r>
                              <w:r>
                                <w:rPr>
                                  <w:i/>
                                  <w:spacing w:val="12"/>
                                  <w:w w:val="125"/>
                                  <w:sz w:val="16"/>
                                </w:rPr>
                                <w:t xml:space="preserve"> </w:t>
                              </w:r>
                              <w:r>
                                <w:rPr>
                                  <w:i/>
                                  <w:w w:val="125"/>
                                  <w:sz w:val="16"/>
                                </w:rPr>
                                <w:t>URI</w:t>
                              </w:r>
                            </w:p>
                          </w:txbxContent>
                        </wps:txbx>
                        <wps:bodyPr horzOverflow="overflow" vert="horz" lIns="0" tIns="0" rIns="0" bIns="0" rtlCol="0">
                          <a:noAutofit/>
                        </wps:bodyPr>
                      </wps:wsp>
                      <wps:wsp>
                        <wps:cNvPr id="32748" name="Rectangle 32748"/>
                        <wps:cNvSpPr/>
                        <wps:spPr>
                          <a:xfrm>
                            <a:off x="961589" y="847402"/>
                            <a:ext cx="29425" cy="193401"/>
                          </a:xfrm>
                          <a:prstGeom prst="rect">
                            <a:avLst/>
                          </a:prstGeom>
                          <a:ln>
                            <a:noFill/>
                          </a:ln>
                        </wps:spPr>
                        <wps:txbx>
                          <w:txbxContent>
                            <w:p w14:paraId="4416D510" w14:textId="77777777" w:rsidR="00294FC8" w:rsidRDefault="00106299">
                              <w:pPr>
                                <w:spacing w:after="160" w:line="259" w:lineRule="auto"/>
                                <w:ind w:left="0" w:firstLine="0"/>
                              </w:pPr>
                              <w:r>
                                <w:rPr>
                                  <w:w w:val="81"/>
                                  <w:sz w:val="16"/>
                                </w:rPr>
                                <w:t>:</w:t>
                              </w:r>
                            </w:p>
                          </w:txbxContent>
                        </wps:txbx>
                        <wps:bodyPr horzOverflow="overflow" vert="horz" lIns="0" tIns="0" rIns="0" bIns="0" rtlCol="0">
                          <a:noAutofit/>
                        </wps:bodyPr>
                      </wps:wsp>
                      <wps:wsp>
                        <wps:cNvPr id="32750" name="Rectangle 32750"/>
                        <wps:cNvSpPr/>
                        <wps:spPr>
                          <a:xfrm>
                            <a:off x="983764" y="847402"/>
                            <a:ext cx="36884" cy="193401"/>
                          </a:xfrm>
                          <a:prstGeom prst="rect">
                            <a:avLst/>
                          </a:prstGeom>
                          <a:ln>
                            <a:noFill/>
                          </a:ln>
                        </wps:spPr>
                        <wps:txbx>
                          <w:txbxContent>
                            <w:p w14:paraId="6FB392C7" w14:textId="77777777" w:rsidR="00294FC8" w:rsidRDefault="00106299">
                              <w:pPr>
                                <w:spacing w:after="160" w:line="259" w:lineRule="auto"/>
                                <w:ind w:left="0" w:firstLine="0"/>
                              </w:pPr>
                              <w:r>
                                <w:rPr>
                                  <w:sz w:val="16"/>
                                </w:rPr>
                                <w:t xml:space="preserve"> </w:t>
                              </w:r>
                            </w:p>
                          </w:txbxContent>
                        </wps:txbx>
                        <wps:bodyPr horzOverflow="overflow" vert="horz" lIns="0" tIns="0" rIns="0" bIns="0" rtlCol="0">
                          <a:noAutofit/>
                        </wps:bodyPr>
                      </wps:wsp>
                      <wps:wsp>
                        <wps:cNvPr id="4897" name="Rectangle 4897"/>
                        <wps:cNvSpPr/>
                        <wps:spPr>
                          <a:xfrm>
                            <a:off x="1011493" y="847402"/>
                            <a:ext cx="2916489" cy="193401"/>
                          </a:xfrm>
                          <a:prstGeom prst="rect">
                            <a:avLst/>
                          </a:prstGeom>
                          <a:ln>
                            <a:noFill/>
                          </a:ln>
                        </wps:spPr>
                        <wps:txbx>
                          <w:txbxContent>
                            <w:p w14:paraId="06014F96" w14:textId="77777777" w:rsidR="00294FC8" w:rsidRDefault="00106299">
                              <w:pPr>
                                <w:spacing w:after="160" w:line="259" w:lineRule="auto"/>
                                <w:ind w:left="0" w:firstLine="0"/>
                              </w:pPr>
                              <w:r>
                                <w:rPr>
                                  <w:color w:val="546D78"/>
                                  <w:w w:val="119"/>
                                  <w:sz w:val="16"/>
                                </w:rPr>
                                <w:t>ebXML</w:t>
                              </w:r>
                              <w:r>
                                <w:rPr>
                                  <w:color w:val="546D78"/>
                                  <w:spacing w:val="7"/>
                                  <w:w w:val="119"/>
                                  <w:sz w:val="16"/>
                                </w:rPr>
                                <w:t xml:space="preserve"> </w:t>
                              </w:r>
                              <w:r>
                                <w:rPr>
                                  <w:color w:val="546D78"/>
                                  <w:w w:val="119"/>
                                  <w:sz w:val="16"/>
                                </w:rPr>
                                <w:t>Messaging</w:t>
                              </w:r>
                              <w:r>
                                <w:rPr>
                                  <w:color w:val="546D78"/>
                                  <w:spacing w:val="7"/>
                                  <w:w w:val="119"/>
                                  <w:sz w:val="16"/>
                                </w:rPr>
                                <w:t xml:space="preserve"> </w:t>
                              </w:r>
                              <w:r>
                                <w:rPr>
                                  <w:color w:val="546D78"/>
                                  <w:w w:val="119"/>
                                  <w:sz w:val="16"/>
                                </w:rPr>
                                <w:t>V3</w:t>
                              </w:r>
                              <w:r>
                                <w:rPr>
                                  <w:color w:val="546D78"/>
                                  <w:spacing w:val="7"/>
                                  <w:w w:val="119"/>
                                  <w:sz w:val="16"/>
                                </w:rPr>
                                <w:t xml:space="preserve"> </w:t>
                              </w:r>
                              <w:r>
                                <w:rPr>
                                  <w:color w:val="546D78"/>
                                  <w:w w:val="119"/>
                                  <w:sz w:val="16"/>
                                </w:rPr>
                                <w:t>Part</w:t>
                              </w:r>
                              <w:r>
                                <w:rPr>
                                  <w:color w:val="546D78"/>
                                  <w:spacing w:val="7"/>
                                  <w:w w:val="119"/>
                                  <w:sz w:val="16"/>
                                </w:rPr>
                                <w:t xml:space="preserve"> </w:t>
                              </w:r>
                              <w:r>
                                <w:rPr>
                                  <w:color w:val="546D78"/>
                                  <w:w w:val="119"/>
                                  <w:sz w:val="16"/>
                                </w:rPr>
                                <w:t>2:</w:t>
                              </w:r>
                              <w:r>
                                <w:rPr>
                                  <w:color w:val="546D78"/>
                                  <w:spacing w:val="7"/>
                                  <w:w w:val="119"/>
                                  <w:sz w:val="16"/>
                                </w:rPr>
                                <w:t xml:space="preserve"> </w:t>
                              </w:r>
                              <w:r>
                                <w:rPr>
                                  <w:color w:val="546D78"/>
                                  <w:w w:val="119"/>
                                  <w:sz w:val="16"/>
                                </w:rPr>
                                <w:t>Multihop</w:t>
                              </w:r>
                              <w:r>
                                <w:rPr>
                                  <w:color w:val="546D78"/>
                                  <w:spacing w:val="7"/>
                                  <w:w w:val="119"/>
                                  <w:sz w:val="16"/>
                                </w:rPr>
                                <w:t xml:space="preserve"> </w:t>
                              </w:r>
                              <w:r>
                                <w:rPr>
                                  <w:color w:val="546D78"/>
                                  <w:w w:val="119"/>
                                  <w:sz w:val="16"/>
                                </w:rPr>
                                <w:t>Routi</w:t>
                              </w:r>
                            </w:p>
                          </w:txbxContent>
                        </wps:txbx>
                        <wps:bodyPr horzOverflow="overflow" vert="horz" lIns="0" tIns="0" rIns="0" bIns="0" rtlCol="0">
                          <a:noAutofit/>
                        </wps:bodyPr>
                      </wps:wsp>
                      <wps:wsp>
                        <wps:cNvPr id="4898" name="Rectangle 4898"/>
                        <wps:cNvSpPr/>
                        <wps:spPr>
                          <a:xfrm>
                            <a:off x="3204322" y="847402"/>
                            <a:ext cx="88412" cy="193401"/>
                          </a:xfrm>
                          <a:prstGeom prst="rect">
                            <a:avLst/>
                          </a:prstGeom>
                          <a:ln>
                            <a:noFill/>
                          </a:ln>
                        </wps:spPr>
                        <wps:txbx>
                          <w:txbxContent>
                            <w:p w14:paraId="4D329096" w14:textId="77777777" w:rsidR="00294FC8" w:rsidRDefault="007F57DF">
                              <w:pPr>
                                <w:spacing w:after="160" w:line="259" w:lineRule="auto"/>
                                <w:ind w:left="0" w:firstLine="0"/>
                              </w:pPr>
                              <w:hyperlink r:id="rId385">
                                <w:r w:rsidR="00106299">
                                  <w:rPr>
                                    <w:color w:val="546D78"/>
                                    <w:w w:val="123"/>
                                    <w:sz w:val="16"/>
                                  </w:rPr>
                                  <w:t>n</w:t>
                                </w:r>
                              </w:hyperlink>
                            </w:p>
                          </w:txbxContent>
                        </wps:txbx>
                        <wps:bodyPr horzOverflow="overflow" vert="horz" lIns="0" tIns="0" rIns="0" bIns="0" rtlCol="0">
                          <a:noAutofit/>
                        </wps:bodyPr>
                      </wps:wsp>
                      <wps:wsp>
                        <wps:cNvPr id="4896" name="Rectangle 4896"/>
                        <wps:cNvSpPr/>
                        <wps:spPr>
                          <a:xfrm>
                            <a:off x="3270880" y="847402"/>
                            <a:ext cx="93385" cy="193401"/>
                          </a:xfrm>
                          <a:prstGeom prst="rect">
                            <a:avLst/>
                          </a:prstGeom>
                          <a:ln>
                            <a:noFill/>
                          </a:ln>
                        </wps:spPr>
                        <wps:txbx>
                          <w:txbxContent>
                            <w:p w14:paraId="180DCFAC" w14:textId="77777777" w:rsidR="00294FC8" w:rsidRDefault="007F57DF">
                              <w:pPr>
                                <w:spacing w:after="160" w:line="259" w:lineRule="auto"/>
                                <w:ind w:left="0" w:firstLine="0"/>
                              </w:pPr>
                              <w:hyperlink r:id="rId386">
                                <w:r w:rsidR="00106299">
                                  <w:rPr>
                                    <w:color w:val="546D78"/>
                                    <w:w w:val="144"/>
                                    <w:sz w:val="16"/>
                                  </w:rPr>
                                  <w:t>g</w:t>
                                </w:r>
                              </w:hyperlink>
                            </w:p>
                          </w:txbxContent>
                        </wps:txbx>
                        <wps:bodyPr horzOverflow="overflow" vert="horz" lIns="0" tIns="0" rIns="0" bIns="0" rtlCol="0">
                          <a:noAutofit/>
                        </wps:bodyPr>
                      </wps:wsp>
                    </wpg:wgp>
                  </a:graphicData>
                </a:graphic>
              </wp:inline>
            </w:drawing>
          </mc:Choice>
          <mc:Fallback>
            <w:pict>
              <v:group w14:anchorId="02712485" id="Group 32927" o:spid="_x0000_s1817" style="width:505.7pt;height:86.95pt;mso-position-horizontal-relative:char;mso-position-vertical-relative:line" coordsize="64221,11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">
                <v:shape id="Shape 39886" o:spid="_x0000_s1818" style="position:absolute;left:54;top:3664;width:64113;height:91;visibility:visible;mso-wrap-style:square;v-text-anchor:top" coordsize="64113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" path="m,l6411366,r,9144l,9144,,e" fillcolor="black" stroked="f" strokeweight="0">
                  <v:fill opacity="7967f"/>
                  <v:stroke miterlimit="83231f" joinstyle="miter"/>
                  <v:path arrowok="t" textboxrect="0,0,6411366,9144"/>
                </v:shape>
                <v:shape id="Shape 39887" o:spid="_x0000_s1819" style="position:absolute;left:54;top:7327;width:64113;height:92;visibility:visible;mso-wrap-style:square;v-text-anchor:top" coordsize="64113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" path="m,l6411366,r,9144l,9144,,e" fillcolor="black" stroked="f" strokeweight="0">
                  <v:fill opacity="7967f"/>
                  <v:stroke miterlimit="83231f" joinstyle="miter"/>
                  <v:path arrowok="t" textboxrect="0,0,6411366,9144"/>
                </v:shape>
                <v:shape id="Shape 4770" o:spid="_x0000_s1820" style="position:absolute;width:64221;height:11045;visibility:visible;mso-wrap-style:square;v-text-anchor:top" coordsize="6422181,1104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" path="m16222,l6405960,v8978,,16221,7293,16221,16222l6422181,1104553r-5406,l6416775,16222v,-5952,-4812,-10815,-10815,-10815l16222,5407v-5953,,-10815,4863,-10815,10815l5407,1104553r-5407,l,16222c,7293,7293,,16222,xe" fillcolor="#35454e" stroked="f" strokeweight="0">
                  <v:stroke miterlimit="83231f" joinstyle="miter"/>
                  <v:path arrowok="t" textboxrect="0,0,6422181,1104553"/>
                </v:shape>
                <v:rect id="Rectangle 4817" o:spid="_x0000_s1821" style="position:absolute;left:1352;top:1146;width:939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" filled="f" stroked="f">
                  <v:textbox inset="0,0,0,0">
                    <w:txbxContent>
                      <w:p w14:paraId="21D2DB2A" w14:textId="77777777" w:rsidR="00294FC8" w:rsidRDefault="00106299">
                        <w:pPr>
                          <w:spacing w:after="160" w:line="259" w:lineRule="auto"/>
                          <w:ind w:left="0" w:firstLine="0"/>
                        </w:pPr>
                        <w:r>
                          <w:rPr>
                            <w:b/>
                            <w:w w:val="133"/>
                            <w:sz w:val="16"/>
                          </w:rPr>
                          <w:t>Namespaces</w:t>
                        </w:r>
                      </w:p>
                    </w:txbxContent>
                  </v:textbox>
                </v:rect>
                <v:rect id="Rectangle 4818" o:spid="_x0000_s1822" style="position:absolute;left:1352;top:4810;width:10992;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" filled="f" stroked="f">
                  <v:textbox inset="0,0,0,0">
                    <w:txbxContent>
                      <w:p w14:paraId="644D7C74" w14:textId="77777777" w:rsidR="00294FC8" w:rsidRDefault="00106299">
                        <w:pPr>
                          <w:spacing w:after="160" w:line="259" w:lineRule="auto"/>
                          <w:ind w:left="0" w:firstLine="0"/>
                        </w:pPr>
                        <w:r>
                          <w:rPr>
                            <w:i/>
                            <w:w w:val="125"/>
                            <w:sz w:val="16"/>
                          </w:rPr>
                          <w:t>Namespace</w:t>
                        </w:r>
                        <w:r>
                          <w:rPr>
                            <w:i/>
                            <w:spacing w:val="12"/>
                            <w:w w:val="125"/>
                            <w:sz w:val="16"/>
                          </w:rPr>
                          <w:t xml:space="preserve"> </w:t>
                        </w:r>
                        <w:r>
                          <w:rPr>
                            <w:i/>
                            <w:w w:val="125"/>
                            <w:sz w:val="16"/>
                          </w:rPr>
                          <w:t>URI</w:t>
                        </w:r>
                      </w:p>
                    </w:txbxContent>
                  </v:textbox>
                </v:rect>
                <v:rect id="Rectangle 32745" o:spid="_x0000_s1823" style="position:absolute;left:9615;top:4810;width:29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" filled="f" stroked="f">
                  <v:textbox inset="0,0,0,0">
                    <w:txbxContent>
                      <w:p w14:paraId="70E119D6" w14:textId="77777777" w:rsidR="00294FC8" w:rsidRDefault="00106299">
                        <w:pPr>
                          <w:spacing w:after="160" w:line="259" w:lineRule="auto"/>
                          <w:ind w:left="0" w:firstLine="0"/>
                        </w:pPr>
                        <w:r>
                          <w:rPr>
                            <w:w w:val="81"/>
                            <w:sz w:val="16"/>
                          </w:rPr>
                          <w:t>:</w:t>
                        </w:r>
                      </w:p>
                    </w:txbxContent>
                  </v:textbox>
                </v:rect>
                <v:rect id="Rectangle 32746" o:spid="_x0000_s1824" style="position:absolute;left:9837;top:4810;width:36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" filled="f" stroked="f">
                  <v:textbox inset="0,0,0,0">
                    <w:txbxContent>
                      <w:p w14:paraId="2136CFE0" w14:textId="77777777" w:rsidR="00294FC8" w:rsidRDefault="00106299">
                        <w:pPr>
                          <w:spacing w:after="160" w:line="259" w:lineRule="auto"/>
                          <w:ind w:left="0" w:firstLine="0"/>
                        </w:pPr>
                        <w:r>
                          <w:rPr>
                            <w:sz w:val="16"/>
                          </w:rPr>
                          <w:t xml:space="preserve"> </w:t>
                        </w:r>
                      </w:p>
                    </w:txbxContent>
                  </v:textbox>
                </v:rect>
                <v:rect id="Rectangle 4893" o:spid="_x0000_s1825" style="position:absolute;left:10114;top:4810;width:3554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39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xMoLHm/AE5OwOAAD//wMAUEsBAi0AFAAGAAgAAAAhANvh9svuAAAAhQEAABMAAAAAAAAA&#10;AAAAAAAAAAAAAFtDb250ZW50X1R5cGVzXS54bWxQSwECLQAUAAYACAAAACEAWvQsW78AAAAVAQAA&#10;CwAAAAAAAAAAAAAAAAAfAQAAX3JlbHMvLnJlbHNQSwECLQAUAAYACAAAACEADNN/ecYAAADdAAAA&#10;DwAAAAAAAAAAAAAAAAAHAgAAZHJzL2Rvd25yZXYueG1sUEsFBgAAAAADAAMAtwAAAPoCAAAAAA==&#10;" filled="f" stroked="f">
                  <v:textbox inset="0,0,0,0">
                    <w:txbxContent>
                      <w:p w14:paraId="560C4B10" w14:textId="77777777" w:rsidR="00294FC8" w:rsidRDefault="00106299">
                        <w:pPr>
                          <w:spacing w:after="160" w:line="259" w:lineRule="auto"/>
                          <w:ind w:left="0" w:firstLine="0"/>
                        </w:pPr>
                        <w:r>
                          <w:rPr>
                            <w:color w:val="546D78"/>
                            <w:w w:val="123"/>
                            <w:sz w:val="16"/>
                          </w:rPr>
                          <w:t>ebXML</w:t>
                        </w:r>
                        <w:r>
                          <w:rPr>
                            <w:color w:val="546D78"/>
                            <w:spacing w:val="7"/>
                            <w:w w:val="123"/>
                            <w:sz w:val="16"/>
                          </w:rPr>
                          <w:t xml:space="preserve"> </w:t>
                        </w:r>
                        <w:r>
                          <w:rPr>
                            <w:color w:val="546D78"/>
                            <w:w w:val="123"/>
                            <w:sz w:val="16"/>
                          </w:rPr>
                          <w:t>Messaging</w:t>
                        </w:r>
                        <w:r>
                          <w:rPr>
                            <w:color w:val="546D78"/>
                            <w:spacing w:val="7"/>
                            <w:w w:val="123"/>
                            <w:sz w:val="16"/>
                          </w:rPr>
                          <w:t xml:space="preserve"> </w:t>
                        </w:r>
                        <w:r>
                          <w:rPr>
                            <w:color w:val="546D78"/>
                            <w:w w:val="123"/>
                            <w:sz w:val="16"/>
                          </w:rPr>
                          <w:t>Services</w:t>
                        </w:r>
                        <w:r>
                          <w:rPr>
                            <w:color w:val="546D78"/>
                            <w:spacing w:val="7"/>
                            <w:w w:val="123"/>
                            <w:sz w:val="16"/>
                          </w:rPr>
                          <w:t xml:space="preserve"> </w:t>
                        </w:r>
                        <w:r>
                          <w:rPr>
                            <w:color w:val="546D78"/>
                            <w:w w:val="123"/>
                            <w:sz w:val="16"/>
                          </w:rPr>
                          <w:t>Version</w:t>
                        </w:r>
                        <w:r>
                          <w:rPr>
                            <w:color w:val="546D78"/>
                            <w:spacing w:val="7"/>
                            <w:w w:val="123"/>
                            <w:sz w:val="16"/>
                          </w:rPr>
                          <w:t xml:space="preserve"> </w:t>
                        </w:r>
                        <w:r>
                          <w:rPr>
                            <w:color w:val="546D78"/>
                            <w:w w:val="123"/>
                            <w:sz w:val="16"/>
                          </w:rPr>
                          <w:t>3.0</w:t>
                        </w:r>
                        <w:r>
                          <w:rPr>
                            <w:color w:val="546D78"/>
                            <w:spacing w:val="7"/>
                            <w:w w:val="123"/>
                            <w:sz w:val="16"/>
                          </w:rPr>
                          <w:t xml:space="preserve"> </w:t>
                        </w:r>
                        <w:r>
                          <w:rPr>
                            <w:color w:val="546D78"/>
                            <w:w w:val="123"/>
                            <w:sz w:val="16"/>
                          </w:rPr>
                          <w:t>Core</w:t>
                        </w:r>
                        <w:r>
                          <w:rPr>
                            <w:color w:val="546D78"/>
                            <w:spacing w:val="7"/>
                            <w:w w:val="123"/>
                            <w:sz w:val="16"/>
                          </w:rPr>
                          <w:t xml:space="preserve"> </w:t>
                        </w:r>
                        <w:r>
                          <w:rPr>
                            <w:color w:val="546D78"/>
                            <w:w w:val="123"/>
                            <w:sz w:val="16"/>
                          </w:rPr>
                          <w:t>Feature</w:t>
                        </w:r>
                      </w:p>
                    </w:txbxContent>
                  </v:textbox>
                </v:rect>
                <v:rect id="Rectangle 4894" o:spid="_x0000_s1826" style="position:absolute;left:36840;top:4810;width:721;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" filled="f" stroked="f">
                  <v:textbox inset="0,0,0,0">
                    <w:txbxContent>
                      <w:p w14:paraId="4D17E6EE" w14:textId="77777777" w:rsidR="00294FC8" w:rsidRDefault="005F3793">
                        <w:pPr>
                          <w:spacing w:after="160" w:line="259" w:lineRule="auto"/>
                          <w:ind w:left="0" w:firstLine="0"/>
                        </w:pPr>
                        <w:hyperlink r:id="rId387">
                          <w:r w:rsidR="00106299">
                            <w:rPr>
                              <w:color w:val="546D78"/>
                              <w:w w:val="134"/>
                              <w:sz w:val="16"/>
                            </w:rPr>
                            <w:t>s</w:t>
                          </w:r>
                        </w:hyperlink>
                      </w:p>
                    </w:txbxContent>
                  </v:textbox>
                </v:rect>
                <v:rect id="Rectangle 4890" o:spid="_x0000_s1827" style="position:absolute;left:37382;top:4810;width:627;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" filled="f" stroked="f">
                  <v:textbox inset="0,0,0,0">
                    <w:txbxContent>
                      <w:p w14:paraId="7903E18F" w14:textId="77777777" w:rsidR="00294FC8" w:rsidRDefault="005F3793">
                        <w:pPr>
                          <w:spacing w:after="160" w:line="259" w:lineRule="auto"/>
                          <w:ind w:left="0" w:firstLine="0"/>
                        </w:pPr>
                        <w:hyperlink r:id="rId388">
                          <w:r w:rsidR="00106299">
                            <w:rPr>
                              <w:color w:val="546D78"/>
                              <w:w w:val="151"/>
                              <w:sz w:val="16"/>
                            </w:rPr>
                            <w:t>)</w:t>
                          </w:r>
                        </w:hyperlink>
                      </w:p>
                    </w:txbxContent>
                  </v:textbox>
                </v:rect>
                <v:rect id="Rectangle 4891" o:spid="_x0000_s1828" style="position:absolute;left:37854;top:4810;width:36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" filled="f" stroked="f">
                  <v:textbox inset="0,0,0,0">
                    <w:txbxContent>
                      <w:p w14:paraId="532B27AD" w14:textId="77777777" w:rsidR="00294FC8" w:rsidRDefault="005F3793">
                        <w:pPr>
                          <w:spacing w:after="160" w:line="259" w:lineRule="auto"/>
                          <w:ind w:left="0" w:firstLine="0"/>
                        </w:pPr>
                        <w:hyperlink r:id="rId389">
                          <w:r w:rsidR="00106299">
                            <w:rPr>
                              <w:sz w:val="16"/>
                            </w:rPr>
                            <w:t xml:space="preserve"> </w:t>
                          </w:r>
                        </w:hyperlink>
                      </w:p>
                    </w:txbxContent>
                  </v:textbox>
                </v:rect>
                <v:rect id="Rectangle 4892" o:spid="_x0000_s1829" style="position:absolute;left:38132;top:4810;width:1076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" filled="f" stroked="f">
                  <v:textbox inset="0,0,0,0">
                    <w:txbxContent>
                      <w:p w14:paraId="7B6D5D2F" w14:textId="77777777" w:rsidR="00294FC8" w:rsidRDefault="00106299">
                        <w:pPr>
                          <w:spacing w:after="160" w:line="259" w:lineRule="auto"/>
                          <w:ind w:left="0" w:firstLine="0"/>
                        </w:pPr>
                        <w:r>
                          <w:rPr>
                            <w:w w:val="124"/>
                            <w:sz w:val="16"/>
                          </w:rPr>
                          <w:t>and</w:t>
                        </w:r>
                        <w:r>
                          <w:rPr>
                            <w:spacing w:val="7"/>
                            <w:w w:val="124"/>
                            <w:sz w:val="16"/>
                          </w:rPr>
                          <w:t xml:space="preserve"> </w:t>
                        </w:r>
                        <w:r>
                          <w:rPr>
                            <w:w w:val="124"/>
                            <w:sz w:val="16"/>
                          </w:rPr>
                          <w:t>references:</w:t>
                        </w:r>
                      </w:p>
                    </w:txbxContent>
                  </v:textbox>
                </v:rect>
                <v:rect id="Rectangle 4822" o:spid="_x0000_s1830" style="position:absolute;left:1352;top:8474;width:10992;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" filled="f" stroked="f">
                  <v:textbox inset="0,0,0,0">
                    <w:txbxContent>
                      <w:p w14:paraId="736BE644" w14:textId="77777777" w:rsidR="00294FC8" w:rsidRDefault="00106299">
                        <w:pPr>
                          <w:spacing w:after="160" w:line="259" w:lineRule="auto"/>
                          <w:ind w:left="0" w:firstLine="0"/>
                        </w:pPr>
                        <w:r>
                          <w:rPr>
                            <w:i/>
                            <w:w w:val="125"/>
                            <w:sz w:val="16"/>
                          </w:rPr>
                          <w:t>Namespace</w:t>
                        </w:r>
                        <w:r>
                          <w:rPr>
                            <w:i/>
                            <w:spacing w:val="12"/>
                            <w:w w:val="125"/>
                            <w:sz w:val="16"/>
                          </w:rPr>
                          <w:t xml:space="preserve"> </w:t>
                        </w:r>
                        <w:r>
                          <w:rPr>
                            <w:i/>
                            <w:w w:val="125"/>
                            <w:sz w:val="16"/>
                          </w:rPr>
                          <w:t>URI</w:t>
                        </w:r>
                      </w:p>
                    </w:txbxContent>
                  </v:textbox>
                </v:rect>
                <v:rect id="Rectangle 32748" o:spid="_x0000_s1831" style="position:absolute;left:9615;top:8474;width:29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" filled="f" stroked="f">
                  <v:textbox inset="0,0,0,0">
                    <w:txbxContent>
                      <w:p w14:paraId="4416D510" w14:textId="77777777" w:rsidR="00294FC8" w:rsidRDefault="00106299">
                        <w:pPr>
                          <w:spacing w:after="160" w:line="259" w:lineRule="auto"/>
                          <w:ind w:left="0" w:firstLine="0"/>
                        </w:pPr>
                        <w:r>
                          <w:rPr>
                            <w:w w:val="81"/>
                            <w:sz w:val="16"/>
                          </w:rPr>
                          <w:t>:</w:t>
                        </w:r>
                      </w:p>
                    </w:txbxContent>
                  </v:textbox>
                </v:rect>
                <v:rect id="Rectangle 32750" o:spid="_x0000_s1832" style="position:absolute;left:9837;top:8474;width:36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" filled="f" stroked="f">
                  <v:textbox inset="0,0,0,0">
                    <w:txbxContent>
                      <w:p w14:paraId="6FB392C7" w14:textId="77777777" w:rsidR="00294FC8" w:rsidRDefault="00106299">
                        <w:pPr>
                          <w:spacing w:after="160" w:line="259" w:lineRule="auto"/>
                          <w:ind w:left="0" w:firstLine="0"/>
                        </w:pPr>
                        <w:r>
                          <w:rPr>
                            <w:sz w:val="16"/>
                          </w:rPr>
                          <w:t xml:space="preserve"> </w:t>
                        </w:r>
                      </w:p>
                    </w:txbxContent>
                  </v:textbox>
                </v:rect>
                <v:rect id="Rectangle 4897" o:spid="_x0000_s1833" style="position:absolute;left:10114;top:8474;width:29165;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" filled="f" stroked="f">
                  <v:textbox inset="0,0,0,0">
                    <w:txbxContent>
                      <w:p w14:paraId="06014F96" w14:textId="77777777" w:rsidR="00294FC8" w:rsidRDefault="00106299">
                        <w:pPr>
                          <w:spacing w:after="160" w:line="259" w:lineRule="auto"/>
                          <w:ind w:left="0" w:firstLine="0"/>
                        </w:pPr>
                        <w:r>
                          <w:rPr>
                            <w:color w:val="546D78"/>
                            <w:w w:val="119"/>
                            <w:sz w:val="16"/>
                          </w:rPr>
                          <w:t>ebXML</w:t>
                        </w:r>
                        <w:r>
                          <w:rPr>
                            <w:color w:val="546D78"/>
                            <w:spacing w:val="7"/>
                            <w:w w:val="119"/>
                            <w:sz w:val="16"/>
                          </w:rPr>
                          <w:t xml:space="preserve"> </w:t>
                        </w:r>
                        <w:r>
                          <w:rPr>
                            <w:color w:val="546D78"/>
                            <w:w w:val="119"/>
                            <w:sz w:val="16"/>
                          </w:rPr>
                          <w:t>Messaging</w:t>
                        </w:r>
                        <w:r>
                          <w:rPr>
                            <w:color w:val="546D78"/>
                            <w:spacing w:val="7"/>
                            <w:w w:val="119"/>
                            <w:sz w:val="16"/>
                          </w:rPr>
                          <w:t xml:space="preserve"> </w:t>
                        </w:r>
                        <w:r>
                          <w:rPr>
                            <w:color w:val="546D78"/>
                            <w:w w:val="119"/>
                            <w:sz w:val="16"/>
                          </w:rPr>
                          <w:t>V3</w:t>
                        </w:r>
                        <w:r>
                          <w:rPr>
                            <w:color w:val="546D78"/>
                            <w:spacing w:val="7"/>
                            <w:w w:val="119"/>
                            <w:sz w:val="16"/>
                          </w:rPr>
                          <w:t xml:space="preserve"> </w:t>
                        </w:r>
                        <w:r>
                          <w:rPr>
                            <w:color w:val="546D78"/>
                            <w:w w:val="119"/>
                            <w:sz w:val="16"/>
                          </w:rPr>
                          <w:t>Part</w:t>
                        </w:r>
                        <w:r>
                          <w:rPr>
                            <w:color w:val="546D78"/>
                            <w:spacing w:val="7"/>
                            <w:w w:val="119"/>
                            <w:sz w:val="16"/>
                          </w:rPr>
                          <w:t xml:space="preserve"> </w:t>
                        </w:r>
                        <w:r>
                          <w:rPr>
                            <w:color w:val="546D78"/>
                            <w:w w:val="119"/>
                            <w:sz w:val="16"/>
                          </w:rPr>
                          <w:t>2:</w:t>
                        </w:r>
                        <w:r>
                          <w:rPr>
                            <w:color w:val="546D78"/>
                            <w:spacing w:val="7"/>
                            <w:w w:val="119"/>
                            <w:sz w:val="16"/>
                          </w:rPr>
                          <w:t xml:space="preserve"> </w:t>
                        </w:r>
                        <w:r>
                          <w:rPr>
                            <w:color w:val="546D78"/>
                            <w:w w:val="119"/>
                            <w:sz w:val="16"/>
                          </w:rPr>
                          <w:t>Multihop</w:t>
                        </w:r>
                        <w:r>
                          <w:rPr>
                            <w:color w:val="546D78"/>
                            <w:spacing w:val="7"/>
                            <w:w w:val="119"/>
                            <w:sz w:val="16"/>
                          </w:rPr>
                          <w:t xml:space="preserve"> </w:t>
                        </w:r>
                        <w:r>
                          <w:rPr>
                            <w:color w:val="546D78"/>
                            <w:w w:val="119"/>
                            <w:sz w:val="16"/>
                          </w:rPr>
                          <w:t>Routi</w:t>
                        </w:r>
                      </w:p>
                    </w:txbxContent>
                  </v:textbox>
                </v:rect>
                <v:rect id="Rectangle 4898" o:spid="_x0000_s1834" style="position:absolute;left:32043;top:8474;width:88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" filled="f" stroked="f">
                  <v:textbox inset="0,0,0,0">
                    <w:txbxContent>
                      <w:p w14:paraId="4D329096" w14:textId="77777777" w:rsidR="00294FC8" w:rsidRDefault="005F3793">
                        <w:pPr>
                          <w:spacing w:after="160" w:line="259" w:lineRule="auto"/>
                          <w:ind w:left="0" w:firstLine="0"/>
                        </w:pPr>
                        <w:hyperlink r:id="rId390">
                          <w:r w:rsidR="00106299">
                            <w:rPr>
                              <w:color w:val="546D78"/>
                              <w:w w:val="123"/>
                              <w:sz w:val="16"/>
                            </w:rPr>
                            <w:t>n</w:t>
                          </w:r>
                        </w:hyperlink>
                      </w:p>
                    </w:txbxContent>
                  </v:textbox>
                </v:rect>
                <v:rect id="Rectangle 4896" o:spid="_x0000_s1835" style="position:absolute;left:32708;top:8474;width:93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" filled="f" stroked="f">
                  <v:textbox inset="0,0,0,0">
                    <w:txbxContent>
                      <w:p w14:paraId="180DCFAC" w14:textId="77777777" w:rsidR="00294FC8" w:rsidRDefault="005F3793">
                        <w:pPr>
                          <w:spacing w:after="160" w:line="259" w:lineRule="auto"/>
                          <w:ind w:left="0" w:firstLine="0"/>
                        </w:pPr>
                        <w:hyperlink r:id="rId391">
                          <w:r w:rsidR="00106299">
                            <w:rPr>
                              <w:color w:val="546D78"/>
                              <w:w w:val="144"/>
                              <w:sz w:val="16"/>
                            </w:rPr>
                            <w:t>g</w:t>
                          </w:r>
                        </w:hyperlink>
                      </w:p>
                    </w:txbxContent>
                  </v:textbox>
                </v:rect>
                <w10:anchorlock/>
              </v:group>
            </w:pict>
          </mc:Fallback>
        </mc:AlternateContent>
      </w:r>
    </w:p>
    <w:p w14:paraId="45D7A52B" w14:textId="77777777" w:rsidR="00294FC8" w:rsidRDefault="00106299">
      <w:pPr>
        <w:pStyle w:val="Heading3"/>
        <w:spacing w:after="358" w:line="265" w:lineRule="auto"/>
        <w:ind w:left="223"/>
      </w:pPr>
      <w:r>
        <w:rPr>
          <w:sz w:val="16"/>
        </w:rPr>
        <w:t>Namespaces</w:t>
      </w:r>
    </w:p>
    <w:p w14:paraId="7CE84F30" w14:textId="77777777" w:rsidR="00294FC8" w:rsidRDefault="00106299">
      <w:pPr>
        <w:spacing w:after="354" w:line="271" w:lineRule="auto"/>
        <w:ind w:left="208"/>
      </w:pPr>
      <w:r>
        <w:rPr>
          <w:i/>
          <w:sz w:val="16"/>
        </w:rPr>
        <w:t>Namespace URI</w:t>
      </w:r>
      <w:r>
        <w:rPr>
          <w:sz w:val="16"/>
        </w:rPr>
        <w:t xml:space="preserve">: </w:t>
      </w:r>
      <w:hyperlink r:id="rId392">
        <w:r>
          <w:rPr>
            <w:color w:val="546D78"/>
            <w:sz w:val="16"/>
          </w:rPr>
          <w:t>ebXML Messaging V3 Part 2: Message Fragments</w:t>
        </w:r>
      </w:hyperlink>
    </w:p>
    <w:p w14:paraId="7732EC34" w14:textId="77777777" w:rsidR="00294FC8" w:rsidRDefault="00106299">
      <w:pPr>
        <w:spacing w:after="645" w:line="271" w:lineRule="auto"/>
        <w:ind w:left="208"/>
      </w:pPr>
      <w:r>
        <w:rPr>
          <w:i/>
          <w:sz w:val="16"/>
        </w:rPr>
        <w:t>Namespace URI</w:t>
      </w:r>
      <w:r>
        <w:rPr>
          <w:sz w:val="16"/>
        </w:rPr>
        <w:t xml:space="preserve">: </w:t>
      </w:r>
      <w:hyperlink r:id="rId393">
        <w:r>
          <w:rPr>
            <w:color w:val="546D78"/>
            <w:sz w:val="16"/>
          </w:rPr>
          <w:t>Resource Directory Description Language(RDDL) 2.0</w:t>
        </w:r>
      </w:hyperlink>
      <w:r>
        <w:rPr>
          <w:sz w:val="16"/>
        </w:rPr>
        <w:t xml:space="preserve"> and references the XSD files below.</w:t>
      </w:r>
    </w:p>
    <w:p w14:paraId="779C8C2F" w14:textId="77777777" w:rsidR="00294FC8" w:rsidRDefault="00106299">
      <w:pPr>
        <w:pStyle w:val="Heading3"/>
        <w:spacing w:after="308" w:line="265" w:lineRule="auto"/>
        <w:ind w:left="557"/>
      </w:pPr>
      <w:commentRangeStart w:id="281"/>
      <w:r>
        <w:rPr>
          <w:sz w:val="16"/>
        </w:rPr>
        <w:lastRenderedPageBreak/>
        <w:t>TBD</w:t>
      </w:r>
      <w:commentRangeEnd w:id="281"/>
      <w:r w:rsidR="00DE13AA">
        <w:rPr>
          <w:rStyle w:val="CommentReference"/>
          <w:b w:val="0"/>
        </w:rPr>
        <w:commentReference w:id="281"/>
      </w:r>
    </w:p>
    <w:p w14:paraId="4BBAECAC" w14:textId="7617E2F3" w:rsidR="00294FC8" w:rsidRDefault="00106299">
      <w:pPr>
        <w:spacing w:after="164" w:line="315" w:lineRule="auto"/>
        <w:ind w:left="208" w:right="166"/>
      </w:pPr>
      <w:r>
        <w:rPr>
          <w:sz w:val="16"/>
        </w:rPr>
        <w:t xml:space="preserve">Interoperable components under the AS4 Usage Agreements as specified in Section 5.2 of the </w:t>
      </w:r>
      <w:hyperlink r:id="rId394">
        <w:r>
          <w:rPr>
            <w:color w:val="546D78"/>
            <w:sz w:val="16"/>
          </w:rPr>
          <w:t>AS4 Profile of ebMS</w:t>
        </w:r>
      </w:hyperlink>
      <w:r>
        <w:rPr>
          <w:sz w:val="16"/>
        </w:rPr>
        <w:t xml:space="preserve"> are non-normative. (Excepting that the new AS4 Interoperability Profile for Four-Corner</w:t>
      </w:r>
      <w:del w:id="282" w:author="Ellingworth, Chris" w:date="2022-02-23T17:16:00Z">
        <w:r w:rsidDel="0044108F">
          <w:rPr>
            <w:sz w:val="16"/>
          </w:rPr>
          <w:delText>s</w:delText>
        </w:r>
      </w:del>
      <w:r>
        <w:rPr>
          <w:sz w:val="16"/>
        </w:rPr>
        <w:t xml:space="preserve"> Model networks does attempt to make interoperation normative via P-Mode configuration.) Samples of SOAP including XML, XMLNS and XSLT are included in Appendix A of the AS4 Profile.</w:t>
      </w:r>
    </w:p>
    <w:commentRangeStart w:id="283"/>
    <w:commentRangeStart w:id="284"/>
    <w:p w14:paraId="5D16573A" w14:textId="3C1187B4" w:rsidR="00294FC8" w:rsidRDefault="00106299">
      <w:pPr>
        <w:spacing w:after="1665" w:line="315" w:lineRule="auto"/>
        <w:ind w:left="208" w:right="166"/>
      </w:pPr>
      <w:r>
        <w:rPr>
          <w:noProof/>
          <w:sz w:val="22"/>
        </w:rPr>
        <mc:AlternateContent>
          <mc:Choice Requires="wpg">
            <w:drawing>
              <wp:anchor distT="0" distB="0" distL="114300" distR="114300" simplePos="0" relativeHeight="251658273" behindDoc="1" locked="0" layoutInCell="1" allowOverlap="1" wp14:anchorId="1C1E60E1" wp14:editId="54776357">
                <wp:simplePos x="0" y="0"/>
                <wp:positionH relativeFrom="column">
                  <wp:posOffset>-3</wp:posOffset>
                </wp:positionH>
                <wp:positionV relativeFrom="paragraph">
                  <wp:posOffset>-2502494</wp:posOffset>
                </wp:positionV>
                <wp:extent cx="6422181" cy="3252887"/>
                <wp:effectExtent l="0" t="0" r="0" b="0"/>
                <wp:wrapNone/>
                <wp:docPr id="33577" name="Group 33577"/>
                <wp:cNvGraphicFramePr/>
                <a:graphic xmlns:a="http://schemas.openxmlformats.org/drawingml/2006/main">
                  <a:graphicData uri="http://schemas.microsoft.com/office/word/2010/wordprocessingGroup">
                    <wpg:wgp>
                      <wpg:cNvGrpSpPr/>
                      <wpg:grpSpPr>
                        <a:xfrm>
                          <a:off x="0" y="0"/>
                          <a:ext cx="6422181" cy="3252887"/>
                          <a:chOff x="0" y="0"/>
                          <a:chExt cx="6422181" cy="3252887"/>
                        </a:xfrm>
                      </wpg:grpSpPr>
                      <wps:wsp>
                        <wps:cNvPr id="39974" name="Shape 39974"/>
                        <wps:cNvSpPr/>
                        <wps:spPr>
                          <a:xfrm>
                            <a:off x="5407" y="366365"/>
                            <a:ext cx="6411366" cy="9144"/>
                          </a:xfrm>
                          <a:custGeom>
                            <a:avLst/>
                            <a:gdLst/>
                            <a:ahLst/>
                            <a:cxnLst/>
                            <a:rect l="0" t="0" r="0" b="0"/>
                            <a:pathLst>
                              <a:path w="6411366" h="9144">
                                <a:moveTo>
                                  <a:pt x="0" y="0"/>
                                </a:moveTo>
                                <a:lnTo>
                                  <a:pt x="6411366" y="0"/>
                                </a:lnTo>
                                <a:lnTo>
                                  <a:pt x="641136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39975" name="Shape 39975"/>
                        <wps:cNvSpPr/>
                        <wps:spPr>
                          <a:xfrm>
                            <a:off x="5407" y="732730"/>
                            <a:ext cx="6411366" cy="9144"/>
                          </a:xfrm>
                          <a:custGeom>
                            <a:avLst/>
                            <a:gdLst/>
                            <a:ahLst/>
                            <a:cxnLst/>
                            <a:rect l="0" t="0" r="0" b="0"/>
                            <a:pathLst>
                              <a:path w="6411366" h="9144">
                                <a:moveTo>
                                  <a:pt x="0" y="0"/>
                                </a:moveTo>
                                <a:lnTo>
                                  <a:pt x="6411366" y="0"/>
                                </a:lnTo>
                                <a:lnTo>
                                  <a:pt x="6411366" y="9144"/>
                                </a:lnTo>
                                <a:lnTo>
                                  <a:pt x="0" y="9144"/>
                                </a:lnTo>
                                <a:lnTo>
                                  <a:pt x="0" y="0"/>
                                </a:lnTo>
                              </a:path>
                            </a:pathLst>
                          </a:custGeom>
                          <a:ln w="0" cap="flat">
                            <a:miter lim="127000"/>
                          </a:ln>
                        </wps:spPr>
                        <wps:style>
                          <a:lnRef idx="0">
                            <a:srgbClr val="000000">
                              <a:alpha val="0"/>
                            </a:srgbClr>
                          </a:lnRef>
                          <a:fillRef idx="1">
                            <a:srgbClr val="000000">
                              <a:alpha val="12156"/>
                            </a:srgbClr>
                          </a:fillRef>
                          <a:effectRef idx="0">
                            <a:scrgbClr r="0" g="0" b="0"/>
                          </a:effectRef>
                          <a:fontRef idx="none"/>
                        </wps:style>
                        <wps:bodyPr/>
                      </wps:wsp>
                      <wps:wsp>
                        <wps:cNvPr id="4918" name="Shape 4918"/>
                        <wps:cNvSpPr/>
                        <wps:spPr>
                          <a:xfrm>
                            <a:off x="0" y="0"/>
                            <a:ext cx="6422181" cy="1104553"/>
                          </a:xfrm>
                          <a:custGeom>
                            <a:avLst/>
                            <a:gdLst/>
                            <a:ahLst/>
                            <a:cxnLst/>
                            <a:rect l="0" t="0" r="0" b="0"/>
                            <a:pathLst>
                              <a:path w="6422181" h="1104553">
                                <a:moveTo>
                                  <a:pt x="0" y="0"/>
                                </a:moveTo>
                                <a:lnTo>
                                  <a:pt x="5407" y="0"/>
                                </a:lnTo>
                                <a:lnTo>
                                  <a:pt x="5407" y="1088282"/>
                                </a:lnTo>
                                <a:cubicBezTo>
                                  <a:pt x="5407" y="1094284"/>
                                  <a:pt x="10269" y="1099145"/>
                                  <a:pt x="16222" y="1099145"/>
                                </a:cubicBezTo>
                                <a:lnTo>
                                  <a:pt x="6405960" y="1099145"/>
                                </a:lnTo>
                                <a:cubicBezTo>
                                  <a:pt x="6411963" y="1099145"/>
                                  <a:pt x="6416775" y="1094284"/>
                                  <a:pt x="6416775" y="1088282"/>
                                </a:cubicBezTo>
                                <a:lnTo>
                                  <a:pt x="6416775" y="0"/>
                                </a:lnTo>
                                <a:lnTo>
                                  <a:pt x="6422181" y="0"/>
                                </a:lnTo>
                                <a:lnTo>
                                  <a:pt x="6422181" y="1088282"/>
                                </a:lnTo>
                                <a:cubicBezTo>
                                  <a:pt x="6422181" y="1097260"/>
                                  <a:pt x="6414938" y="1104553"/>
                                  <a:pt x="6405960" y="1104553"/>
                                </a:cubicBezTo>
                                <a:lnTo>
                                  <a:pt x="16222" y="1104553"/>
                                </a:lnTo>
                                <a:cubicBezTo>
                                  <a:pt x="7293" y="1104553"/>
                                  <a:pt x="0" y="1097260"/>
                                  <a:pt x="0" y="1088282"/>
                                </a:cubicBezTo>
                                <a:lnTo>
                                  <a:pt x="0" y="0"/>
                                </a:lnTo>
                                <a:close/>
                              </a:path>
                            </a:pathLst>
                          </a:custGeom>
                          <a:ln w="0" cap="flat">
                            <a:miter lim="127000"/>
                          </a:ln>
                        </wps:spPr>
                        <wps:style>
                          <a:lnRef idx="0">
                            <a:srgbClr val="000000">
                              <a:alpha val="0"/>
                            </a:srgbClr>
                          </a:lnRef>
                          <a:fillRef idx="1">
                            <a:srgbClr val="35454E"/>
                          </a:fillRef>
                          <a:effectRef idx="0">
                            <a:scrgbClr r="0" g="0" b="0"/>
                          </a:effectRef>
                          <a:fontRef idx="none"/>
                        </wps:style>
                        <wps:bodyPr/>
                      </wps:wsp>
                      <wps:wsp>
                        <wps:cNvPr id="4921" name="Shape 4921"/>
                        <wps:cNvSpPr/>
                        <wps:spPr>
                          <a:xfrm>
                            <a:off x="32445" y="1321991"/>
                            <a:ext cx="6389737" cy="1930897"/>
                          </a:xfrm>
                          <a:custGeom>
                            <a:avLst/>
                            <a:gdLst/>
                            <a:ahLst/>
                            <a:cxnLst/>
                            <a:rect l="0" t="0" r="0" b="0"/>
                            <a:pathLst>
                              <a:path w="6389737" h="1930897">
                                <a:moveTo>
                                  <a:pt x="0" y="0"/>
                                </a:moveTo>
                                <a:lnTo>
                                  <a:pt x="6373515" y="0"/>
                                </a:lnTo>
                                <a:cubicBezTo>
                                  <a:pt x="6378005" y="0"/>
                                  <a:pt x="6382060" y="1823"/>
                                  <a:pt x="6384993" y="4763"/>
                                </a:cubicBezTo>
                                <a:cubicBezTo>
                                  <a:pt x="6387926" y="7702"/>
                                  <a:pt x="6389737" y="11757"/>
                                  <a:pt x="6389737" y="16221"/>
                                </a:cubicBezTo>
                                <a:lnTo>
                                  <a:pt x="6389737" y="1914674"/>
                                </a:lnTo>
                                <a:cubicBezTo>
                                  <a:pt x="6389737" y="1923603"/>
                                  <a:pt x="6382494" y="1930897"/>
                                  <a:pt x="6373515" y="1930897"/>
                                </a:cubicBezTo>
                                <a:lnTo>
                                  <a:pt x="0" y="1930897"/>
                                </a:lnTo>
                                <a:close/>
                              </a:path>
                            </a:pathLst>
                          </a:custGeom>
                          <a:ln w="0" cap="flat">
                            <a:miter lim="127000"/>
                          </a:ln>
                        </wps:spPr>
                        <wps:style>
                          <a:lnRef idx="0">
                            <a:srgbClr val="000000">
                              <a:alpha val="0"/>
                            </a:srgbClr>
                          </a:lnRef>
                          <a:fillRef idx="1">
                            <a:srgbClr val="FF9100"/>
                          </a:fillRef>
                          <a:effectRef idx="0">
                            <a:scrgbClr r="0" g="0" b="0"/>
                          </a:effectRef>
                          <a:fontRef idx="none"/>
                        </wps:style>
                        <wps:bodyPr/>
                      </wps:wsp>
                      <wps:wsp>
                        <wps:cNvPr id="4922" name="Shape 4922"/>
                        <wps:cNvSpPr/>
                        <wps:spPr>
                          <a:xfrm>
                            <a:off x="0" y="1321991"/>
                            <a:ext cx="32445" cy="1930897"/>
                          </a:xfrm>
                          <a:custGeom>
                            <a:avLst/>
                            <a:gdLst/>
                            <a:ahLst/>
                            <a:cxnLst/>
                            <a:rect l="0" t="0" r="0" b="0"/>
                            <a:pathLst>
                              <a:path w="32445" h="1930897">
                                <a:moveTo>
                                  <a:pt x="16222" y="0"/>
                                </a:moveTo>
                                <a:lnTo>
                                  <a:pt x="32445" y="0"/>
                                </a:lnTo>
                                <a:lnTo>
                                  <a:pt x="32445" y="1930897"/>
                                </a:lnTo>
                                <a:lnTo>
                                  <a:pt x="16222" y="1930897"/>
                                </a:lnTo>
                                <a:cubicBezTo>
                                  <a:pt x="7293" y="1930897"/>
                                  <a:pt x="0" y="1923603"/>
                                  <a:pt x="0" y="1914674"/>
                                </a:cubicBezTo>
                                <a:lnTo>
                                  <a:pt x="0" y="16221"/>
                                </a:lnTo>
                                <a:cubicBezTo>
                                  <a:pt x="0" y="7293"/>
                                  <a:pt x="7293" y="0"/>
                                  <a:pt x="16222" y="0"/>
                                </a:cubicBezTo>
                                <a:close/>
                              </a:path>
                            </a:pathLst>
                          </a:custGeom>
                          <a:ln w="0" cap="flat">
                            <a:miter lim="127000"/>
                          </a:ln>
                        </wps:spPr>
                        <wps:style>
                          <a:lnRef idx="0">
                            <a:srgbClr val="000000">
                              <a:alpha val="0"/>
                            </a:srgbClr>
                          </a:lnRef>
                          <a:fillRef idx="1">
                            <a:srgbClr val="FF9100"/>
                          </a:fillRef>
                          <a:effectRef idx="0">
                            <a:scrgbClr r="0" g="0" b="0"/>
                          </a:effectRef>
                          <a:fontRef idx="none"/>
                        </wps:style>
                        <wps:bodyPr/>
                      </wps:wsp>
                      <wps:wsp>
                        <wps:cNvPr id="4974" name="Shape 4974"/>
                        <wps:cNvSpPr/>
                        <wps:spPr>
                          <a:xfrm>
                            <a:off x="27037" y="1321991"/>
                            <a:ext cx="6395144" cy="296069"/>
                          </a:xfrm>
                          <a:custGeom>
                            <a:avLst/>
                            <a:gdLst/>
                            <a:ahLst/>
                            <a:cxnLst/>
                            <a:rect l="0" t="0" r="0" b="0"/>
                            <a:pathLst>
                              <a:path w="6395144" h="296069">
                                <a:moveTo>
                                  <a:pt x="0" y="0"/>
                                </a:moveTo>
                                <a:lnTo>
                                  <a:pt x="6378923" y="0"/>
                                </a:lnTo>
                                <a:cubicBezTo>
                                  <a:pt x="6387901" y="0"/>
                                  <a:pt x="6395144" y="7293"/>
                                  <a:pt x="6395144" y="16221"/>
                                </a:cubicBezTo>
                                <a:lnTo>
                                  <a:pt x="6395144" y="296069"/>
                                </a:lnTo>
                                <a:lnTo>
                                  <a:pt x="0" y="296069"/>
                                </a:lnTo>
                                <a:lnTo>
                                  <a:pt x="0" y="0"/>
                                </a:lnTo>
                                <a:close/>
                              </a:path>
                            </a:pathLst>
                          </a:custGeom>
                          <a:ln w="0" cap="flat">
                            <a:miter lim="127000"/>
                          </a:ln>
                        </wps:spPr>
                        <wps:style>
                          <a:lnRef idx="0">
                            <a:srgbClr val="000000">
                              <a:alpha val="0"/>
                            </a:srgbClr>
                          </a:lnRef>
                          <a:fillRef idx="1">
                            <a:srgbClr val="FF9100">
                              <a:alpha val="10196"/>
                            </a:srgbClr>
                          </a:fillRef>
                          <a:effectRef idx="0">
                            <a:scrgbClr r="0" g="0" b="0"/>
                          </a:effectRef>
                          <a:fontRef idx="none"/>
                        </wps:style>
                        <wps:bodyPr/>
                      </wps:wsp>
                      <wps:wsp>
                        <wps:cNvPr id="4975" name="Shape 4975"/>
                        <wps:cNvSpPr/>
                        <wps:spPr>
                          <a:xfrm>
                            <a:off x="32445" y="1321991"/>
                            <a:ext cx="6389737" cy="296069"/>
                          </a:xfrm>
                          <a:custGeom>
                            <a:avLst/>
                            <a:gdLst/>
                            <a:ahLst/>
                            <a:cxnLst/>
                            <a:rect l="0" t="0" r="0" b="0"/>
                            <a:pathLst>
                              <a:path w="6389737" h="296069">
                                <a:moveTo>
                                  <a:pt x="0" y="0"/>
                                </a:moveTo>
                                <a:lnTo>
                                  <a:pt x="6373515" y="0"/>
                                </a:lnTo>
                                <a:cubicBezTo>
                                  <a:pt x="6378005" y="0"/>
                                  <a:pt x="6382060" y="1823"/>
                                  <a:pt x="6384993" y="4763"/>
                                </a:cubicBezTo>
                                <a:cubicBezTo>
                                  <a:pt x="6387926" y="7702"/>
                                  <a:pt x="6389737" y="11757"/>
                                  <a:pt x="6389737" y="16221"/>
                                </a:cubicBezTo>
                                <a:lnTo>
                                  <a:pt x="6389737" y="296069"/>
                                </a:lnTo>
                                <a:lnTo>
                                  <a:pt x="0" y="296069"/>
                                </a:lnTo>
                                <a:close/>
                              </a:path>
                            </a:pathLst>
                          </a:custGeom>
                          <a:ln w="0" cap="flat">
                            <a:miter lim="127000"/>
                          </a:ln>
                        </wps:spPr>
                        <wps:style>
                          <a:lnRef idx="0">
                            <a:srgbClr val="000000">
                              <a:alpha val="0"/>
                            </a:srgbClr>
                          </a:lnRef>
                          <a:fillRef idx="1">
                            <a:srgbClr val="FF9100"/>
                          </a:fillRef>
                          <a:effectRef idx="0">
                            <a:scrgbClr r="0" g="0" b="0"/>
                          </a:effectRef>
                          <a:fontRef idx="none"/>
                        </wps:style>
                        <wps:bodyPr/>
                      </wps:wsp>
                      <wps:wsp>
                        <wps:cNvPr id="4976" name="Shape 4976"/>
                        <wps:cNvSpPr/>
                        <wps:spPr>
                          <a:xfrm>
                            <a:off x="0" y="1321991"/>
                            <a:ext cx="32445" cy="296069"/>
                          </a:xfrm>
                          <a:custGeom>
                            <a:avLst/>
                            <a:gdLst/>
                            <a:ahLst/>
                            <a:cxnLst/>
                            <a:rect l="0" t="0" r="0" b="0"/>
                            <a:pathLst>
                              <a:path w="32445" h="296069">
                                <a:moveTo>
                                  <a:pt x="16222" y="0"/>
                                </a:moveTo>
                                <a:lnTo>
                                  <a:pt x="32445" y="0"/>
                                </a:lnTo>
                                <a:lnTo>
                                  <a:pt x="32445" y="296069"/>
                                </a:lnTo>
                                <a:lnTo>
                                  <a:pt x="0" y="296069"/>
                                </a:lnTo>
                                <a:lnTo>
                                  <a:pt x="0" y="16221"/>
                                </a:lnTo>
                                <a:cubicBezTo>
                                  <a:pt x="0" y="7293"/>
                                  <a:pt x="7293" y="0"/>
                                  <a:pt x="16222" y="0"/>
                                </a:cubicBezTo>
                                <a:close/>
                              </a:path>
                            </a:pathLst>
                          </a:custGeom>
                          <a:ln w="0" cap="flat">
                            <a:miter lim="127000"/>
                          </a:ln>
                        </wps:spPr>
                        <wps:style>
                          <a:lnRef idx="0">
                            <a:srgbClr val="000000">
                              <a:alpha val="0"/>
                            </a:srgbClr>
                          </a:lnRef>
                          <a:fillRef idx="1">
                            <a:srgbClr val="FF9100"/>
                          </a:fillRef>
                          <a:effectRef idx="0">
                            <a:scrgbClr r="0" g="0" b="0"/>
                          </a:effectRef>
                          <a:fontRef idx="none"/>
                        </wps:style>
                        <wps:bodyPr/>
                      </wps:wsp>
                      <pic:pic xmlns:pic="http://schemas.openxmlformats.org/drawingml/2006/picture">
                        <pic:nvPicPr>
                          <pic:cNvPr id="33946" name="Picture 33946"/>
                          <pic:cNvPicPr/>
                        </pic:nvPicPr>
                        <pic:blipFill>
                          <a:blip r:embed="rId395"/>
                          <a:stretch>
                            <a:fillRect/>
                          </a:stretch>
                        </pic:blipFill>
                        <pic:spPr>
                          <a:xfrm>
                            <a:off x="127556" y="1381300"/>
                            <a:ext cx="164592" cy="170688"/>
                          </a:xfrm>
                          <a:prstGeom prst="rect">
                            <a:avLst/>
                          </a:prstGeom>
                        </pic:spPr>
                      </pic:pic>
                      <pic:pic xmlns:pic="http://schemas.openxmlformats.org/drawingml/2006/picture">
                        <pic:nvPicPr>
                          <pic:cNvPr id="33947" name="Picture 33947"/>
                          <pic:cNvPicPr/>
                        </pic:nvPicPr>
                        <pic:blipFill>
                          <a:blip r:embed="rId396"/>
                          <a:stretch>
                            <a:fillRect/>
                          </a:stretch>
                        </pic:blipFill>
                        <pic:spPr>
                          <a:xfrm>
                            <a:off x="6191044" y="1381300"/>
                            <a:ext cx="164592" cy="164592"/>
                          </a:xfrm>
                          <a:prstGeom prst="rect">
                            <a:avLst/>
                          </a:prstGeom>
                        </pic:spPr>
                      </pic:pic>
                    </wpg:wgp>
                  </a:graphicData>
                </a:graphic>
              </wp:anchor>
            </w:drawing>
          </mc:Choice>
          <mc:Fallback>
            <w:pict>
              <v:group w14:anchorId="507A8093" id="Group 33577" o:spid="_x0000_s1026" style="position:absolute;margin-left:0;margin-top:-197.05pt;width:505.7pt;height:256.15pt;z-index:-251658207" coordsize="64221,32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">
                <v:shape id="Shape 39974" o:spid="_x0000_s1027" style="position:absolute;left:54;top:3663;width:64113;height:92;visibility:visible;mso-wrap-style:square;v-text-anchor:top" coordsize="64113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" path="m,l6411366,r,9144l,9144,,e" fillcolor="black" stroked="f" strokeweight="0">
                  <v:fill opacity="7967f"/>
                  <v:stroke miterlimit="83231f" joinstyle="miter"/>
                  <v:path arrowok="t" textboxrect="0,0,6411366,9144"/>
                </v:shape>
                <v:shape id="Shape 39975" o:spid="_x0000_s1028" style="position:absolute;left:54;top:7327;width:64113;height:91;visibility:visible;mso-wrap-style:square;v-text-anchor:top" coordsize="64113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" path="m,l6411366,r,9144l,9144,,e" fillcolor="black" stroked="f" strokeweight="0">
                  <v:fill opacity="7967f"/>
                  <v:stroke miterlimit="83231f" joinstyle="miter"/>
                  <v:path arrowok="t" textboxrect="0,0,6411366,9144"/>
                </v:shape>
                <v:shape id="Shape 4918" o:spid="_x0000_s1029" style="position:absolute;width:64221;height:11045;visibility:visible;mso-wrap-style:square;v-text-anchor:top" coordsize="6422181,1104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" path="m,l5407,r,1088282c5407,1094284,10269,1099145,16222,1099145r6389738,c6411963,1099145,6416775,1094284,6416775,1088282l6416775,r5406,l6422181,1088282v,8978,-7243,16271,-16221,16271l16222,1104553c7293,1104553,,1097260,,1088282l,xe" fillcolor="#35454e" stroked="f" strokeweight="0">
                  <v:stroke miterlimit="83231f" joinstyle="miter"/>
                  <v:path arrowok="t" textboxrect="0,0,6422181,1104553"/>
                </v:shape>
                <v:shape id="Shape 4921" o:spid="_x0000_s1030" style="position:absolute;left:324;top:13219;width:63897;height:19309;visibility:visible;mso-wrap-style:square;v-text-anchor:top" coordsize="6389737,1930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" path="m,l6373515,v4490,,8545,1823,11478,4763c6387926,7702,6389737,11757,6389737,16221r,1898453c6389737,1923603,6382494,1930897,6373515,1930897l,1930897,,xe" fillcolor="#ff9100" stroked="f" strokeweight="0">
                  <v:stroke miterlimit="83231f" joinstyle="miter"/>
                  <v:path arrowok="t" textboxrect="0,0,6389737,1930897"/>
                </v:shape>
                <v:shape id="Shape 4922" o:spid="_x0000_s1031" style="position:absolute;top:13219;width:324;height:19309;visibility:visible;mso-wrap-style:square;v-text-anchor:top" coordsize="32445,1930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" path="m16222,l32445,r,1930897l16222,1930897c7293,1930897,,1923603,,1914674l,16221c,7293,7293,,16222,xe" fillcolor="#ff9100" stroked="f" strokeweight="0">
                  <v:stroke miterlimit="83231f" joinstyle="miter"/>
                  <v:path arrowok="t" textboxrect="0,0,32445,1930897"/>
                </v:shape>
                <v:shape id="Shape 4974" o:spid="_x0000_s1032" style="position:absolute;left:270;top:13219;width:63951;height:2961;visibility:visible;mso-wrap-style:square;v-text-anchor:top" coordsize="6395144,29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" path="m,l6378923,v8978,,16221,7293,16221,16221l6395144,296069,,296069,,xe" fillcolor="#ff9100" stroked="f" strokeweight="0">
                  <v:fill opacity="6682f"/>
                  <v:stroke miterlimit="83231f" joinstyle="miter"/>
                  <v:path arrowok="t" textboxrect="0,0,6395144,296069"/>
                </v:shape>
                <v:shape id="Shape 4975" o:spid="_x0000_s1033" style="position:absolute;left:324;top:13219;width:63897;height:2961;visibility:visible;mso-wrap-style:square;v-text-anchor:top" coordsize="6389737,29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" path="m,l6373515,v4490,,8545,1823,11478,4763c6387926,7702,6389737,11757,6389737,16221r,279848l,296069,,xe" fillcolor="#ff9100" stroked="f" strokeweight="0">
                  <v:stroke miterlimit="83231f" joinstyle="miter"/>
                  <v:path arrowok="t" textboxrect="0,0,6389737,296069"/>
                </v:shape>
                <v:shape id="Shape 4976" o:spid="_x0000_s1034" style="position:absolute;top:13219;width:324;height:2961;visibility:visible;mso-wrap-style:square;v-text-anchor:top" coordsize="32445,29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" path="m16222,l32445,r,296069l,296069,,16221c,7293,7293,,16222,xe" fillcolor="#ff9100" stroked="f" strokeweight="0">
                  <v:stroke miterlimit="83231f" joinstyle="miter"/>
                  <v:path arrowok="t" textboxrect="0,0,32445,296069"/>
                </v:shape>
                <v:shape id="Picture 33946" o:spid="_x0000_s1035" type="#_x0000_t75" style="position:absolute;left:1275;top:13813;width:1646;height:1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">
                  <v:imagedata r:id="rId397" o:title=""/>
                </v:shape>
                <v:shape id="Picture 33947" o:spid="_x0000_s1036" type="#_x0000_t75" style="position:absolute;left:61910;top:13813;width:1646;height: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">
                  <v:imagedata r:id="rId398" o:title=""/>
                </v:shape>
              </v:group>
            </w:pict>
          </mc:Fallback>
        </mc:AlternateContent>
      </w:r>
      <w:r>
        <w:rPr>
          <w:sz w:val="16"/>
        </w:rPr>
        <w:t xml:space="preserve">It can be inferred from the ebXML Messaging V3 (ebMS3) namespace at </w:t>
      </w:r>
      <w:hyperlink r:id="rId399">
        <w:r>
          <w:rPr>
            <w:color w:val="546D78"/>
            <w:sz w:val="16"/>
          </w:rPr>
          <w:t xml:space="preserve">http://docs.oasis-open.org/ebxml-msg/ns </w:t>
        </w:r>
      </w:hyperlink>
      <w:hyperlink r:id="rId400">
        <w:r>
          <w:rPr>
            <w:color w:val="546D78"/>
            <w:sz w:val="16"/>
          </w:rPr>
          <w:t>/ebms/v3.0/profiles/200707</w:t>
        </w:r>
      </w:hyperlink>
      <w:r>
        <w:rPr>
          <w:sz w:val="16"/>
        </w:rPr>
        <w:t xml:space="preserve"> that a namespace URI for the November 12th, 2021 Committee Conformance Profile specification would be called something similar to </w:t>
      </w:r>
      <w:r>
        <w:rPr>
          <w:sz w:val="16"/>
          <w:u w:val="single" w:color="000000"/>
        </w:rPr>
        <w:t>https:/</w:t>
      </w:r>
      <w:r>
        <w:rPr>
          <w:sz w:val="16"/>
        </w:rPr>
        <w:t>/</w:t>
      </w:r>
      <w:r>
        <w:rPr>
          <w:sz w:val="16"/>
          <w:u w:val="single" w:color="000000"/>
        </w:rPr>
        <w:t>docs.oasis-open.or</w:t>
      </w:r>
      <w:r>
        <w:rPr>
          <w:sz w:val="16"/>
        </w:rPr>
        <w:t>g/</w:t>
      </w:r>
      <w:r>
        <w:rPr>
          <w:sz w:val="16"/>
          <w:u w:val="single" w:color="000000"/>
        </w:rPr>
        <w:t>bdxr</w:t>
      </w:r>
      <w:r>
        <w:rPr>
          <w:sz w:val="16"/>
        </w:rPr>
        <w:t>/</w:t>
      </w:r>
      <w:r>
        <w:rPr>
          <w:sz w:val="16"/>
          <w:u w:val="single" w:color="000000"/>
        </w:rPr>
        <w:t>ns</w:t>
      </w:r>
      <w:r>
        <w:rPr>
          <w:sz w:val="16"/>
        </w:rPr>
        <w:t>/</w:t>
      </w:r>
      <w:r>
        <w:rPr>
          <w:sz w:val="16"/>
          <w:u w:val="single" w:color="000000"/>
        </w:rPr>
        <w:t>bdx-as4</w:t>
      </w:r>
      <w:r>
        <w:rPr>
          <w:sz w:val="16"/>
        </w:rPr>
        <w:t>/</w:t>
      </w:r>
      <w:r>
        <w:rPr>
          <w:sz w:val="16"/>
          <w:u w:val="single" w:color="000000"/>
        </w:rPr>
        <w:t>v1.0/profiles</w:t>
      </w:r>
      <w:r>
        <w:rPr>
          <w:sz w:val="16"/>
        </w:rPr>
        <w:t>/</w:t>
      </w:r>
      <w:r>
        <w:rPr>
          <w:sz w:val="16"/>
          <w:u w:val="single" w:color="000000"/>
        </w:rPr>
        <w:t>202112</w:t>
      </w:r>
      <w:r>
        <w:rPr>
          <w:sz w:val="16"/>
        </w:rPr>
        <w:t>. That namespace or similar guidance has not yet been articulated by the Committee.</w:t>
      </w:r>
      <w:commentRangeEnd w:id="283"/>
      <w:r w:rsidR="00060003">
        <w:rPr>
          <w:rStyle w:val="CommentReference"/>
        </w:rPr>
        <w:commentReference w:id="283"/>
      </w:r>
      <w:commentRangeEnd w:id="284"/>
      <w:r w:rsidR="00682D7F">
        <w:rPr>
          <w:rStyle w:val="CommentReference"/>
        </w:rPr>
        <w:commentReference w:id="284"/>
      </w:r>
    </w:p>
    <w:p w14:paraId="3D1D369E" w14:textId="77777777" w:rsidR="00294FC8" w:rsidRDefault="00106299">
      <w:pPr>
        <w:pStyle w:val="Heading3"/>
        <w:ind w:left="212"/>
      </w:pPr>
      <w:r>
        <w:t>17.3.0.1 No Representations or Warranties</w:t>
      </w:r>
    </w:p>
    <w:p w14:paraId="24C5307B" w14:textId="77777777" w:rsidR="00294FC8" w:rsidRDefault="00106299">
      <w:pPr>
        <w:spacing w:after="8" w:line="315" w:lineRule="auto"/>
        <w:ind w:left="212" w:right="72"/>
      </w:pPr>
      <w:r>
        <w:rPr>
          <w:sz w:val="15"/>
        </w:rPr>
        <w:t>THE SOFTWARE IS PROVIDED "AS IS", WITHOUT WARRANTY OF ANY KIND, EXPRESS OR IMPLIED, INCLUDING BUT NOT LIMITED TO THE</w:t>
      </w:r>
    </w:p>
    <w:p w14:paraId="3BE1936F" w14:textId="77777777" w:rsidR="00294FC8" w:rsidRDefault="00106299">
      <w:pPr>
        <w:spacing w:after="8" w:line="315" w:lineRule="auto"/>
        <w:ind w:left="212" w:right="72"/>
      </w:pPr>
      <w:r>
        <w:rPr>
          <w:noProof/>
          <w:sz w:val="22"/>
        </w:rPr>
        <mc:AlternateContent>
          <mc:Choice Requires="wpg">
            <w:drawing>
              <wp:anchor distT="0" distB="0" distL="114300" distR="114300" simplePos="0" relativeHeight="251658274" behindDoc="1" locked="0" layoutInCell="1" allowOverlap="1" wp14:anchorId="032AE503" wp14:editId="1FA066DA">
                <wp:simplePos x="0" y="0"/>
                <wp:positionH relativeFrom="column">
                  <wp:posOffset>-3</wp:posOffset>
                </wp:positionH>
                <wp:positionV relativeFrom="paragraph">
                  <wp:posOffset>-483629</wp:posOffset>
                </wp:positionV>
                <wp:extent cx="6422181" cy="1080890"/>
                <wp:effectExtent l="0" t="0" r="0" b="0"/>
                <wp:wrapNone/>
                <wp:docPr id="33578" name="Group 33578"/>
                <wp:cNvGraphicFramePr/>
                <a:graphic xmlns:a="http://schemas.openxmlformats.org/drawingml/2006/main">
                  <a:graphicData uri="http://schemas.microsoft.com/office/word/2010/wordprocessingGroup">
                    <wpg:wgp>
                      <wpg:cNvGrpSpPr/>
                      <wpg:grpSpPr>
                        <a:xfrm>
                          <a:off x="0" y="0"/>
                          <a:ext cx="6422181" cy="1080890"/>
                          <a:chOff x="0" y="0"/>
                          <a:chExt cx="6422181" cy="1080890"/>
                        </a:xfrm>
                      </wpg:grpSpPr>
                      <wps:wsp>
                        <wps:cNvPr id="4923" name="Shape 4923"/>
                        <wps:cNvSpPr/>
                        <wps:spPr>
                          <a:xfrm>
                            <a:off x="0" y="0"/>
                            <a:ext cx="3211091" cy="1080890"/>
                          </a:xfrm>
                          <a:custGeom>
                            <a:avLst/>
                            <a:gdLst/>
                            <a:ahLst/>
                            <a:cxnLst/>
                            <a:rect l="0" t="0" r="0" b="0"/>
                            <a:pathLst>
                              <a:path w="3211091" h="1080890">
                                <a:moveTo>
                                  <a:pt x="81161" y="0"/>
                                </a:moveTo>
                                <a:lnTo>
                                  <a:pt x="3211091" y="0"/>
                                </a:lnTo>
                                <a:lnTo>
                                  <a:pt x="3211091" y="16222"/>
                                </a:lnTo>
                                <a:lnTo>
                                  <a:pt x="81161" y="16222"/>
                                </a:lnTo>
                                <a:cubicBezTo>
                                  <a:pt x="45343" y="16222"/>
                                  <a:pt x="16222" y="45293"/>
                                  <a:pt x="16222" y="81161"/>
                                </a:cubicBezTo>
                                <a:lnTo>
                                  <a:pt x="16222" y="999728"/>
                                </a:lnTo>
                                <a:cubicBezTo>
                                  <a:pt x="16222" y="1035547"/>
                                  <a:pt x="45343" y="1064617"/>
                                  <a:pt x="81161" y="1064617"/>
                                </a:cubicBezTo>
                                <a:lnTo>
                                  <a:pt x="3211091" y="1064617"/>
                                </a:lnTo>
                                <a:lnTo>
                                  <a:pt x="3211091" y="1080890"/>
                                </a:lnTo>
                                <a:lnTo>
                                  <a:pt x="81161" y="1080890"/>
                                </a:lnTo>
                                <a:cubicBezTo>
                                  <a:pt x="36364" y="1080890"/>
                                  <a:pt x="0" y="1044525"/>
                                  <a:pt x="0" y="999728"/>
                                </a:cubicBezTo>
                                <a:lnTo>
                                  <a:pt x="0" y="81161"/>
                                </a:lnTo>
                                <a:cubicBezTo>
                                  <a:pt x="0" y="36364"/>
                                  <a:pt x="36364" y="0"/>
                                  <a:pt x="81161" y="0"/>
                                </a:cubicBez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4924" name="Shape 4924"/>
                        <wps:cNvSpPr/>
                        <wps:spPr>
                          <a:xfrm>
                            <a:off x="3211091" y="0"/>
                            <a:ext cx="3211090" cy="1080890"/>
                          </a:xfrm>
                          <a:custGeom>
                            <a:avLst/>
                            <a:gdLst/>
                            <a:ahLst/>
                            <a:cxnLst/>
                            <a:rect l="0" t="0" r="0" b="0"/>
                            <a:pathLst>
                              <a:path w="3211090" h="1080890">
                                <a:moveTo>
                                  <a:pt x="0" y="0"/>
                                </a:moveTo>
                                <a:lnTo>
                                  <a:pt x="3129980" y="0"/>
                                </a:lnTo>
                                <a:cubicBezTo>
                                  <a:pt x="3174728" y="0"/>
                                  <a:pt x="3211090" y="36364"/>
                                  <a:pt x="3211090" y="81161"/>
                                </a:cubicBezTo>
                                <a:lnTo>
                                  <a:pt x="3211090" y="999728"/>
                                </a:lnTo>
                                <a:cubicBezTo>
                                  <a:pt x="3211090" y="1044525"/>
                                  <a:pt x="3174728" y="1080890"/>
                                  <a:pt x="3129980" y="1080890"/>
                                </a:cubicBezTo>
                                <a:lnTo>
                                  <a:pt x="0" y="1080890"/>
                                </a:lnTo>
                                <a:lnTo>
                                  <a:pt x="0" y="1064617"/>
                                </a:lnTo>
                                <a:lnTo>
                                  <a:pt x="3129980" y="1064617"/>
                                </a:lnTo>
                                <a:cubicBezTo>
                                  <a:pt x="3165797" y="1064617"/>
                                  <a:pt x="3194869" y="1035547"/>
                                  <a:pt x="3194869" y="999728"/>
                                </a:cubicBezTo>
                                <a:lnTo>
                                  <a:pt x="3194869" y="81161"/>
                                </a:lnTo>
                                <a:cubicBezTo>
                                  <a:pt x="3194869" y="45293"/>
                                  <a:pt x="3165797" y="16222"/>
                                  <a:pt x="3129980" y="16222"/>
                                </a:cubicBezTo>
                                <a:lnTo>
                                  <a:pt x="0" y="16222"/>
                                </a:ln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w:pict>
              <v:group w14:anchorId="6CCA38ED" id="Group 33578" o:spid="_x0000_s1026" style="position:absolute;margin-left:0;margin-top:-38.1pt;width:505.7pt;height:85.1pt;z-index:-251658206" coordsize="64221,10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">
                <v:shape id="Shape 4923" o:spid="_x0000_s1027" style="position:absolute;width:32110;height:10808;visibility:visible;mso-wrap-style:square;v-text-anchor:top" coordsize="3211091,108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" path="m81161,l3211091,r,16222l81161,16222v-35818,,-64939,29071,-64939,64939l16222,999728v,35819,29121,64889,64939,64889l3211091,1064617r,16273l81161,1080890c36364,1080890,,1044525,,999728l,81161c,36364,36364,,81161,xe" fillcolor="#d3d3d3" stroked="f" strokeweight="0">
                  <v:stroke miterlimit="83231f" joinstyle="miter"/>
                  <v:path arrowok="t" textboxrect="0,0,3211091,1080890"/>
                </v:shape>
                <v:shape id="Shape 4924" o:spid="_x0000_s1028" style="position:absolute;left:32110;width:32111;height:10808;visibility:visible;mso-wrap-style:square;v-text-anchor:top" coordsize="3211090,108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" path="m,l3129980,v44748,,81110,36364,81110,81161l3211090,999728v,44797,-36362,81162,-81110,81162l,1080890r,-16273l3129980,1064617v35817,,64889,-29070,64889,-64889l3194869,81161v,-35868,-29072,-64939,-64889,-64939l,16222,,xe" fillcolor="#d3d3d3" stroked="f" strokeweight="0">
                  <v:stroke miterlimit="83231f" joinstyle="miter"/>
                  <v:path arrowok="t" textboxrect="0,0,3211090,1080890"/>
                </v:shape>
              </v:group>
            </w:pict>
          </mc:Fallback>
        </mc:AlternateContent>
      </w:r>
      <w:r>
        <w:rPr>
          <w:sz w:val="15"/>
        </w:rPr>
        <w:t>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57E1DE5E" w14:textId="77777777" w:rsidR="00294FC8" w:rsidRDefault="00106299">
      <w:pPr>
        <w:pStyle w:val="Heading1"/>
        <w:ind w:left="-5"/>
      </w:pPr>
      <w:r>
        <w:t>18 MIT License</w:t>
      </w:r>
    </w:p>
    <w:p w14:paraId="0F1C9C36" w14:textId="50F353D2" w:rsidR="00294FC8" w:rsidRDefault="00106299">
      <w:pPr>
        <w:ind w:right="6"/>
      </w:pPr>
      <w:r>
        <w:t xml:space="preserve">Copyright (c) 2022 BPC </w:t>
      </w:r>
      <w:del w:id="285" w:author="Ellingworth, Chris" w:date="2022-02-23T17:21:00Z">
        <w:r w:rsidDel="009A2ABE">
          <w:delText xml:space="preserve">Open Source Tools </w:delText>
        </w:r>
        <w:commentRangeStart w:id="286"/>
        <w:r w:rsidDel="009A2ABE">
          <w:delText>Project</w:delText>
        </w:r>
        <w:commentRangeEnd w:id="286"/>
        <w:r w:rsidR="003B0181" w:rsidDel="009A2ABE">
          <w:rPr>
            <w:rStyle w:val="CommentReference"/>
          </w:rPr>
          <w:commentReference w:id="286"/>
        </w:r>
      </w:del>
    </w:p>
    <w:p w14:paraId="57A171D9" w14:textId="77777777" w:rsidR="00294FC8" w:rsidRDefault="00106299">
      <w:pPr>
        <w:ind w:right="6"/>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67996E71" w14:textId="77777777" w:rsidR="00294FC8" w:rsidRDefault="00106299">
      <w:pPr>
        <w:ind w:right="6"/>
      </w:pPr>
      <w:r>
        <w:t>The above copyright notice and this permission notice shall be included in all copies or substantial portions of the Software.</w:t>
      </w:r>
    </w:p>
    <w:p w14:paraId="042ED260" w14:textId="77777777" w:rsidR="00294FC8" w:rsidRDefault="00106299">
      <w:pPr>
        <w:spacing w:after="45"/>
        <w:ind w:right="6"/>
      </w:pPr>
      <w:r>
        <w:t>THE SOFTWARE IS PROVIDED "AS IS", WITHOUT WARRANTY OF ANY KIND, EXPRESS OR IMPLIED, INCLUDING BUT NOT LIMITED</w:t>
      </w:r>
    </w:p>
    <w:p w14:paraId="134960E1" w14:textId="77777777" w:rsidR="00294FC8" w:rsidRDefault="00106299">
      <w:pPr>
        <w:spacing w:after="45"/>
        <w:ind w:right="6"/>
      </w:pPr>
      <w:r>
        <w:t>TO THE WARRANTIES OF MERCHANTABILITY, FITNESS FOR A PARTICULAR PURPOSE AND NONINFRINGEMENT. IN NO EVENT</w:t>
      </w:r>
    </w:p>
    <w:p w14:paraId="01164D77" w14:textId="77777777" w:rsidR="00294FC8" w:rsidRDefault="00106299">
      <w:pPr>
        <w:ind w:right="6"/>
      </w:pPr>
      <w:r>
        <w:t>SHALL THE AUTHORS OR COPYRIGHT HOLDERS BE LIABLE FOR ANY CLAIM, DAMAGES OR OTHER LIABILITY, WHETHER IN AN ACTION OF CONTRACT, TORT OR OTHERWISE, ARISING FROM, OUT OF OR IN CONNECTION WITH THE SOFTWARE OR THE USE OR OTHER DEALINGS IN THE SOFTWARE.</w:t>
      </w:r>
    </w:p>
    <w:sectPr w:rsidR="00294FC8">
      <w:headerReference w:type="even" r:id="rId401"/>
      <w:headerReference w:type="default" r:id="rId402"/>
      <w:footerReference w:type="even" r:id="rId403"/>
      <w:footerReference w:type="default" r:id="rId404"/>
      <w:headerReference w:type="first" r:id="rId405"/>
      <w:footerReference w:type="first" r:id="rId406"/>
      <w:pgSz w:w="12240" w:h="15840"/>
      <w:pgMar w:top="883" w:right="1591" w:bottom="902" w:left="543"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Kinney, Kelly [2]" w:date="2022-03-09T14:58:00Z" w:initials="KK">
    <w:p w14:paraId="7BB83FD8" w14:textId="6584CB1D" w:rsidR="00D55644" w:rsidRDefault="00D55644">
      <w:pPr>
        <w:pStyle w:val="CommentText"/>
      </w:pPr>
      <w:r>
        <w:rPr>
          <w:rStyle w:val="CommentReference"/>
        </w:rPr>
        <w:annotationRef/>
      </w:r>
      <w:r>
        <w:t>This is a screenshot of the table of contents fr</w:t>
      </w:r>
      <w:r w:rsidR="00DB774C">
        <w:t>o</w:t>
      </w:r>
      <w:r>
        <w:t>m the sit</w:t>
      </w:r>
      <w:r w:rsidR="00580431">
        <w:t xml:space="preserve">er itself at </w:t>
      </w:r>
      <w:hyperlink r:id="rId1" w:history="1">
        <w:r w:rsidR="00AE2657">
          <w:rPr>
            <w:rStyle w:val="Hyperlink"/>
          </w:rPr>
          <w:t>E-Invoice Onboarding Toolkit (bpc-opensourcetools.github.io)</w:t>
        </w:r>
      </w:hyperlink>
      <w:r w:rsidR="00AE2657">
        <w:t>.  The printout doesn’t do a good job of rendering the formatting.</w:t>
      </w:r>
    </w:p>
  </w:comment>
  <w:comment w:id="14" w:author="Ellingworth, Chris" w:date="2022-02-23T12:01:00Z" w:initials="EC">
    <w:p w14:paraId="7CD96567" w14:textId="180CE126" w:rsidR="0038245D" w:rsidRDefault="0038245D">
      <w:pPr>
        <w:pStyle w:val="CommentText"/>
      </w:pPr>
      <w:r>
        <w:rPr>
          <w:rStyle w:val="CommentReference"/>
        </w:rPr>
        <w:annotationRef/>
      </w:r>
      <w:r>
        <w:t xml:space="preserve">We should keep the language simpler and straight-forward; see my suggested edit to the first sentence.  Is the 5 needed?  If not, please remove.  </w:t>
      </w:r>
    </w:p>
  </w:comment>
  <w:comment w:id="15" w:author="Kinney, Kelly" w:date="2022-03-09T14:32:00Z" w:initials="KK">
    <w:p w14:paraId="74BF8492" w14:textId="7FF77151" w:rsidR="41A1C834" w:rsidRDefault="41A1C834">
      <w:pPr>
        <w:pStyle w:val="CommentText"/>
      </w:pPr>
      <w:r>
        <w:t xml:space="preserve">These line items are from section headers pulled from the respective sections of the documentation.   The TOC appears in the side margins of the site and are used to navigate the site.  I have shortened the longer headers as indicated by that edit to streamline the sidebar navigation.  It's best seen on the online site itself..  The numbers are only present in the printout and are added automatically to track against section headers, which map to files where the content needs to be edited.  Content is compiled from 30+ files.  </w:t>
      </w:r>
      <w:r>
        <w:rPr>
          <w:rStyle w:val="CommentReference"/>
        </w:rPr>
        <w:annotationRef/>
      </w:r>
    </w:p>
  </w:comment>
  <w:comment w:id="17" w:author="Ellingworth, Chris" w:date="2022-02-23T12:03:00Z" w:initials="EC">
    <w:p w14:paraId="280C04A8" w14:textId="3F5592B6" w:rsidR="00723901" w:rsidRDefault="00723901">
      <w:pPr>
        <w:pStyle w:val="CommentText"/>
      </w:pPr>
      <w:r>
        <w:rPr>
          <w:rStyle w:val="CommentReference"/>
        </w:rPr>
        <w:annotationRef/>
      </w:r>
      <w:r>
        <w:t xml:space="preserve">Is “Getting” the right word?  Should it be “Accessing”? </w:t>
      </w:r>
    </w:p>
  </w:comment>
  <w:comment w:id="18" w:author="Kinney, Kelly" w:date="2022-03-09T14:24:00Z" w:initials="KK">
    <w:p w14:paraId="5B7BF161" w14:textId="0FCEF1C4" w:rsidR="41A1C834" w:rsidRDefault="41A1C834">
      <w:pPr>
        <w:pStyle w:val="CommentText"/>
      </w:pPr>
      <w:r>
        <w:t xml:space="preserve">Typical Git verbs/actions are "push," "pull," "clone" and "checkout."  Code should never be worked on directly from within the repository, so obtaining or getting a local copy by cloning or "pulling it down" is the accepted terminology.  There are no limitations to obtaining or using the code.   </w:t>
      </w:r>
      <w:r>
        <w:rPr>
          <w:rStyle w:val="CommentReference"/>
        </w:rPr>
        <w:annotationRef/>
      </w:r>
    </w:p>
  </w:comment>
  <w:comment w:id="20" w:author="Ellingworth, Chris" w:date="2022-02-23T12:03:00Z" w:initials="EC">
    <w:p w14:paraId="50EA1FC4" w14:textId="48D6B337" w:rsidR="00723901" w:rsidRDefault="00723901">
      <w:pPr>
        <w:pStyle w:val="CommentText"/>
      </w:pPr>
      <w:r>
        <w:rPr>
          <w:rStyle w:val="CommentReference"/>
        </w:rPr>
        <w:annotationRef/>
      </w:r>
      <w:r>
        <w:t xml:space="preserve">Is “Pulling” the code the right word?  If not, consider rephrasing. </w:t>
      </w:r>
    </w:p>
  </w:comment>
  <w:comment w:id="27" w:author="Ellingworth, Chris" w:date="2022-02-23T12:05:00Z" w:initials="EC">
    <w:p w14:paraId="2385D412" w14:textId="1D5B9715" w:rsidR="002B5C86" w:rsidRDefault="002B5C86">
      <w:pPr>
        <w:pStyle w:val="CommentText"/>
      </w:pPr>
      <w:r>
        <w:rPr>
          <w:rStyle w:val="CommentReference"/>
        </w:rPr>
        <w:annotationRef/>
      </w:r>
      <w:r>
        <w:t xml:space="preserve">Please revise section 11.1 to be the same as </w:t>
      </w:r>
      <w:r w:rsidR="007C447E">
        <w:t>11.  E.g. Integration – Start-to-Finish</w:t>
      </w:r>
    </w:p>
  </w:comment>
  <w:comment w:id="28" w:author="Ellingworth, Chris" w:date="2022-02-23T12:06:00Z" w:initials="EC">
    <w:p w14:paraId="5DBFB261" w14:textId="08CCDED8" w:rsidR="007C447E" w:rsidRDefault="007C447E">
      <w:pPr>
        <w:pStyle w:val="CommentText"/>
      </w:pPr>
      <w:r>
        <w:rPr>
          <w:rStyle w:val="CommentReference"/>
        </w:rPr>
        <w:annotationRef/>
      </w:r>
      <w:r>
        <w:t>Is “Colab” slang?  Should it be “Collaboration”</w:t>
      </w:r>
    </w:p>
  </w:comment>
  <w:comment w:id="29" w:author="Ellingworth, Chris" w:date="2022-02-23T12:07:00Z" w:initials="EC">
    <w:p w14:paraId="368DC210" w14:textId="45A4BBDB" w:rsidR="007C447E" w:rsidRDefault="007C447E">
      <w:pPr>
        <w:pStyle w:val="CommentText"/>
      </w:pPr>
      <w:r>
        <w:rPr>
          <w:rStyle w:val="CommentReference"/>
        </w:rPr>
        <w:annotationRef/>
      </w:r>
      <w:r>
        <w:t xml:space="preserve">Is “Colab” slang?  </w:t>
      </w:r>
    </w:p>
  </w:comment>
  <w:comment w:id="30" w:author="Ellingworth, Chris" w:date="2022-02-23T12:19:00Z" w:initials="EC">
    <w:p w14:paraId="3D5A1921" w14:textId="701D0FCF" w:rsidR="002F63F9" w:rsidRDefault="002F63F9">
      <w:pPr>
        <w:pStyle w:val="CommentText"/>
      </w:pPr>
      <w:r>
        <w:rPr>
          <w:rStyle w:val="CommentReference"/>
        </w:rPr>
        <w:annotationRef/>
      </w:r>
      <w:r w:rsidR="00BA64AB">
        <w:t xml:space="preserve">URN should be spelled before acronyming. Uniform Resource Name.  Additionally, I believe it should be URN vs urn. Please </w:t>
      </w:r>
      <w:r w:rsidR="00A94DED">
        <w:t xml:space="preserve">Find and Replace all applicable uses within the document. </w:t>
      </w:r>
      <w:r w:rsidR="00C36502">
        <w:t xml:space="preserve">Additionally, please find all other acronyms and </w:t>
      </w:r>
      <w:r w:rsidR="00A93F1D">
        <w:t xml:space="preserve">also </w:t>
      </w:r>
      <w:r w:rsidR="00C36502">
        <w:t>spell</w:t>
      </w:r>
      <w:r w:rsidR="00A93F1D">
        <w:t xml:space="preserve"> out upon first use. </w:t>
      </w:r>
    </w:p>
  </w:comment>
  <w:comment w:id="31" w:author="Ellingworth, Chris" w:date="2022-02-23T12:07:00Z" w:initials="EC">
    <w:p w14:paraId="14762843" w14:textId="134342C8" w:rsidR="00CB0B95" w:rsidRDefault="00CB0B95">
      <w:pPr>
        <w:pStyle w:val="CommentText"/>
      </w:pPr>
      <w:r>
        <w:rPr>
          <w:rStyle w:val="CommentReference"/>
        </w:rPr>
        <w:annotationRef/>
      </w:r>
      <w:r>
        <w:t>Is “Build-out” the co</w:t>
      </w:r>
      <w:r w:rsidR="00B27A4C">
        <w:t xml:space="preserve">rrect word? If not, revise. </w:t>
      </w:r>
    </w:p>
  </w:comment>
  <w:comment w:id="32" w:author="Ellingworth, Chris" w:date="2022-02-23T12:08:00Z" w:initials="EC">
    <w:p w14:paraId="1665AE9A" w14:textId="611E4C7C" w:rsidR="00B27A4C" w:rsidRDefault="00B27A4C">
      <w:pPr>
        <w:pStyle w:val="CommentText"/>
      </w:pPr>
      <w:r>
        <w:rPr>
          <w:rStyle w:val="CommentReference"/>
        </w:rPr>
        <w:annotationRef/>
      </w:r>
      <w:r>
        <w:t xml:space="preserve">Is “Repo” slang?  If so, I suggest removing the parenthesis so it reads “Repository”. </w:t>
      </w:r>
    </w:p>
  </w:comment>
  <w:comment w:id="33" w:author="Ellingworth, Chris" w:date="2022-02-23T12:09:00Z" w:initials="EC">
    <w:p w14:paraId="626923D6" w14:textId="7A651430" w:rsidR="00B27A4C" w:rsidRDefault="00B27A4C">
      <w:pPr>
        <w:pStyle w:val="CommentText"/>
      </w:pPr>
      <w:r>
        <w:rPr>
          <w:rStyle w:val="CommentReference"/>
        </w:rPr>
        <w:annotationRef/>
      </w:r>
      <w:r>
        <w:t xml:space="preserve">A general comment for the entire document: Some headings have initial caps and some don’t.  Please be consistent and update titles and other headings accordingly.  </w:t>
      </w:r>
    </w:p>
  </w:comment>
  <w:comment w:id="39" w:author="Ellingworth, Chris" w:date="2022-02-23T15:49:00Z" w:initials="EC">
    <w:p w14:paraId="5FC506DC" w14:textId="7EB24C3A" w:rsidR="001D3C25" w:rsidRDefault="001D3C25">
      <w:pPr>
        <w:pStyle w:val="CommentText"/>
      </w:pPr>
      <w:r>
        <w:rPr>
          <w:rStyle w:val="CommentReference"/>
        </w:rPr>
        <w:annotationRef/>
      </w:r>
      <w:r>
        <w:t>Todd – How should this read?  “with a Four-Corner model of an e-Delivery network”?</w:t>
      </w:r>
    </w:p>
  </w:comment>
  <w:comment w:id="40" w:author="Kinney, Kelly [2]" w:date="2022-03-11T09:15:00Z" w:initials="KK">
    <w:p w14:paraId="5EE575A8" w14:textId="78ACD22F" w:rsidR="00615DBE" w:rsidRDefault="00615DBE" w:rsidP="0042289D">
      <w:pPr>
        <w:pStyle w:val="CommentText"/>
        <w:ind w:left="0" w:firstLine="0"/>
      </w:pPr>
      <w:r>
        <w:rPr>
          <w:rStyle w:val="CommentReference"/>
        </w:rPr>
        <w:annotationRef/>
      </w:r>
      <w:r w:rsidR="0042289D">
        <w:t>The</w:t>
      </w:r>
      <w:r w:rsidR="000C3B34">
        <w:t xml:space="preserve"> </w:t>
      </w:r>
      <w:r w:rsidR="00817253">
        <w:t>E</w:t>
      </w:r>
      <w:r w:rsidR="000C3B34">
        <w:t xml:space="preserve">-invoice </w:t>
      </w:r>
      <w:r w:rsidR="00F933DF">
        <w:t>Exchange Framework Requirements</w:t>
      </w:r>
      <w:r w:rsidR="00817253">
        <w:t xml:space="preserve"> for Oversight d</w:t>
      </w:r>
      <w:r w:rsidR="00F933DF">
        <w:t xml:space="preserve">ocument </w:t>
      </w:r>
      <w:r w:rsidR="00817253">
        <w:t>prepared by the</w:t>
      </w:r>
      <w:r w:rsidR="00DB7FBA">
        <w:t xml:space="preserve"> BPC SOA Work Group refers to it as an</w:t>
      </w:r>
      <w:r w:rsidR="0091118E">
        <w:t xml:space="preserve"> </w:t>
      </w:r>
      <w:r w:rsidR="00077B32">
        <w:t>“</w:t>
      </w:r>
      <w:r w:rsidR="0091118E">
        <w:t>e-invoice exchange framework</w:t>
      </w:r>
      <w:r w:rsidR="001E57EC">
        <w:t>,</w:t>
      </w:r>
      <w:r w:rsidR="00077B32">
        <w:t>”</w:t>
      </w:r>
      <w:r w:rsidR="001E57EC">
        <w:t xml:space="preserve"> </w:t>
      </w:r>
      <w:r w:rsidR="00077B32">
        <w:t>“</w:t>
      </w:r>
      <w:r w:rsidR="001E57EC">
        <w:t>e-invoice interoperability framework,</w:t>
      </w:r>
      <w:r w:rsidR="00077B32">
        <w:t>”</w:t>
      </w:r>
      <w:r w:rsidR="001E57EC">
        <w:t xml:space="preserve"> or </w:t>
      </w:r>
      <w:r w:rsidR="009C2936">
        <w:t>“</w:t>
      </w:r>
      <w:r w:rsidR="004554DE">
        <w:t xml:space="preserve">The Four-Corner Model </w:t>
      </w:r>
      <w:r w:rsidR="00E40BCF">
        <w:t>of an Exchange Framework</w:t>
      </w:r>
      <w:r w:rsidR="009C2936">
        <w:t>.”  In this inst</w:t>
      </w:r>
      <w:r w:rsidR="00EC0EDD">
        <w:t xml:space="preserve">ance, reference is to the </w:t>
      </w:r>
      <w:r w:rsidR="00413C73">
        <w:t>Four-Co</w:t>
      </w:r>
      <w:r w:rsidR="002B3885">
        <w:t xml:space="preserve">rner Model so “Four-Corner Model </w:t>
      </w:r>
      <w:r w:rsidR="003D5D69">
        <w:t>f</w:t>
      </w:r>
      <w:r w:rsidR="002B3885">
        <w:t>or an Exchange Framework” seems most apropos.  Todd?</w:t>
      </w:r>
    </w:p>
  </w:comment>
  <w:comment w:id="41" w:author="Kinney, Kelly [2]" w:date="2022-03-11T15:51:00Z" w:initials="KK">
    <w:p w14:paraId="190845B2" w14:textId="6D667170" w:rsidR="003D5D69" w:rsidRDefault="003D5D69">
      <w:pPr>
        <w:pStyle w:val="CommentText"/>
      </w:pPr>
      <w:r>
        <w:rPr>
          <w:rStyle w:val="CommentReference"/>
        </w:rPr>
        <w:annotationRef/>
      </w:r>
    </w:p>
  </w:comment>
  <w:comment w:id="42" w:author="Ellingworth, Chris" w:date="2022-02-23T12:11:00Z" w:initials="EC">
    <w:p w14:paraId="09B14213" w14:textId="0C3E22E1" w:rsidR="00A77057" w:rsidRDefault="00A77057">
      <w:pPr>
        <w:pStyle w:val="CommentText"/>
      </w:pPr>
      <w:r>
        <w:rPr>
          <w:rStyle w:val="CommentReference"/>
        </w:rPr>
        <w:annotationRef/>
      </w:r>
      <w:r>
        <w:t xml:space="preserve">The spacing </w:t>
      </w:r>
      <w:r w:rsidR="001F0B87">
        <w:t xml:space="preserve">between the words in the Outcomes box, numbers 1-6 appears off (as if there are extra spaces between words).  Please correct. </w:t>
      </w:r>
    </w:p>
  </w:comment>
  <w:comment w:id="43" w:author="Kinney, Kelly [2]" w:date="2022-03-11T15:52:00Z" w:initials="KK">
    <w:p w14:paraId="7F78473E" w14:textId="44522503" w:rsidR="003D5D69" w:rsidRDefault="003D5D69">
      <w:pPr>
        <w:pStyle w:val="CommentText"/>
      </w:pPr>
      <w:r>
        <w:rPr>
          <w:rStyle w:val="CommentReference"/>
        </w:rPr>
        <w:annotationRef/>
      </w:r>
    </w:p>
  </w:comment>
  <w:comment w:id="44" w:author="Kinney, Kelly [2]" w:date="2022-03-11T15:52:00Z" w:initials="KK">
    <w:p w14:paraId="1DC5EFB0" w14:textId="7A59879A" w:rsidR="00524913" w:rsidRDefault="003D5D69" w:rsidP="003D5D69">
      <w:pPr>
        <w:pStyle w:val="CommentText"/>
        <w:ind w:left="0" w:firstLine="0"/>
      </w:pPr>
      <w:r>
        <w:rPr>
          <w:rStyle w:val="CommentReference"/>
        </w:rPr>
        <w:annotationRef/>
      </w:r>
      <w:r>
        <w:t xml:space="preserve">This is a </w:t>
      </w:r>
      <w:r w:rsidR="00414A48">
        <w:t>result of being a conversion to Word of a PDF printout of a website.</w:t>
      </w:r>
      <w:r w:rsidR="00524913">
        <w:t xml:space="preserve"> Viewing the original appears well formatted.  </w:t>
      </w:r>
      <w:r w:rsidR="00524913">
        <w:br/>
      </w:r>
      <w:r w:rsidR="00524913">
        <w:br/>
      </w:r>
      <w:r w:rsidR="00524913">
        <w:rPr>
          <w:noProof/>
        </w:rPr>
        <w:drawing>
          <wp:inline distT="0" distB="0" distL="0" distR="0" wp14:anchorId="57B42391" wp14:editId="34C55EFF">
            <wp:extent cx="7733333" cy="6076190"/>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7733333" cy="6076190"/>
                    </a:xfrm>
                    <a:prstGeom prst="rect">
                      <a:avLst/>
                    </a:prstGeom>
                  </pic:spPr>
                </pic:pic>
              </a:graphicData>
            </a:graphic>
          </wp:inline>
        </w:drawing>
      </w:r>
    </w:p>
  </w:comment>
  <w:comment w:id="45" w:author="Kinney, Kelly [2]" w:date="2022-03-11T15:56:00Z" w:initials="KK">
    <w:p w14:paraId="485449E6" w14:textId="64A3CD67" w:rsidR="00524913" w:rsidRDefault="00524913">
      <w:pPr>
        <w:pStyle w:val="CommentText"/>
      </w:pPr>
      <w:r>
        <w:rPr>
          <w:rStyle w:val="CommentReference"/>
        </w:rPr>
        <w:annotationRef/>
      </w:r>
    </w:p>
  </w:comment>
  <w:comment w:id="46" w:author="Ellingworth, Chris" w:date="2022-02-24T06:26:00Z" w:initials="EC">
    <w:p w14:paraId="392F63C9" w14:textId="41830750" w:rsidR="00256F84" w:rsidRDefault="00256F84">
      <w:pPr>
        <w:pStyle w:val="CommentText"/>
      </w:pPr>
      <w:bookmarkStart w:id="49" w:name="OLE_LINK1"/>
      <w:r>
        <w:rPr>
          <w:rStyle w:val="CommentReference"/>
        </w:rPr>
        <w:annotationRef/>
      </w:r>
      <w:r>
        <w:t xml:space="preserve">In general, </w:t>
      </w:r>
      <w:r w:rsidR="00431768">
        <w:t xml:space="preserve">I think there should be a more </w:t>
      </w:r>
      <w:r w:rsidR="008D715E">
        <w:t>straight-forward, easily understandable</w:t>
      </w:r>
      <w:r w:rsidR="00431768">
        <w:t xml:space="preserve"> summary</w:t>
      </w:r>
      <w:r w:rsidR="008D715E">
        <w:t xml:space="preserve"> (from both a business and technical perspective)</w:t>
      </w:r>
      <w:r w:rsidR="00431768">
        <w:t xml:space="preserve">.  Not necessarily lengthy, but summarizing the purpose of the tools.  In looking through some of the OS Tools project documentation (e.g. PR FAQs doc), there appears to be content that can be leveraged such as: 1) </w:t>
      </w:r>
      <w:r w:rsidR="00431768">
        <w:rPr>
          <w:rStyle w:val="normaltextrun"/>
          <w:color w:val="292929"/>
          <w:sz w:val="22"/>
          <w:szCs w:val="22"/>
        </w:rPr>
        <w:t xml:space="preserve">An onboarding toolkit has been developed and provides a containerized reference implementation to illustrate how to build and deploy an access point to the e-Invoice exchange </w:t>
      </w:r>
      <w:r w:rsidR="00431768">
        <w:rPr>
          <w:rStyle w:val="normaltextrun"/>
          <w:color w:val="D13438"/>
          <w:sz w:val="22"/>
          <w:szCs w:val="22"/>
          <w:u w:val="single"/>
        </w:rPr>
        <w:t xml:space="preserve">virtual </w:t>
      </w:r>
      <w:r w:rsidR="00431768">
        <w:rPr>
          <w:rStyle w:val="normaltextrun"/>
          <w:color w:val="292929"/>
          <w:sz w:val="22"/>
          <w:szCs w:val="22"/>
        </w:rPr>
        <w:t xml:space="preserve">network.  It is designed to help participants understand the </w:t>
      </w:r>
      <w:r w:rsidR="00431768">
        <w:rPr>
          <w:rStyle w:val="normaltextrun"/>
          <w:color w:val="D13438"/>
          <w:sz w:val="22"/>
          <w:szCs w:val="22"/>
          <w:u w:val="single"/>
        </w:rPr>
        <w:t xml:space="preserve">prescriptive </w:t>
      </w:r>
      <w:r w:rsidR="00431768">
        <w:rPr>
          <w:rStyle w:val="normaltextrun"/>
          <w:color w:val="292929"/>
          <w:sz w:val="22"/>
          <w:szCs w:val="22"/>
        </w:rPr>
        <w:t xml:space="preserve">standards, </w:t>
      </w:r>
      <w:r w:rsidR="00431768">
        <w:rPr>
          <w:rStyle w:val="normaltextrun"/>
          <w:color w:val="D13438"/>
          <w:sz w:val="22"/>
          <w:szCs w:val="22"/>
          <w:u w:val="single"/>
        </w:rPr>
        <w:t xml:space="preserve">implementation </w:t>
      </w:r>
      <w:r w:rsidR="00431768">
        <w:rPr>
          <w:rStyle w:val="normaltextrun"/>
          <w:color w:val="292929"/>
          <w:sz w:val="22"/>
          <w:szCs w:val="22"/>
        </w:rPr>
        <w:t>best practices, and reduce development time for organizations participating in the in-market pilot activities.</w:t>
      </w:r>
      <w:r w:rsidR="00431768">
        <w:rPr>
          <w:rStyle w:val="eop"/>
          <w:color w:val="292929"/>
          <w:sz w:val="22"/>
          <w:szCs w:val="22"/>
        </w:rPr>
        <w:t> 2)</w:t>
      </w:r>
      <w:r w:rsidR="00D50E5F">
        <w:rPr>
          <w:rStyle w:val="eop"/>
          <w:color w:val="292929"/>
          <w:sz w:val="22"/>
          <w:szCs w:val="22"/>
        </w:rPr>
        <w:t xml:space="preserve"> </w:t>
      </w:r>
      <w:r w:rsidR="00D50E5F">
        <w:rPr>
          <w:rStyle w:val="normaltextrun"/>
          <w:color w:val="292929"/>
          <w:sz w:val="22"/>
          <w:szCs w:val="22"/>
        </w:rPr>
        <w:t>The e-Invoicing Onboarding Toolkit is a containerized, lightweight implementation that can be deployed to discover the registry network and send and receive e-Invoices securely.  In addition to being a functional reference example, it demonstrates security best-practices including the necessary configurations to use certificate-based validation and encryption for secure access to the network.  It provides the first building-block for creating an access point by validating message specifications and handling secure delivery, and is unopinionated about payload, deployment, scaling, and operations.  As a containerized component it can be deployed into any technical environment that supports Docker containers.  It is built using an extensible, modular architecture to allow additional features and capabilities to be added on by access providers.</w:t>
      </w:r>
      <w:r w:rsidR="00D50E5F">
        <w:rPr>
          <w:rStyle w:val="eop"/>
          <w:color w:val="292929"/>
          <w:sz w:val="22"/>
          <w:szCs w:val="22"/>
        </w:rPr>
        <w:t xml:space="preserve"> 3)What is the exchange framework?  </w:t>
      </w:r>
      <w:r w:rsidR="00D50E5F">
        <w:rPr>
          <w:rStyle w:val="normaltextrun"/>
          <w:color w:val="1F497D"/>
          <w:sz w:val="21"/>
          <w:szCs w:val="21"/>
          <w:shd w:val="clear" w:color="auto" w:fill="EDEBE9"/>
        </w:rPr>
        <w:t>The e-Invoice exchange framework is based on a four-corner network model that defines the technical, business, and legal requirements to achieve interoperability between invoice senders and receivers using disparate service providers and platforms.</w:t>
      </w:r>
      <w:r w:rsidR="005830C2">
        <w:rPr>
          <w:rStyle w:val="normaltextrun"/>
          <w:color w:val="1F497D"/>
          <w:sz w:val="21"/>
          <w:szCs w:val="21"/>
          <w:shd w:val="clear" w:color="auto" w:fill="EDEBE9"/>
        </w:rPr>
        <w:t xml:space="preserve">  Following this description, you can link to the BPC website and point them to specific publications (e.g. e-Delivery report) </w:t>
      </w:r>
      <w:r w:rsidR="00D50E5F">
        <w:rPr>
          <w:rStyle w:val="normaltextrun"/>
          <w:color w:val="1F497D"/>
          <w:sz w:val="21"/>
          <w:szCs w:val="21"/>
          <w:shd w:val="clear" w:color="auto" w:fill="EDEBE9"/>
        </w:rPr>
        <w:t> </w:t>
      </w:r>
      <w:r w:rsidR="005830C2">
        <w:rPr>
          <w:rStyle w:val="normaltextrun"/>
          <w:color w:val="1F497D"/>
          <w:sz w:val="21"/>
          <w:szCs w:val="21"/>
          <w:shd w:val="clear" w:color="auto" w:fill="EDEBE9"/>
        </w:rPr>
        <w:t xml:space="preserve">4) slide 5 of the BPC Onboarding Toolkit Overview which has a diagram and callout boxes describing what the onboarding toolkit does in the Four-Corner model.  </w:t>
      </w:r>
      <w:hyperlink r:id="rId3" w:history="1">
        <w:r w:rsidR="005830C2">
          <w:rPr>
            <w:rStyle w:val="Hyperlink"/>
          </w:rPr>
          <w:t>BPC Onboarding Toolkit Overview.pptx (sharepoint.com)</w:t>
        </w:r>
      </w:hyperlink>
    </w:p>
    <w:p w14:paraId="18BD89EB" w14:textId="77777777" w:rsidR="005830C2" w:rsidRDefault="005830C2">
      <w:pPr>
        <w:pStyle w:val="CommentText"/>
      </w:pPr>
    </w:p>
    <w:p w14:paraId="073BC582" w14:textId="0BF45EF1" w:rsidR="005830C2" w:rsidRDefault="005830C2">
      <w:pPr>
        <w:pStyle w:val="CommentText"/>
      </w:pPr>
      <w:r>
        <w:t xml:space="preserve">These are just a few examples.  </w:t>
      </w:r>
      <w:r>
        <w:fldChar w:fldCharType="begin"/>
      </w:r>
      <w:r>
        <w:instrText xml:space="preserve"> HYPERLINK "mailto:Todd.Albers@mpls.frb.org" </w:instrText>
      </w:r>
      <w:bookmarkStart w:id="50" w:name="_@_A17A5B0B43144FEF9368C20D0ADD5F7CZ"/>
      <w:r>
        <w:rPr>
          <w:rStyle w:val="Mention"/>
        </w:rPr>
        <w:fldChar w:fldCharType="separate"/>
      </w:r>
      <w:bookmarkEnd w:id="50"/>
      <w:r w:rsidRPr="005830C2">
        <w:rPr>
          <w:rStyle w:val="Mention"/>
          <w:noProof/>
        </w:rPr>
        <w:t>@Albers, Todd</w:t>
      </w:r>
      <w:r>
        <w:fldChar w:fldCharType="end"/>
      </w:r>
      <w:r>
        <w:t xml:space="preserve">, </w:t>
      </w:r>
      <w:r>
        <w:fldChar w:fldCharType="begin"/>
      </w:r>
      <w:r>
        <w:instrText xml:space="preserve"> HYPERLINK "mailto:Kelly.Kinney@mpls.frb.org" </w:instrText>
      </w:r>
      <w:bookmarkStart w:id="51" w:name="_@_70131336F4774FD8AD6894BF53C21E8AZ"/>
      <w:r>
        <w:rPr>
          <w:rStyle w:val="Mention"/>
        </w:rPr>
        <w:fldChar w:fldCharType="separate"/>
      </w:r>
      <w:bookmarkEnd w:id="51"/>
      <w:r w:rsidRPr="005830C2">
        <w:rPr>
          <w:rStyle w:val="Mention"/>
          <w:noProof/>
        </w:rPr>
        <w:t>@Kinney, Kelly</w:t>
      </w:r>
      <w:r>
        <w:fldChar w:fldCharType="end"/>
      </w:r>
      <w:r>
        <w:t xml:space="preserve">, </w:t>
      </w:r>
      <w:r>
        <w:fldChar w:fldCharType="begin"/>
      </w:r>
      <w:r>
        <w:instrText xml:space="preserve"> HYPERLINK "mailto:Deepthi.Basalingappa@mpls.frb.org" </w:instrText>
      </w:r>
      <w:bookmarkStart w:id="52" w:name="_@_5C138524A384470DBC827FEED5DE6D85Z"/>
      <w:r>
        <w:rPr>
          <w:rStyle w:val="Mention"/>
        </w:rPr>
        <w:fldChar w:fldCharType="separate"/>
      </w:r>
      <w:bookmarkEnd w:id="52"/>
      <w:r w:rsidRPr="005830C2">
        <w:rPr>
          <w:rStyle w:val="Mention"/>
          <w:noProof/>
        </w:rPr>
        <w:t>@Basalingappa, Deepthi S</w:t>
      </w:r>
      <w:r>
        <w:fldChar w:fldCharType="end"/>
      </w:r>
      <w:r>
        <w:t xml:space="preserve"> – do you think any of the above is potential usable content for including in the welcome/introduction?  </w:t>
      </w:r>
    </w:p>
    <w:p w14:paraId="0E9D62F0" w14:textId="756A39E4" w:rsidR="005830C2" w:rsidRDefault="005830C2">
      <w:pPr>
        <w:pStyle w:val="CommentText"/>
      </w:pPr>
    </w:p>
    <w:bookmarkEnd w:id="49"/>
  </w:comment>
  <w:comment w:id="47" w:author="Kinney, Kelly [2]" w:date="2022-03-11T16:23:00Z" w:initials="KK">
    <w:p w14:paraId="658A492D" w14:textId="4A544812" w:rsidR="00645F7F" w:rsidRDefault="00645F7F" w:rsidP="0003496F">
      <w:pPr>
        <w:pStyle w:val="CommentText"/>
      </w:pPr>
      <w:r>
        <w:rPr>
          <w:rStyle w:val="CommentReference"/>
        </w:rPr>
        <w:annotationRef/>
      </w:r>
      <w:bookmarkStart w:id="53" w:name="OLE_LINK2"/>
      <w:r>
        <w:t xml:space="preserve">I have put together another table which I will include here in which I attempt to put into “plain English” what our roadmap features do.   </w:t>
      </w:r>
      <w:bookmarkEnd w:id="53"/>
      <w:r>
        <w:br/>
      </w:r>
      <w:r w:rsidR="0003496F">
        <w:br/>
      </w:r>
      <w:r w:rsidR="0003496F">
        <w:rPr>
          <w:noProof/>
        </w:rPr>
        <w:drawing>
          <wp:inline distT="0" distB="0" distL="0" distR="0" wp14:anchorId="1E5DB4FB" wp14:editId="0BF4BDE1">
            <wp:extent cx="7780952" cy="51142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7780952" cy="5114286"/>
                    </a:xfrm>
                    <a:prstGeom prst="rect">
                      <a:avLst/>
                    </a:prstGeom>
                  </pic:spPr>
                </pic:pic>
              </a:graphicData>
            </a:graphic>
          </wp:inline>
        </w:drawing>
      </w:r>
      <w:r w:rsidR="0003496F">
        <w:br/>
      </w:r>
    </w:p>
  </w:comment>
  <w:comment w:id="48" w:author="Kinney, Kelly [2]" w:date="2022-03-11T18:49:00Z" w:initials="KK">
    <w:p w14:paraId="280E53D8" w14:textId="48B34622" w:rsidR="0003496F" w:rsidRDefault="0003496F">
      <w:pPr>
        <w:pStyle w:val="CommentText"/>
      </w:pPr>
      <w:r>
        <w:rPr>
          <w:rStyle w:val="CommentReference"/>
        </w:rPr>
        <w:annotationRef/>
      </w:r>
    </w:p>
  </w:comment>
  <w:comment w:id="54" w:author="Ellingworth, Chris" w:date="2022-02-23T12:12:00Z" w:initials="EC">
    <w:p w14:paraId="596459C1" w14:textId="22B70420" w:rsidR="00CF38F0" w:rsidRDefault="00CF38F0">
      <w:pPr>
        <w:pStyle w:val="CommentText"/>
      </w:pPr>
      <w:r>
        <w:rPr>
          <w:rStyle w:val="CommentReference"/>
        </w:rPr>
        <w:annotationRef/>
      </w:r>
      <w:r>
        <w:t xml:space="preserve">Hyperlink needs to be fixed/formatted correctly; it doesn’t display with an underline. </w:t>
      </w:r>
    </w:p>
  </w:comment>
  <w:comment w:id="55" w:author="Kinney, Kelly [2]" w:date="2022-03-11T15:57:00Z" w:initials="KK">
    <w:p w14:paraId="3939BA57" w14:textId="77777777" w:rsidR="00EE6888" w:rsidRDefault="00524913">
      <w:pPr>
        <w:pStyle w:val="CommentText"/>
      </w:pPr>
      <w:r>
        <w:rPr>
          <w:rStyle w:val="CommentReference"/>
        </w:rPr>
        <w:annotationRef/>
      </w:r>
      <w:r w:rsidR="00912BFA">
        <w:t xml:space="preserve">The template for the </w:t>
      </w:r>
      <w:r w:rsidR="00B76EAA">
        <w:t xml:space="preserve">documentation implements </w:t>
      </w:r>
      <w:r w:rsidR="00A31A4A">
        <w:t>“Material Design 3</w:t>
      </w:r>
      <w:r w:rsidR="0038151D">
        <w:t xml:space="preserve">” </w:t>
      </w:r>
      <w:hyperlink r:id="rId5" w:history="1">
        <w:r w:rsidR="0038151D">
          <w:rPr>
            <w:rStyle w:val="Hyperlink"/>
          </w:rPr>
          <w:t>Homepage - Material Design</w:t>
        </w:r>
      </w:hyperlink>
      <w:r w:rsidR="0038151D">
        <w:t xml:space="preserve"> by Google.</w:t>
      </w:r>
      <w:r w:rsidR="005211A1">
        <w:t xml:space="preserve"> URL links are unobtrusive and change color when ho</w:t>
      </w:r>
      <w:r w:rsidR="00A85A11">
        <w:t xml:space="preserve">vered over.  However, I edited the template to </w:t>
      </w:r>
    </w:p>
    <w:p w14:paraId="70D19484" w14:textId="4EB60DBC" w:rsidR="00524913" w:rsidRDefault="00A85A11">
      <w:pPr>
        <w:pStyle w:val="CommentText"/>
      </w:pPr>
      <w:r>
        <w:t>underline</w:t>
      </w:r>
      <w:r w:rsidR="00F409B1">
        <w:t xml:space="preserve"> the URLs in the center content windo</w:t>
      </w:r>
      <w:r w:rsidR="001B01C7">
        <w:t xml:space="preserve">w.   Changes affecting links in the TOC and other </w:t>
      </w:r>
      <w:r w:rsidR="00790824">
        <w:t>navigation</w:t>
      </w:r>
      <w:r w:rsidR="00E30705">
        <w:t xml:space="preserve"> elements did not lend themselves to </w:t>
      </w:r>
      <w:r w:rsidR="004856FB">
        <w:t xml:space="preserve">modification without extensive changes to the template.  </w:t>
      </w:r>
      <w:r w:rsidR="00790824">
        <w:t xml:space="preserve"> </w:t>
      </w:r>
      <w:r w:rsidR="00447BB4">
        <w:br/>
      </w:r>
      <w:r w:rsidR="00EF35D8">
        <w:rPr>
          <w:noProof/>
        </w:rPr>
        <w:drawing>
          <wp:inline distT="0" distB="0" distL="0" distR="0" wp14:anchorId="2B95565C" wp14:editId="59BA62BA">
            <wp:extent cx="6417310" cy="41395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17310" cy="4139565"/>
                    </a:xfrm>
                    <a:prstGeom prst="rect">
                      <a:avLst/>
                    </a:prstGeom>
                  </pic:spPr>
                </pic:pic>
              </a:graphicData>
            </a:graphic>
          </wp:inline>
        </w:drawing>
      </w:r>
    </w:p>
  </w:comment>
  <w:comment w:id="56" w:author="Ellingworth, Chris" w:date="2022-02-23T12:14:00Z" w:initials="EC">
    <w:p w14:paraId="6727EE39" w14:textId="6B7B14BB" w:rsidR="00F77E23" w:rsidRDefault="00F77E23">
      <w:pPr>
        <w:pStyle w:val="CommentText"/>
      </w:pPr>
      <w:r>
        <w:rPr>
          <w:rStyle w:val="CommentReference"/>
        </w:rPr>
        <w:annotationRef/>
      </w:r>
      <w:r>
        <w:t xml:space="preserve">Question: Is this the disclaimer information built into Github?  Should the BPC disclaimer also be listed here and/or replace it?  Question for John Yanish. </w:t>
      </w:r>
    </w:p>
  </w:comment>
  <w:comment w:id="57" w:author="Albers, Todd" w:date="2022-02-24T08:40:00Z" w:initials="AT">
    <w:p w14:paraId="46DC1EF8" w14:textId="3D612DB3" w:rsidR="00934A00" w:rsidRDefault="00934A00">
      <w:pPr>
        <w:pStyle w:val="CommentText"/>
      </w:pPr>
      <w:r>
        <w:rPr>
          <w:rStyle w:val="CommentReference"/>
        </w:rPr>
        <w:annotationRef/>
      </w:r>
      <w:r>
        <w:t>We use a common</w:t>
      </w:r>
      <w:r w:rsidR="00887AD3">
        <w:t>ly used language around open source software</w:t>
      </w:r>
      <w:r w:rsidR="002D0D71">
        <w:t xml:space="preserve"> licenses</w:t>
      </w:r>
      <w:r w:rsidR="00887AD3">
        <w:t xml:space="preserve"> provided by &lt;insert name&gt; .  </w:t>
      </w:r>
    </w:p>
  </w:comment>
  <w:comment w:id="58" w:author="Kinney, Kelly [2]" w:date="2022-03-11T16:09:00Z" w:initials="KK">
    <w:p w14:paraId="70A9CEFE" w14:textId="57FFF11C" w:rsidR="00AD1342" w:rsidRDefault="00300D6C">
      <w:pPr>
        <w:pStyle w:val="CommentText"/>
      </w:pPr>
      <w:r>
        <w:t xml:space="preserve">Github takes no position </w:t>
      </w:r>
      <w:r w:rsidR="00AD1342">
        <w:rPr>
          <w:rStyle w:val="CommentReference"/>
        </w:rPr>
        <w:annotationRef/>
      </w:r>
      <w:r w:rsidR="005B54EF">
        <w:t>on the</w:t>
      </w:r>
      <w:r w:rsidR="00F40E85">
        <w:t xml:space="preserve"> issue, nor provides guidance.  </w:t>
      </w:r>
      <w:r w:rsidR="00F40E85" w:rsidRPr="004C75A4">
        <w:rPr>
          <w:highlight w:val="yellow"/>
        </w:rPr>
        <w:t xml:space="preserve">This is the </w:t>
      </w:r>
      <w:r w:rsidR="00C706BA" w:rsidRPr="004C75A4">
        <w:rPr>
          <w:highlight w:val="yellow"/>
        </w:rPr>
        <w:t>“</w:t>
      </w:r>
      <w:r w:rsidR="00AD1342" w:rsidRPr="004C75A4">
        <w:rPr>
          <w:highlight w:val="yellow"/>
        </w:rPr>
        <w:t xml:space="preserve">MIT </w:t>
      </w:r>
      <w:r w:rsidR="00C706BA" w:rsidRPr="004C75A4">
        <w:rPr>
          <w:highlight w:val="yellow"/>
        </w:rPr>
        <w:t xml:space="preserve">License” </w:t>
      </w:r>
      <w:r w:rsidR="00570715" w:rsidRPr="004C75A4">
        <w:rPr>
          <w:highlight w:val="yellow"/>
        </w:rPr>
        <w:t xml:space="preserve">It’s a standard </w:t>
      </w:r>
      <w:r w:rsidR="00AD1342" w:rsidRPr="004C75A4">
        <w:rPr>
          <w:highlight w:val="yellow"/>
        </w:rPr>
        <w:t xml:space="preserve">open source license. </w:t>
      </w:r>
      <w:r w:rsidR="0072192A" w:rsidRPr="004C75A4">
        <w:rPr>
          <w:highlight w:val="yellow"/>
        </w:rPr>
        <w:t>This was the license I was previously directed to put into place</w:t>
      </w:r>
      <w:r w:rsidR="00F40E85" w:rsidRPr="004C75A4">
        <w:rPr>
          <w:highlight w:val="yellow"/>
        </w:rPr>
        <w:t xml:space="preserve"> the last time the question came up. Dennis ha</w:t>
      </w:r>
      <w:r w:rsidR="00376ECA" w:rsidRPr="004C75A4">
        <w:rPr>
          <w:highlight w:val="yellow"/>
        </w:rPr>
        <w:t>s</w:t>
      </w:r>
      <w:r w:rsidR="00F40E85" w:rsidRPr="004C75A4">
        <w:rPr>
          <w:highlight w:val="yellow"/>
        </w:rPr>
        <w:t xml:space="preserve"> indicated </w:t>
      </w:r>
      <w:r w:rsidR="00574060" w:rsidRPr="004C75A4">
        <w:rPr>
          <w:highlight w:val="yellow"/>
        </w:rPr>
        <w:t xml:space="preserve">it was the license previously approved, but I </w:t>
      </w:r>
      <w:r w:rsidR="00376ECA" w:rsidRPr="004C75A4">
        <w:rPr>
          <w:highlight w:val="yellow"/>
        </w:rPr>
        <w:t>was not involved at that time.</w:t>
      </w:r>
      <w:r w:rsidR="00574060" w:rsidRPr="004C75A4">
        <w:rPr>
          <w:highlight w:val="yellow"/>
        </w:rPr>
        <w:t xml:space="preserve">  In any case, I have moved it into the footer of the site and it is easy to modify if any further changes are desired</w:t>
      </w:r>
      <w:r w:rsidR="00574060">
        <w:t xml:space="preserve">.  </w:t>
      </w:r>
    </w:p>
  </w:comment>
  <w:comment w:id="59" w:author="Kinney, Kelly [2]" w:date="2022-03-11T16:20:00Z" w:initials="KK">
    <w:p w14:paraId="10D1A381" w14:textId="557A47A8" w:rsidR="00376ECA" w:rsidRDefault="00376ECA">
      <w:pPr>
        <w:pStyle w:val="CommentText"/>
      </w:pPr>
      <w:r>
        <w:rPr>
          <w:rStyle w:val="CommentReference"/>
        </w:rPr>
        <w:annotationRef/>
      </w:r>
    </w:p>
  </w:comment>
  <w:comment w:id="60" w:author="Albers, Todd" w:date="2022-03-11T16:23:00Z" w:initials="AT">
    <w:p w14:paraId="74BD449C" w14:textId="1BFE157A" w:rsidR="004C75A4" w:rsidRDefault="004C75A4">
      <w:pPr>
        <w:pStyle w:val="CommentText"/>
      </w:pPr>
      <w:r>
        <w:rPr>
          <w:rStyle w:val="CommentReference"/>
        </w:rPr>
        <w:annotationRef/>
      </w:r>
    </w:p>
  </w:comment>
  <w:comment w:id="61" w:author="Albers, Todd" w:date="2022-03-11T16:23:00Z" w:initials="AT">
    <w:p w14:paraId="47EC2767" w14:textId="77777777" w:rsidR="004C75A4" w:rsidRDefault="004C75A4">
      <w:pPr>
        <w:pStyle w:val="CommentText"/>
      </w:pPr>
      <w:r>
        <w:rPr>
          <w:rStyle w:val="CommentReference"/>
        </w:rPr>
        <w:annotationRef/>
      </w:r>
      <w:r w:rsidR="00AD5D3C">
        <w:t xml:space="preserve">If I remember correctly, John said the MIT lic should cover.  But </w:t>
      </w:r>
      <w:r w:rsidR="008543E2">
        <w:t>we should double check</w:t>
      </w:r>
    </w:p>
    <w:p w14:paraId="7DBB6467" w14:textId="1A5EF510" w:rsidR="008543E2" w:rsidRDefault="008543E2">
      <w:pPr>
        <w:pStyle w:val="CommentText"/>
      </w:pPr>
    </w:p>
  </w:comment>
  <w:comment w:id="64" w:author="Ellingworth, Chris" w:date="2022-02-23T12:16:00Z" w:initials="EC">
    <w:p w14:paraId="33B04825" w14:textId="56F41AE7" w:rsidR="007A5EA5" w:rsidRDefault="007A5EA5">
      <w:pPr>
        <w:pStyle w:val="CommentText"/>
      </w:pPr>
      <w:r>
        <w:rPr>
          <w:rStyle w:val="CommentReference"/>
        </w:rPr>
        <w:annotationRef/>
      </w:r>
      <w:r w:rsidR="00953104">
        <w:t>Consider rephrasing as “Basic Phython knowledge”</w:t>
      </w:r>
    </w:p>
  </w:comment>
  <w:comment w:id="65" w:author="Albers, Todd" w:date="2022-03-11T16:26:00Z" w:initials="AT">
    <w:p w14:paraId="49B063EC" w14:textId="5E66AFC7" w:rsidR="008543E2" w:rsidRDefault="008543E2">
      <w:pPr>
        <w:pStyle w:val="CommentText"/>
      </w:pPr>
      <w:r>
        <w:rPr>
          <w:rStyle w:val="CommentReference"/>
        </w:rPr>
        <w:annotationRef/>
      </w:r>
      <w:r>
        <w:t>Is there more than just “basic…..</w:t>
      </w:r>
      <w:r w:rsidR="005616B4">
        <w:t>”.  this doesn’t really help from a answer to the question.</w:t>
      </w:r>
    </w:p>
  </w:comment>
  <w:comment w:id="66" w:author="Kinney, Kelly [2]" w:date="2022-03-11T17:31:00Z" w:initials="KK">
    <w:p w14:paraId="403A3050" w14:textId="77777777" w:rsidR="00872BF8" w:rsidRDefault="00872BF8" w:rsidP="00152BC3">
      <w:pPr>
        <w:pStyle w:val="CommentText"/>
        <w:ind w:left="0" w:firstLine="0"/>
      </w:pPr>
      <w:r>
        <w:rPr>
          <w:rStyle w:val="CommentReference"/>
        </w:rPr>
        <w:annotationRef/>
      </w:r>
      <w:r w:rsidR="00152BC3">
        <w:t xml:space="preserve">Intermediate knowledge of </w:t>
      </w:r>
      <w:r w:rsidR="00383A77">
        <w:t>Python.</w:t>
      </w:r>
    </w:p>
    <w:p w14:paraId="435A6C07" w14:textId="16B887B0" w:rsidR="00383A77" w:rsidRDefault="00383A77" w:rsidP="00152BC3">
      <w:pPr>
        <w:pStyle w:val="CommentText"/>
        <w:ind w:left="0" w:firstLine="0"/>
      </w:pPr>
    </w:p>
  </w:comment>
  <w:comment w:id="67" w:author="Kinney, Kelly [2]" w:date="2022-03-11T17:34:00Z" w:initials="KK">
    <w:p w14:paraId="135C3F4D" w14:textId="54F51AAE" w:rsidR="00383A77" w:rsidRDefault="00383A77">
      <w:pPr>
        <w:pStyle w:val="CommentText"/>
      </w:pPr>
      <w:r>
        <w:rPr>
          <w:rStyle w:val="CommentReference"/>
        </w:rPr>
        <w:annotationRef/>
      </w:r>
    </w:p>
  </w:comment>
  <w:comment w:id="89" w:author="Albers, Todd" w:date="2022-03-11T16:30:00Z" w:initials="AT">
    <w:p w14:paraId="48F94EEA" w14:textId="2D97FB1E" w:rsidR="008A474E" w:rsidRDefault="008A474E">
      <w:pPr>
        <w:pStyle w:val="CommentText"/>
      </w:pPr>
      <w:r>
        <w:rPr>
          <w:rStyle w:val="CommentReference"/>
        </w:rPr>
        <w:annotationRef/>
      </w:r>
      <w:r>
        <w:t>Is this spelled correctly?  Jupyter and Colab?</w:t>
      </w:r>
    </w:p>
  </w:comment>
  <w:comment w:id="90" w:author="Kinney, Kelly [2]" w:date="2022-03-11T17:30:00Z" w:initials="KK">
    <w:p w14:paraId="6849541A" w14:textId="602C5ACF" w:rsidR="00872BF8" w:rsidRDefault="00872BF8">
      <w:pPr>
        <w:pStyle w:val="CommentText"/>
      </w:pPr>
      <w:r>
        <w:rPr>
          <w:rStyle w:val="CommentReference"/>
        </w:rPr>
        <w:annotationRef/>
      </w:r>
    </w:p>
  </w:comment>
  <w:comment w:id="91" w:author="Kinney, Kelly [2]" w:date="2022-03-11T17:30:00Z" w:initials="KK">
    <w:p w14:paraId="78EFBE3A" w14:textId="70224D88" w:rsidR="00872BF8" w:rsidRDefault="00872BF8">
      <w:pPr>
        <w:pStyle w:val="CommentText"/>
      </w:pPr>
      <w:r>
        <w:rPr>
          <w:rStyle w:val="CommentReference"/>
        </w:rPr>
        <w:annotationRef/>
      </w:r>
      <w:r w:rsidR="00BB4EF9">
        <w:t xml:space="preserve">Jupyter is </w:t>
      </w:r>
      <w:r w:rsidR="00EC5821">
        <w:t>correct, as is the Google C</w:t>
      </w:r>
      <w:r w:rsidR="007A056B">
        <w:t>olab</w:t>
      </w:r>
      <w:r w:rsidR="0000297C">
        <w:t xml:space="preserve">.  </w:t>
      </w:r>
    </w:p>
  </w:comment>
  <w:comment w:id="92" w:author="Kinney, Kelly [2]" w:date="2022-03-11T17:41:00Z" w:initials="KK">
    <w:p w14:paraId="52BB9DCD" w14:textId="02A1A44F" w:rsidR="0000297C" w:rsidRDefault="0000297C">
      <w:pPr>
        <w:pStyle w:val="CommentText"/>
      </w:pPr>
      <w:r>
        <w:rPr>
          <w:rStyle w:val="CommentReference"/>
        </w:rPr>
        <w:annotationRef/>
      </w:r>
    </w:p>
  </w:comment>
  <w:comment w:id="105" w:author="Ellingworth, Chris" w:date="2022-02-23T14:14:00Z" w:initials="EC">
    <w:p w14:paraId="3948ABC2" w14:textId="58308A35" w:rsidR="00101556" w:rsidRDefault="00101556">
      <w:pPr>
        <w:pStyle w:val="CommentText"/>
      </w:pPr>
      <w:r>
        <w:rPr>
          <w:rStyle w:val="CommentReference"/>
        </w:rPr>
        <w:annotationRef/>
      </w:r>
      <w:r w:rsidR="00893862">
        <w:t>“</w:t>
      </w:r>
      <w:r>
        <w:t>Perform a DNS look-up</w:t>
      </w:r>
      <w:r w:rsidR="00893862">
        <w:t>”</w:t>
      </w:r>
      <w:r>
        <w:t xml:space="preserve"> vs “Do the DNS…”? </w:t>
      </w:r>
    </w:p>
  </w:comment>
  <w:comment w:id="106" w:author="Albers, Todd" w:date="2022-03-11T16:31:00Z" w:initials="AT">
    <w:p w14:paraId="2E0A6B84" w14:textId="45F5F542" w:rsidR="00F92294" w:rsidRDefault="00F92294">
      <w:pPr>
        <w:pStyle w:val="CommentText"/>
      </w:pPr>
      <w:r>
        <w:rPr>
          <w:rStyle w:val="CommentReference"/>
        </w:rPr>
        <w:annotationRef/>
      </w:r>
      <w:r>
        <w:t>Agree with the rewording</w:t>
      </w:r>
    </w:p>
  </w:comment>
  <w:comment w:id="107" w:author="Ellingworth, Chris" w:date="2022-02-23T15:34:00Z" w:initials="EC">
    <w:p w14:paraId="03B303C0" w14:textId="6E580E50" w:rsidR="000A3789" w:rsidRDefault="000A3789">
      <w:pPr>
        <w:pStyle w:val="CommentText"/>
      </w:pPr>
      <w:r>
        <w:rPr>
          <w:rStyle w:val="CommentReference"/>
        </w:rPr>
        <w:annotationRef/>
      </w:r>
      <w:r>
        <w:t xml:space="preserve">Is this an understood industry </w:t>
      </w:r>
      <w:r w:rsidR="00937E54">
        <w:t>reference? Is “Colab” the correct phrasing or should it be Colaborat</w:t>
      </w:r>
      <w:r w:rsidR="00B63E9F">
        <w:t>ory</w:t>
      </w:r>
      <w:r w:rsidR="00937E54">
        <w:t xml:space="preserve">? </w:t>
      </w:r>
    </w:p>
  </w:comment>
  <w:comment w:id="108" w:author="Kinney, Kelly [2]" w:date="2022-03-11T17:47:00Z" w:initials="KK">
    <w:p w14:paraId="6310FD29" w14:textId="12AD3030" w:rsidR="00A26EC1" w:rsidRDefault="00A26EC1">
      <w:pPr>
        <w:pStyle w:val="CommentText"/>
      </w:pPr>
      <w:r>
        <w:rPr>
          <w:rStyle w:val="CommentReference"/>
        </w:rPr>
        <w:annotationRef/>
      </w:r>
      <w:r w:rsidR="00B26E65">
        <w:t xml:space="preserve">The url is </w:t>
      </w:r>
      <w:hyperlink r:id="rId7" w:history="1">
        <w:r w:rsidR="002B2364" w:rsidRPr="00691851">
          <w:rPr>
            <w:rStyle w:val="Hyperlink"/>
          </w:rPr>
          <w:t>https://colab.research.google.com</w:t>
        </w:r>
      </w:hyperlink>
      <w:r w:rsidR="002B2364">
        <w:t xml:space="preserve"> with  a start page that says, “Welcome to Colab!”</w:t>
      </w:r>
    </w:p>
  </w:comment>
  <w:comment w:id="109" w:author="Kinney, Kelly [2]" w:date="2022-03-11T17:49:00Z" w:initials="KK">
    <w:p w14:paraId="191E6FF7" w14:textId="3FBA17FE" w:rsidR="002B2364" w:rsidRDefault="002B2364" w:rsidP="00FA00D2">
      <w:pPr>
        <w:pStyle w:val="CommentText"/>
        <w:ind w:left="0" w:firstLine="0"/>
      </w:pPr>
      <w:r>
        <w:rPr>
          <w:rStyle w:val="CommentReference"/>
        </w:rPr>
        <w:annotationRef/>
      </w:r>
    </w:p>
  </w:comment>
  <w:comment w:id="111" w:author="Ellingworth, Chris" w:date="2022-02-23T15:36:00Z" w:initials="EC">
    <w:p w14:paraId="2ABFBCDD" w14:textId="38AA27C1" w:rsidR="00692DEC" w:rsidRDefault="00692DEC">
      <w:pPr>
        <w:pStyle w:val="CommentText"/>
      </w:pPr>
      <w:r>
        <w:rPr>
          <w:rStyle w:val="CommentReference"/>
        </w:rPr>
        <w:annotationRef/>
      </w:r>
      <w:r>
        <w:t xml:space="preserve">Should this be specification? </w:t>
      </w:r>
      <w:r>
        <w:tab/>
      </w:r>
    </w:p>
  </w:comment>
  <w:comment w:id="112" w:author="Kinney, Kelly [2]" w:date="2022-03-11T17:54:00Z" w:initials="KK">
    <w:p w14:paraId="67EDE4A5" w14:textId="098A383B" w:rsidR="005F33B0" w:rsidRDefault="005F33B0">
      <w:pPr>
        <w:pStyle w:val="CommentText"/>
      </w:pPr>
      <w:r>
        <w:rPr>
          <w:rStyle w:val="CommentReference"/>
        </w:rPr>
        <w:annotationRef/>
      </w:r>
      <w:r>
        <w:t>Sure.  Done.</w:t>
      </w:r>
    </w:p>
  </w:comment>
  <w:comment w:id="113" w:author="Kinney, Kelly [2]" w:date="2022-03-11T17:54:00Z" w:initials="KK">
    <w:p w14:paraId="169BF771" w14:textId="787072E1" w:rsidR="005F33B0" w:rsidRDefault="005F33B0">
      <w:pPr>
        <w:pStyle w:val="CommentText"/>
      </w:pPr>
      <w:r>
        <w:rPr>
          <w:rStyle w:val="CommentReference"/>
        </w:rPr>
        <w:annotationRef/>
      </w:r>
    </w:p>
  </w:comment>
  <w:comment w:id="114" w:author="Ellingworth, Chris" w:date="2022-02-23T15:37:00Z" w:initials="EC">
    <w:p w14:paraId="6515212E" w14:textId="7CD12DAF" w:rsidR="002E7568" w:rsidRDefault="002E7568">
      <w:pPr>
        <w:pStyle w:val="CommentText"/>
      </w:pPr>
      <w:r>
        <w:rPr>
          <w:rStyle w:val="CommentReference"/>
        </w:rPr>
        <w:annotationRef/>
      </w:r>
      <w:r>
        <w:t xml:space="preserve">What are SE’s? Spell out. </w:t>
      </w:r>
      <w:r w:rsidR="005E2354">
        <w:t xml:space="preserve">Is it relevant to indicate “written by SE’s and prepared with BSA’s”?  Consider revising as “Documentation site written to facilitate utilization…” </w:t>
      </w:r>
    </w:p>
  </w:comment>
  <w:comment w:id="115" w:author="Kinney, Kelly [2]" w:date="2022-03-11T17:54:00Z" w:initials="KK">
    <w:p w14:paraId="5E545EB6" w14:textId="48113C68" w:rsidR="005F33B0" w:rsidRDefault="005F33B0">
      <w:pPr>
        <w:pStyle w:val="CommentText"/>
      </w:pPr>
      <w:r>
        <w:rPr>
          <w:rStyle w:val="CommentReference"/>
        </w:rPr>
        <w:annotationRef/>
      </w:r>
      <w:r>
        <w:t>SEs are Software Engineers</w:t>
      </w:r>
      <w:r w:rsidR="00F27475">
        <w:t xml:space="preserve">  </w:t>
      </w:r>
      <w:r w:rsidR="00F27475">
        <w:br/>
        <w:t>Change mad</w:t>
      </w:r>
      <w:r w:rsidR="0056765B">
        <w:t>e.</w:t>
      </w:r>
    </w:p>
  </w:comment>
  <w:comment w:id="116" w:author="Kinney, Kelly [2]" w:date="2022-03-11T17:58:00Z" w:initials="KK">
    <w:p w14:paraId="58474369" w14:textId="40F206FC" w:rsidR="0056765B" w:rsidRDefault="0056765B" w:rsidP="00F1307F">
      <w:pPr>
        <w:pStyle w:val="CommentText"/>
        <w:ind w:left="0" w:firstLine="0"/>
      </w:pPr>
      <w:r>
        <w:rPr>
          <w:rStyle w:val="CommentReference"/>
        </w:rPr>
        <w:annotationRef/>
      </w:r>
    </w:p>
  </w:comment>
  <w:comment w:id="117" w:author="Ellingworth, Chris" w:date="2022-02-23T15:42:00Z" w:initials="EC">
    <w:p w14:paraId="60739C04" w14:textId="5BAE57E7" w:rsidR="00575735" w:rsidRDefault="00575735">
      <w:pPr>
        <w:pStyle w:val="CommentText"/>
      </w:pPr>
      <w:r>
        <w:rPr>
          <w:rStyle w:val="CommentReference"/>
        </w:rPr>
        <w:annotationRef/>
      </w:r>
      <w:r>
        <w:t xml:space="preserve">I believe GitHub is the correct spelling.  Please review all uses within the document and use the correct spelling. </w:t>
      </w:r>
    </w:p>
  </w:comment>
  <w:comment w:id="118" w:author="Kinney, Kelly [2]" w:date="2022-03-11T18:12:00Z" w:initials="KK">
    <w:p w14:paraId="1B53EC9E" w14:textId="6A3E8A2E" w:rsidR="00980314" w:rsidRDefault="00980314">
      <w:pPr>
        <w:pStyle w:val="CommentText"/>
      </w:pPr>
      <w:r>
        <w:rPr>
          <w:rStyle w:val="CommentReference"/>
        </w:rPr>
        <w:annotationRef/>
      </w:r>
      <w:r>
        <w:t>Done.</w:t>
      </w:r>
    </w:p>
  </w:comment>
  <w:comment w:id="119" w:author="Kinney, Kelly [2]" w:date="2022-03-11T18:12:00Z" w:initials="KK">
    <w:p w14:paraId="7C47FD8C" w14:textId="70D6D7D9" w:rsidR="00980314" w:rsidRDefault="00980314">
      <w:pPr>
        <w:pStyle w:val="CommentText"/>
      </w:pPr>
      <w:r>
        <w:rPr>
          <w:rStyle w:val="CommentReference"/>
        </w:rPr>
        <w:annotationRef/>
      </w:r>
    </w:p>
  </w:comment>
  <w:comment w:id="120" w:author="Ellingworth, Chris" w:date="2022-02-23T15:38:00Z" w:initials="EC">
    <w:p w14:paraId="62FCFD26" w14:textId="4596C3C5" w:rsidR="008E4B31" w:rsidRDefault="008E4B31" w:rsidP="00980314">
      <w:pPr>
        <w:pStyle w:val="CommentText"/>
        <w:ind w:left="0" w:firstLine="0"/>
      </w:pPr>
      <w:r>
        <w:rPr>
          <w:rStyle w:val="CommentReference"/>
        </w:rPr>
        <w:annotationRef/>
      </w:r>
      <w:r>
        <w:t xml:space="preserve"> </w:t>
      </w:r>
    </w:p>
  </w:comment>
  <w:comment w:id="121" w:author="Kinney, Kelly [2]" w:date="2022-03-11T18:14:00Z" w:initials="KK">
    <w:p w14:paraId="3D34B8F9" w14:textId="58020C2E" w:rsidR="00F71758" w:rsidRDefault="00F71758">
      <w:pPr>
        <w:pStyle w:val="CommentText"/>
      </w:pPr>
      <w:r>
        <w:rPr>
          <w:rStyle w:val="CommentReference"/>
        </w:rPr>
        <w:annotationRef/>
      </w:r>
      <w:r>
        <w:t xml:space="preserve">Changed to “Consolidation of </w:t>
      </w:r>
      <w:r w:rsidR="001A287E">
        <w:t>documentation in the GitHub repository.”</w:t>
      </w:r>
    </w:p>
  </w:comment>
  <w:comment w:id="122" w:author="Kinney, Kelly [2]" w:date="2022-03-11T18:17:00Z" w:initials="KK">
    <w:p w14:paraId="619A30CD" w14:textId="734F1E7B" w:rsidR="001A287E" w:rsidRDefault="001A287E">
      <w:pPr>
        <w:pStyle w:val="CommentText"/>
      </w:pPr>
      <w:r>
        <w:rPr>
          <w:rStyle w:val="CommentReference"/>
        </w:rPr>
        <w:annotationRef/>
      </w:r>
    </w:p>
  </w:comment>
  <w:comment w:id="123" w:author="Ellingworth, Chris" w:date="2022-02-23T15:40:00Z" w:initials="EC">
    <w:p w14:paraId="32630AA9" w14:textId="4D215063" w:rsidR="005A79C7" w:rsidRDefault="005A79C7">
      <w:pPr>
        <w:pStyle w:val="CommentText"/>
      </w:pPr>
      <w:r>
        <w:rPr>
          <w:rStyle w:val="CommentReference"/>
        </w:rPr>
        <w:annotationRef/>
      </w:r>
      <w:r w:rsidR="00157ECB">
        <w:t xml:space="preserve">Is project used here in reference to the OS tools project?  If so, I would remove those types of internal references.  </w:t>
      </w:r>
    </w:p>
  </w:comment>
  <w:comment w:id="124" w:author="Kinney, Kelly [2]" w:date="2022-03-11T18:19:00Z" w:initials="KK">
    <w:p w14:paraId="29FA86AD" w14:textId="6A0D838A" w:rsidR="00714BC9" w:rsidRDefault="00714BC9">
      <w:pPr>
        <w:pStyle w:val="CommentText"/>
      </w:pPr>
      <w:r>
        <w:rPr>
          <w:rStyle w:val="CommentReference"/>
        </w:rPr>
        <w:annotationRef/>
      </w:r>
      <w:r>
        <w:t>Changed to “Document</w:t>
      </w:r>
      <w:r w:rsidR="00E36606">
        <w:t xml:space="preserve">ation of </w:t>
      </w:r>
      <w:r w:rsidR="0003496F">
        <w:t>supporting infrastructure including DNS and SMP provisioning.”</w:t>
      </w:r>
    </w:p>
  </w:comment>
  <w:comment w:id="125" w:author="Kinney, Kelly [2]" w:date="2022-03-11T18:45:00Z" w:initials="KK">
    <w:p w14:paraId="237C22F2" w14:textId="6C556146" w:rsidR="0003496F" w:rsidRDefault="0003496F">
      <w:pPr>
        <w:pStyle w:val="CommentText"/>
      </w:pPr>
      <w:r>
        <w:rPr>
          <w:rStyle w:val="CommentReference"/>
        </w:rPr>
        <w:annotationRef/>
      </w:r>
    </w:p>
  </w:comment>
  <w:comment w:id="126" w:author="Kinney, Kelly [2]" w:date="2022-03-11T18:45:00Z" w:initials="KK">
    <w:p w14:paraId="16ECB400" w14:textId="11C22B69" w:rsidR="0003496F" w:rsidRDefault="0003496F">
      <w:pPr>
        <w:pStyle w:val="CommentText"/>
      </w:pPr>
      <w:r>
        <w:rPr>
          <w:rStyle w:val="CommentReference"/>
        </w:rPr>
        <w:annotationRef/>
      </w:r>
    </w:p>
  </w:comment>
  <w:comment w:id="127" w:author="Ellingworth, Chris" w:date="2022-02-23T15:43:00Z" w:initials="EC">
    <w:p w14:paraId="01115526" w14:textId="4B36809F" w:rsidR="00311284" w:rsidRDefault="00311284">
      <w:pPr>
        <w:pStyle w:val="CommentText"/>
      </w:pPr>
      <w:r>
        <w:rPr>
          <w:rStyle w:val="CommentReference"/>
        </w:rPr>
        <w:annotationRef/>
      </w:r>
      <w:r>
        <w:t xml:space="preserve">Is repo slang?  Should it be repository? </w:t>
      </w:r>
    </w:p>
  </w:comment>
  <w:comment w:id="133" w:author="Ellingworth, Chris" w:date="2022-02-23T15:44:00Z" w:initials="EC">
    <w:p w14:paraId="36DCE7CE" w14:textId="41728B11" w:rsidR="00311284" w:rsidRDefault="00311284">
      <w:pPr>
        <w:pStyle w:val="CommentText"/>
      </w:pPr>
      <w:r>
        <w:rPr>
          <w:rStyle w:val="CommentReference"/>
        </w:rPr>
        <w:annotationRef/>
      </w:r>
      <w:r>
        <w:t xml:space="preserve">I removed “Diving in to the”.  Consider removing these words or updating with a more appropriate title. </w:t>
      </w:r>
    </w:p>
  </w:comment>
  <w:comment w:id="134" w:author="Ellingworth, Chris" w:date="2022-02-23T15:45:00Z" w:initials="EC">
    <w:p w14:paraId="624DD38E" w14:textId="263AD254" w:rsidR="00311284" w:rsidRDefault="00311284">
      <w:pPr>
        <w:pStyle w:val="CommentText"/>
      </w:pPr>
      <w:r>
        <w:rPr>
          <w:rStyle w:val="CommentReference"/>
        </w:rPr>
        <w:annotationRef/>
      </w:r>
      <w:r>
        <w:t>Is the work within GitHub considered a project?  If not and project is used here in reference to the OS Tools project, please remove/reword as “This section offers examples of Python code…”</w:t>
      </w:r>
    </w:p>
  </w:comment>
  <w:comment w:id="147" w:author="Ellingworth, Chris" w:date="2022-02-23T15:55:00Z" w:initials="EC">
    <w:p w14:paraId="2E8CB8F7" w14:textId="02EADB69" w:rsidR="00E5168B" w:rsidRDefault="00E5168B">
      <w:pPr>
        <w:pStyle w:val="CommentText"/>
      </w:pPr>
      <w:r>
        <w:rPr>
          <w:rStyle w:val="CommentReference"/>
        </w:rPr>
        <w:annotationRef/>
      </w:r>
      <w:r>
        <w:t xml:space="preserve">Comment: The “Python 3.10 is recommended” font is blurry.  Is bold, italicized needed?  If not, remove. </w:t>
      </w:r>
    </w:p>
  </w:comment>
  <w:comment w:id="148" w:author="Ellingworth, Chris" w:date="2022-02-23T15:56:00Z" w:initials="EC">
    <w:p w14:paraId="2DB67156" w14:textId="2549953F" w:rsidR="007B6883" w:rsidRDefault="007B6883">
      <w:pPr>
        <w:pStyle w:val="CommentText"/>
      </w:pPr>
      <w:r>
        <w:rPr>
          <w:rStyle w:val="CommentReference"/>
        </w:rPr>
        <w:annotationRef/>
      </w:r>
      <w:r>
        <w:t>Should this read “run Python 3.6 or above” or “3.6 or higher”?</w:t>
      </w:r>
    </w:p>
  </w:comment>
  <w:comment w:id="149" w:author="Ellingworth, Chris" w:date="2022-02-23T15:59:00Z" w:initials="EC">
    <w:p w14:paraId="776BD281" w14:textId="25727394" w:rsidR="00897294" w:rsidRDefault="00897294">
      <w:pPr>
        <w:pStyle w:val="CommentText"/>
      </w:pPr>
      <w:r>
        <w:rPr>
          <w:rStyle w:val="CommentReference"/>
        </w:rPr>
        <w:annotationRef/>
      </w:r>
      <w:r w:rsidR="00470F64">
        <w:t xml:space="preserve">Windows: </w:t>
      </w:r>
      <w:r w:rsidR="00365ACF">
        <w:t>Is the first sentence “Gr</w:t>
      </w:r>
      <w:r w:rsidR="00A63B59">
        <w:t>eat implementation of Ubuntu on Widows is truly impressive.”  Seems more like a personal comment</w:t>
      </w:r>
      <w:r w:rsidR="00924203">
        <w:t>.  Consider revising per the point that you are trying to make, such as “Ubuntu implementation is recommended</w:t>
      </w:r>
      <w:r w:rsidR="00655AA6">
        <w:t xml:space="preserve">/is </w:t>
      </w:r>
      <w:r w:rsidR="00F7162B">
        <w:t xml:space="preserve">useful etc.” </w:t>
      </w:r>
      <w:r w:rsidR="00655AA6">
        <w:t xml:space="preserve"> </w:t>
      </w:r>
    </w:p>
  </w:comment>
  <w:comment w:id="150" w:author="Ellingworth, Chris" w:date="2022-02-23T15:58:00Z" w:initials="EC">
    <w:p w14:paraId="5F6A489B" w14:textId="7DBCEB88" w:rsidR="001C3EDD" w:rsidRDefault="001C3EDD">
      <w:pPr>
        <w:pStyle w:val="CommentText"/>
      </w:pPr>
      <w:r>
        <w:rPr>
          <w:rStyle w:val="CommentReference"/>
        </w:rPr>
        <w:annotationRef/>
      </w:r>
      <w:r w:rsidR="00CF7BEF">
        <w:t>Should with Windows language read “The latest version</w:t>
      </w:r>
      <w:r w:rsidR="00261FC3">
        <w:t xml:space="preserve"> (or current version?)</w:t>
      </w:r>
      <w:r w:rsidR="00CF7BEF">
        <w:t xml:space="preserve"> of Python is now…</w:t>
      </w:r>
      <w:r w:rsidR="00261FC3">
        <w:t xml:space="preserve">”? </w:t>
      </w:r>
    </w:p>
  </w:comment>
  <w:comment w:id="151" w:author="Kinney, Kelly [2]" w:date="2022-03-11T18:04:00Z" w:initials="KK">
    <w:p w14:paraId="6969952C" w14:textId="5C4CC1A7" w:rsidR="00E418B1" w:rsidRDefault="00E418B1">
      <w:pPr>
        <w:pStyle w:val="CommentText"/>
      </w:pPr>
      <w:r>
        <w:rPr>
          <w:rStyle w:val="CommentReference"/>
        </w:rPr>
        <w:annotationRef/>
      </w:r>
      <w:r>
        <w:t>Changed to “L</w:t>
      </w:r>
      <w:r w:rsidR="00005D45">
        <w:t>atest version of Python is now…”  A native Windows installer only recently became available in the Windows St</w:t>
      </w:r>
      <w:r w:rsidR="00344C0C">
        <w:t>ore.</w:t>
      </w:r>
    </w:p>
  </w:comment>
  <w:comment w:id="153" w:author="Ellingworth, Chris" w:date="2022-02-23T16:10:00Z" w:initials="EC">
    <w:p w14:paraId="53E467D4" w14:textId="7DE19F83" w:rsidR="00BA304E" w:rsidRDefault="00BA304E">
      <w:pPr>
        <w:pStyle w:val="CommentText"/>
      </w:pPr>
      <w:r>
        <w:rPr>
          <w:rStyle w:val="CommentReference"/>
        </w:rPr>
        <w:annotationRef/>
      </w:r>
      <w:r>
        <w:t xml:space="preserve">Not sure what this sentence is saying.  Are you really saying that “Use of the above </w:t>
      </w:r>
      <w:r w:rsidR="000C48E1">
        <w:t xml:space="preserve">are </w:t>
      </w:r>
      <w:r w:rsidR="00667E4D">
        <w:t>for reference only and use of them (or any others) is based on personal preference.</w:t>
      </w:r>
    </w:p>
  </w:comment>
  <w:comment w:id="154" w:author="Albers, Todd" w:date="2022-03-14T16:14:00Z" w:initials="AT">
    <w:p w14:paraId="3DD15F0F" w14:textId="7FED2A1D" w:rsidR="00A73396" w:rsidRDefault="00A73396">
      <w:pPr>
        <w:pStyle w:val="CommentText"/>
      </w:pPr>
      <w:r>
        <w:rPr>
          <w:rStyle w:val="CommentReference"/>
        </w:rPr>
        <w:annotationRef/>
      </w:r>
      <w:r>
        <w:t xml:space="preserve">Any opinions should be removed from this guide.  </w:t>
      </w:r>
      <w:r w:rsidR="00E80F0A">
        <w:t>Facts only.</w:t>
      </w:r>
    </w:p>
  </w:comment>
  <w:comment w:id="159" w:author="Ellingworth, Chris" w:date="2022-02-23T16:14:00Z" w:initials="EC">
    <w:p w14:paraId="07069915" w14:textId="3F6EBDD6" w:rsidR="00D9213B" w:rsidRDefault="00D9213B">
      <w:pPr>
        <w:pStyle w:val="CommentText"/>
      </w:pPr>
      <w:r>
        <w:rPr>
          <w:rStyle w:val="CommentReference"/>
        </w:rPr>
        <w:annotationRef/>
      </w:r>
      <w:r>
        <w:t xml:space="preserve">Consider adding this </w:t>
      </w:r>
      <w:r w:rsidR="00730E56">
        <w:t xml:space="preserve">(or a slightly modified version) </w:t>
      </w:r>
      <w:r>
        <w:t xml:space="preserve">as the last sentence of 5.0.4.  </w:t>
      </w:r>
    </w:p>
  </w:comment>
  <w:comment w:id="160" w:author="Ellingworth, Chris" w:date="2022-02-23T16:15:00Z" w:initials="EC">
    <w:p w14:paraId="6C2FD326" w14:textId="4C7D9FF8" w:rsidR="00BF5D27" w:rsidRDefault="00BF5D27">
      <w:pPr>
        <w:pStyle w:val="CommentText"/>
      </w:pPr>
      <w:r>
        <w:rPr>
          <w:rStyle w:val="CommentReference"/>
        </w:rPr>
        <w:annotationRef/>
      </w:r>
      <w:r>
        <w:t>This needs to be expanded upon.  Some standards…what?</w:t>
      </w:r>
      <w:r w:rsidR="00E5016B">
        <w:t xml:space="preserve">  </w:t>
      </w:r>
      <w:r w:rsidR="00BF7821">
        <w:t xml:space="preserve">A few standards for use in Python development include: </w:t>
      </w:r>
    </w:p>
  </w:comment>
  <w:comment w:id="161" w:author="Kinney, Kelly [2]" w:date="2022-03-11T18:29:00Z" w:initials="KK">
    <w:p w14:paraId="1F2DA57E" w14:textId="33FA7630" w:rsidR="005934B4" w:rsidRDefault="005934B4">
      <w:pPr>
        <w:pStyle w:val="CommentText"/>
      </w:pPr>
      <w:r>
        <w:rPr>
          <w:rStyle w:val="CommentReference"/>
        </w:rPr>
        <w:annotationRef/>
      </w:r>
      <w:r w:rsidR="001869C6">
        <w:t xml:space="preserve">Changed </w:t>
      </w:r>
      <w:r w:rsidR="003A73E5">
        <w:t>to “Python Programming Standards”</w:t>
      </w:r>
    </w:p>
  </w:comment>
  <w:comment w:id="162" w:author="Ellingworth, Chris" w:date="2022-02-23T16:19:00Z" w:initials="EC">
    <w:p w14:paraId="0A6EC104" w14:textId="36EB62D5" w:rsidR="00BF7821" w:rsidRDefault="00BF7821">
      <w:pPr>
        <w:pStyle w:val="CommentText"/>
      </w:pPr>
      <w:r>
        <w:rPr>
          <w:rStyle w:val="CommentReference"/>
        </w:rPr>
        <w:annotationRef/>
      </w:r>
      <w:r>
        <w:t>Why are they preferred</w:t>
      </w:r>
      <w:r w:rsidR="000B650B">
        <w:t xml:space="preserve">?  </w:t>
      </w:r>
      <w:r w:rsidR="004D31D8">
        <w:t>Eas</w:t>
      </w:r>
      <w:r w:rsidR="003E3BF8">
        <w:t>iest</w:t>
      </w:r>
      <w:r w:rsidR="004D31D8">
        <w:t xml:space="preserve"> to use? </w:t>
      </w:r>
      <w:r w:rsidR="000B650B">
        <w:t xml:space="preserve">Is it okay that we indicate these preferences? </w:t>
      </w:r>
    </w:p>
  </w:comment>
  <w:comment w:id="163" w:author="Kinney, Kelly [2]" w:date="2022-03-11T18:21:00Z" w:initials="KK">
    <w:p w14:paraId="32FF672C" w14:textId="4E11C1AD" w:rsidR="00770E98" w:rsidRDefault="00770E98" w:rsidP="007C7F34">
      <w:pPr>
        <w:pStyle w:val="CommentText"/>
        <w:ind w:left="0" w:firstLine="0"/>
      </w:pPr>
      <w:r>
        <w:rPr>
          <w:rStyle w:val="CommentReference"/>
        </w:rPr>
        <w:annotationRef/>
      </w:r>
      <w:r w:rsidR="006D0F5D">
        <w:t xml:space="preserve">I’ll note why for each of them, though also discussed in the </w:t>
      </w:r>
      <w:r w:rsidR="00143914">
        <w:t xml:space="preserve">sections related to </w:t>
      </w:r>
      <w:r w:rsidR="006D0F5D">
        <w:t xml:space="preserve">testing and </w:t>
      </w:r>
      <w:r w:rsidR="00143914">
        <w:t>to CI/CD.</w:t>
      </w:r>
      <w:r w:rsidR="00C70C7D">
        <w:t xml:space="preserve">  </w:t>
      </w:r>
    </w:p>
  </w:comment>
  <w:comment w:id="164" w:author="Ellingworth, Chris" w:date="2022-02-23T16:26:00Z" w:initials="EC">
    <w:p w14:paraId="0F9AA787" w14:textId="19C3E51C" w:rsidR="007F2405" w:rsidRDefault="007F2405">
      <w:pPr>
        <w:pStyle w:val="CommentText"/>
      </w:pPr>
      <w:r>
        <w:rPr>
          <w:rStyle w:val="CommentReference"/>
        </w:rPr>
        <w:annotationRef/>
      </w:r>
      <w:r>
        <w:t xml:space="preserve">We may need to revise this language. </w:t>
      </w:r>
      <w:r w:rsidR="000D70AC">
        <w:t xml:space="preserve">Legal should weigh in. </w:t>
      </w:r>
    </w:p>
  </w:comment>
  <w:comment w:id="165" w:author="Kinney, Kelly [2]" w:date="2022-03-11T18:25:00Z" w:initials="KK">
    <w:p w14:paraId="6F90242F" w14:textId="236A1170" w:rsidR="00AF106C" w:rsidRDefault="00AF106C">
      <w:pPr>
        <w:pStyle w:val="CommentText"/>
      </w:pPr>
      <w:r>
        <w:rPr>
          <w:rStyle w:val="CommentReference"/>
        </w:rPr>
        <w:annotationRef/>
      </w:r>
      <w:r>
        <w:t>It</w:t>
      </w:r>
      <w:r w:rsidR="006C50A6">
        <w:t xml:space="preserve">s job is to format code </w:t>
      </w:r>
      <w:r w:rsidR="00984D53">
        <w:t xml:space="preserve">and it doesn’t handle lines greater than 80 characters in a manner compliant to the standards.  </w:t>
      </w:r>
      <w:r w:rsidR="00867C47">
        <w:t xml:space="preserve">I’ll just remove it because </w:t>
      </w:r>
      <w:r w:rsidR="00940AA0">
        <w:t xml:space="preserve">though it’s popular I don’t recommend it.  </w:t>
      </w:r>
    </w:p>
  </w:comment>
  <w:comment w:id="166" w:author="Kinney, Kelly [2]" w:date="2022-03-11T18:28:00Z" w:initials="KK">
    <w:p w14:paraId="372BAD83" w14:textId="21AC3A6E" w:rsidR="00940AA0" w:rsidRDefault="00940AA0">
      <w:pPr>
        <w:pStyle w:val="CommentText"/>
      </w:pPr>
      <w:r>
        <w:rPr>
          <w:rStyle w:val="CommentReference"/>
        </w:rPr>
        <w:annotationRef/>
      </w:r>
    </w:p>
  </w:comment>
  <w:comment w:id="167" w:author="Ellingworth, Chris" w:date="2022-02-23T16:34:00Z" w:initials="EC">
    <w:p w14:paraId="04B16A98" w14:textId="0DEAE0AE" w:rsidR="000D70AC" w:rsidRDefault="000D70AC">
      <w:pPr>
        <w:pStyle w:val="CommentText"/>
      </w:pPr>
      <w:r>
        <w:rPr>
          <w:rStyle w:val="CommentReference"/>
        </w:rPr>
        <w:annotationRef/>
      </w:r>
      <w:r>
        <w:t>Does docstrings text need to be bold</w:t>
      </w:r>
      <w:r w:rsidR="00480948">
        <w:t xml:space="preserve"> and superscript? </w:t>
      </w:r>
    </w:p>
  </w:comment>
  <w:comment w:id="178" w:author="Ellingworth, Chris" w:date="2022-02-23T16:39:00Z" w:initials="EC">
    <w:p w14:paraId="59276100" w14:textId="4471703C" w:rsidR="00577D2F" w:rsidRDefault="00577D2F">
      <w:pPr>
        <w:pStyle w:val="CommentText"/>
      </w:pPr>
      <w:r>
        <w:rPr>
          <w:rStyle w:val="CommentReference"/>
        </w:rPr>
        <w:annotationRef/>
      </w:r>
      <w:r w:rsidR="00D101F6">
        <w:t xml:space="preserve">Some of the content in section </w:t>
      </w:r>
      <w:r w:rsidR="00A44A73">
        <w:t xml:space="preserve">6.1 </w:t>
      </w:r>
      <w:r w:rsidR="00D101F6">
        <w:t>appears to be personal opinion</w:t>
      </w:r>
      <w:r w:rsidR="00A44A73">
        <w:t xml:space="preserve"> and may need to be removed. </w:t>
      </w:r>
    </w:p>
  </w:comment>
  <w:comment w:id="179" w:author="Albers, Todd" w:date="2022-03-14T16:16:00Z" w:initials="AT">
    <w:p w14:paraId="0429A383" w14:textId="40262BEB" w:rsidR="00CD53E5" w:rsidRDefault="00D84B8B">
      <w:pPr>
        <w:pStyle w:val="CommentText"/>
      </w:pPr>
      <w:r>
        <w:rPr>
          <w:rStyle w:val="CommentReference"/>
        </w:rPr>
        <w:annotationRef/>
      </w:r>
      <w:r w:rsidR="00DE05DE">
        <w:t>agree</w:t>
      </w:r>
    </w:p>
  </w:comment>
  <w:comment w:id="180" w:author="Ellingworth, Chris" w:date="2022-02-23T16:41:00Z" w:initials="EC">
    <w:p w14:paraId="01E0D898" w14:textId="20B56823" w:rsidR="00796E20" w:rsidRDefault="00796E20">
      <w:pPr>
        <w:pStyle w:val="CommentText"/>
      </w:pPr>
      <w:r>
        <w:rPr>
          <w:rStyle w:val="CommentReference"/>
        </w:rPr>
        <w:annotationRef/>
      </w:r>
      <w:r>
        <w:t xml:space="preserve">Not sure if the quotation marks are needed.  I suggest removing.  </w:t>
      </w:r>
    </w:p>
  </w:comment>
  <w:comment w:id="226" w:author="Albers, Todd" w:date="2022-03-14T16:17:00Z" w:initials="AT">
    <w:p w14:paraId="4B0CE694" w14:textId="08364702" w:rsidR="00DF0C5C" w:rsidRDefault="00DF0C5C">
      <w:pPr>
        <w:pStyle w:val="CommentText"/>
      </w:pPr>
      <w:r>
        <w:rPr>
          <w:rStyle w:val="CommentReference"/>
        </w:rPr>
        <w:annotationRef/>
      </w:r>
      <w:r>
        <w:t xml:space="preserve">Can we blur out </w:t>
      </w:r>
      <w:r w:rsidR="009F555F">
        <w:t>for example the kelly@mac-dev: in the digarm somehow?  Or any other user info like in the rootdirectory?</w:t>
      </w:r>
    </w:p>
  </w:comment>
  <w:comment w:id="235" w:author="Ellingworth, Chris" w:date="2022-02-23T16:58:00Z" w:initials="EC">
    <w:p w14:paraId="4C146B0C" w14:textId="07528E90" w:rsidR="00623AA2" w:rsidRDefault="00623AA2">
      <w:pPr>
        <w:pStyle w:val="CommentText"/>
      </w:pPr>
      <w:r>
        <w:rPr>
          <w:rStyle w:val="CommentReference"/>
        </w:rPr>
        <w:annotationRef/>
      </w:r>
      <w:r>
        <w:t xml:space="preserve">Does Start-to-Finish need quotation marks?  </w:t>
      </w:r>
      <w:r w:rsidR="009F3E4F">
        <w:t xml:space="preserve">They’re not used here.  </w:t>
      </w:r>
    </w:p>
  </w:comment>
  <w:comment w:id="241" w:author="Isaac, Ashok B" w:date="2022-03-14T11:22:00Z" w:initials="IB">
    <w:p w14:paraId="6ADDD666" w14:textId="036ABC38" w:rsidR="56CD2938" w:rsidRDefault="56CD2938">
      <w:pPr>
        <w:pStyle w:val="CommentText"/>
      </w:pPr>
      <w:r>
        <w:t>we are not running a DNS server. AWS R53 is providing the DNS service for the test domain</w:t>
      </w:r>
      <w:r>
        <w:rPr>
          <w:rStyle w:val="CommentReference"/>
        </w:rPr>
        <w:annotationRef/>
      </w:r>
    </w:p>
  </w:comment>
  <w:comment w:id="240" w:author="Ellingworth, Chris" w:date="2022-02-23T17:03:00Z" w:initials="EC">
    <w:p w14:paraId="5119A06D" w14:textId="3DDC4ED9" w:rsidR="00EF5F65" w:rsidRDefault="00EF5F65">
      <w:pPr>
        <w:pStyle w:val="CommentText"/>
      </w:pPr>
      <w:r>
        <w:rPr>
          <w:rStyle w:val="CommentReference"/>
        </w:rPr>
        <w:annotationRef/>
      </w:r>
      <w:r w:rsidR="008D268F">
        <w:t xml:space="preserve">Others can’t use the environment though, correct? </w:t>
      </w:r>
      <w:r w:rsidR="006C07E5">
        <w:t xml:space="preserve">Is this sentence relevant? </w:t>
      </w:r>
    </w:p>
  </w:comment>
  <w:comment w:id="243" w:author="Ellingworth, Chris" w:date="2022-02-23T17:05:00Z" w:initials="EC">
    <w:p w14:paraId="47C9A649" w14:textId="5DC29582" w:rsidR="006C07E5" w:rsidRDefault="006C07E5">
      <w:pPr>
        <w:pStyle w:val="CommentText"/>
      </w:pPr>
      <w:r>
        <w:rPr>
          <w:rStyle w:val="CommentReference"/>
        </w:rPr>
        <w:annotationRef/>
      </w:r>
      <w:r>
        <w:t xml:space="preserve">Not sure this sentence should be included as the BPC and Kelly won’t provide long-term support.  Let’s discuss as necessary. </w:t>
      </w:r>
    </w:p>
  </w:comment>
  <w:comment w:id="244" w:author="Albers, Todd" w:date="2022-03-14T16:19:00Z" w:initials="AT">
    <w:p w14:paraId="03F1B429" w14:textId="2915BB32" w:rsidR="002B0396" w:rsidRDefault="002B0396">
      <w:pPr>
        <w:pStyle w:val="CommentText"/>
      </w:pPr>
      <w:r>
        <w:rPr>
          <w:rStyle w:val="CommentReference"/>
        </w:rPr>
        <w:annotationRef/>
      </w:r>
      <w:r>
        <w:t>I think for long term, maybe they can use github for comments?</w:t>
      </w:r>
    </w:p>
  </w:comment>
  <w:comment w:id="245" w:author="Isaac, Ashok B" w:date="2022-03-14T11:25:00Z" w:initials="IB">
    <w:p w14:paraId="122F14D1" w14:textId="2214AD75" w:rsidR="64618FEE" w:rsidRDefault="64618FEE">
      <w:pPr>
        <w:pStyle w:val="CommentText"/>
      </w:pPr>
      <w:r>
        <w:t>I would not say this. Standard DNS propagation timeframes still apply</w:t>
      </w:r>
      <w:r>
        <w:rPr>
          <w:rStyle w:val="CommentReference"/>
        </w:rPr>
        <w:annotationRef/>
      </w:r>
    </w:p>
  </w:comment>
  <w:comment w:id="246" w:author="Ellingworth, Chris" w:date="2022-02-23T17:06:00Z" w:initials="EC">
    <w:p w14:paraId="256ECBE5" w14:textId="46497530" w:rsidR="00027772" w:rsidRDefault="00027772">
      <w:pPr>
        <w:pStyle w:val="CommentText"/>
      </w:pPr>
      <w:r>
        <w:rPr>
          <w:rStyle w:val="CommentReference"/>
        </w:rPr>
        <w:annotationRef/>
      </w:r>
      <w:r>
        <w:t xml:space="preserve">Todd – Should this be included? Reworded? </w:t>
      </w:r>
    </w:p>
  </w:comment>
  <w:comment w:id="247" w:author="Albers, Todd" w:date="2022-03-14T16:20:00Z" w:initials="AT">
    <w:p w14:paraId="03357BBD" w14:textId="317F84CD" w:rsidR="005B4905" w:rsidRDefault="005B4905" w:rsidP="005B4905">
      <w:pPr>
        <w:pStyle w:val="CommentText"/>
        <w:ind w:left="0" w:firstLine="0"/>
      </w:pPr>
      <w:r>
        <w:rPr>
          <w:rStyle w:val="CommentReference"/>
        </w:rPr>
        <w:annotationRef/>
      </w:r>
      <w:r>
        <w:t>Needs to be reworded – “</w:t>
      </w:r>
      <w:r w:rsidR="00D176BE">
        <w:t>A SMP rest API service …..”  remove te bpc reference.</w:t>
      </w:r>
    </w:p>
  </w:comment>
  <w:comment w:id="258" w:author="Isaac, Ashok B" w:date="2022-03-14T11:28:00Z" w:initials="IB">
    <w:p w14:paraId="50CED78C" w14:textId="289926BB" w:rsidR="64618FEE" w:rsidRDefault="64618FEE">
      <w:pPr>
        <w:pStyle w:val="CommentText"/>
      </w:pPr>
      <w:r>
        <w:t xml:space="preserve">do you mean "non-repudiation"? I don't think that applies in this case. </w:t>
      </w:r>
      <w:r>
        <w:rPr>
          <w:rStyle w:val="CommentReference"/>
        </w:rPr>
        <w:annotationRef/>
      </w:r>
    </w:p>
  </w:comment>
  <w:comment w:id="259" w:author="Ellingworth, Chris" w:date="2022-02-23T17:09:00Z" w:initials="EC">
    <w:p w14:paraId="2227A5E2" w14:textId="26938A64" w:rsidR="005D2F95" w:rsidRDefault="005D2F95">
      <w:pPr>
        <w:pStyle w:val="CommentText"/>
      </w:pPr>
      <w:r>
        <w:rPr>
          <w:rStyle w:val="CommentReference"/>
        </w:rPr>
        <w:annotationRef/>
      </w:r>
      <w:r>
        <w:t xml:space="preserve">We should discuss whether this language should be removed or worded differently.  </w:t>
      </w:r>
    </w:p>
  </w:comment>
  <w:comment w:id="260" w:author="Albers, Todd" w:date="2022-03-14T16:21:00Z" w:initials="AT">
    <w:p w14:paraId="585FABB9" w14:textId="01032140" w:rsidR="00581673" w:rsidRDefault="00581673">
      <w:pPr>
        <w:pStyle w:val="CommentText"/>
      </w:pPr>
      <w:r>
        <w:rPr>
          <w:rStyle w:val="CommentReference"/>
        </w:rPr>
        <w:annotationRef/>
      </w:r>
      <w:r>
        <w:t>Remove it</w:t>
      </w:r>
    </w:p>
  </w:comment>
  <w:comment w:id="262" w:author="Isaac, Ashok B" w:date="2022-03-14T12:10:00Z" w:initials="IB">
    <w:p w14:paraId="670C2367" w14:textId="431CC4F1" w:rsidR="64618FEE" w:rsidRDefault="64618FEE">
      <w:pPr>
        <w:pStyle w:val="CommentText"/>
      </w:pPr>
      <w:r>
        <w:t>The SMP API currently can handle XML Message Signing (XMLDSig ) per the SMP spec if a certificate is provided for an SMP entry.</w:t>
      </w:r>
      <w:r>
        <w:rPr>
          <w:rStyle w:val="CommentReference"/>
        </w:rPr>
        <w:annotationRef/>
      </w:r>
    </w:p>
  </w:comment>
  <w:comment w:id="281" w:author="Ellingworth, Chris" w:date="2022-02-23T17:16:00Z" w:initials="EC">
    <w:p w14:paraId="24C97C77" w14:textId="1DD52AA3" w:rsidR="00DE13AA" w:rsidRDefault="00DE13AA">
      <w:pPr>
        <w:pStyle w:val="CommentText"/>
      </w:pPr>
      <w:r>
        <w:rPr>
          <w:rStyle w:val="CommentReference"/>
        </w:rPr>
        <w:annotationRef/>
      </w:r>
      <w:r>
        <w:t>Update this header/section title</w:t>
      </w:r>
    </w:p>
  </w:comment>
  <w:comment w:id="283" w:author="Ellingworth, Chris" w:date="2022-02-23T17:17:00Z" w:initials="EC">
    <w:p w14:paraId="2CA60373" w14:textId="4FA0A903" w:rsidR="00060003" w:rsidRDefault="00060003">
      <w:pPr>
        <w:pStyle w:val="CommentText"/>
      </w:pPr>
      <w:r>
        <w:rPr>
          <w:rStyle w:val="CommentReference"/>
        </w:rPr>
        <w:annotationRef/>
      </w:r>
      <w:r>
        <w:t xml:space="preserve">Not sure if it’s appropriate to include this given it’s inferred.  </w:t>
      </w:r>
    </w:p>
  </w:comment>
  <w:comment w:id="284" w:author="Albers, Todd" w:date="2022-03-14T16:23:00Z" w:initials="AT">
    <w:p w14:paraId="436E6528" w14:textId="5F871E79" w:rsidR="00682D7F" w:rsidRDefault="00682D7F">
      <w:pPr>
        <w:pStyle w:val="CommentText"/>
      </w:pPr>
      <w:r>
        <w:rPr>
          <w:rStyle w:val="CommentReference"/>
        </w:rPr>
        <w:annotationRef/>
      </w:r>
      <w:r>
        <w:t>I agree</w:t>
      </w:r>
    </w:p>
  </w:comment>
  <w:comment w:id="286" w:author="Ellingworth, Chris" w:date="2022-02-23T17:19:00Z" w:initials="EC">
    <w:p w14:paraId="51C40553" w14:textId="7629332A" w:rsidR="003B0181" w:rsidRDefault="003B0181">
      <w:pPr>
        <w:pStyle w:val="CommentText"/>
      </w:pPr>
      <w:r>
        <w:rPr>
          <w:rStyle w:val="CommentReference"/>
        </w:rPr>
        <w:annotationRef/>
      </w:r>
      <w:r>
        <w:t>Does this text reflect what John Yanish provided a</w:t>
      </w:r>
      <w:r w:rsidR="009A2ABE">
        <w:t xml:space="preserve"> </w:t>
      </w:r>
      <w:r>
        <w:t xml:space="preserve">while ago? </w:t>
      </w:r>
      <w:r w:rsidR="00C0143B">
        <w:t xml:space="preserve">BPC should also be spelled out.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BB83FD8" w15:done="0"/>
  <w15:commentEx w15:paraId="7CD96567" w15:done="0"/>
  <w15:commentEx w15:paraId="74BF8492" w15:paraIdParent="7CD96567" w15:done="0"/>
  <w15:commentEx w15:paraId="280C04A8" w15:done="0"/>
  <w15:commentEx w15:paraId="5B7BF161" w15:paraIdParent="280C04A8" w15:done="0"/>
  <w15:commentEx w15:paraId="50EA1FC4" w15:done="0"/>
  <w15:commentEx w15:paraId="2385D412" w15:done="0"/>
  <w15:commentEx w15:paraId="5DBFB261" w15:done="0"/>
  <w15:commentEx w15:paraId="368DC210" w15:done="0"/>
  <w15:commentEx w15:paraId="3D5A1921" w15:done="0"/>
  <w15:commentEx w15:paraId="14762843" w15:done="0"/>
  <w15:commentEx w15:paraId="1665AE9A" w15:done="0"/>
  <w15:commentEx w15:paraId="626923D6" w15:done="0"/>
  <w15:commentEx w15:paraId="5FC506DC" w15:done="0"/>
  <w15:commentEx w15:paraId="5EE575A8" w15:paraIdParent="5FC506DC" w15:done="0"/>
  <w15:commentEx w15:paraId="190845B2" w15:paraIdParent="5FC506DC" w15:done="0"/>
  <w15:commentEx w15:paraId="09B14213" w15:done="0"/>
  <w15:commentEx w15:paraId="7F78473E" w15:paraIdParent="09B14213" w15:done="0"/>
  <w15:commentEx w15:paraId="1DC5EFB0" w15:paraIdParent="09B14213" w15:done="0"/>
  <w15:commentEx w15:paraId="485449E6" w15:paraIdParent="09B14213" w15:done="0"/>
  <w15:commentEx w15:paraId="0E9D62F0" w15:done="0"/>
  <w15:commentEx w15:paraId="658A492D" w15:paraIdParent="0E9D62F0" w15:done="0"/>
  <w15:commentEx w15:paraId="280E53D8" w15:paraIdParent="0E9D62F0" w15:done="0"/>
  <w15:commentEx w15:paraId="596459C1" w15:done="0"/>
  <w15:commentEx w15:paraId="70D19484" w15:paraIdParent="596459C1" w15:done="0"/>
  <w15:commentEx w15:paraId="6727EE39" w15:done="0"/>
  <w15:commentEx w15:paraId="46DC1EF8" w15:paraIdParent="6727EE39" w15:done="0"/>
  <w15:commentEx w15:paraId="70A9CEFE" w15:paraIdParent="6727EE39" w15:done="0"/>
  <w15:commentEx w15:paraId="10D1A381" w15:paraIdParent="6727EE39" w15:done="0"/>
  <w15:commentEx w15:paraId="74BD449C" w15:paraIdParent="6727EE39" w15:done="0"/>
  <w15:commentEx w15:paraId="7DBB6467" w15:paraIdParent="6727EE39" w15:done="0"/>
  <w15:commentEx w15:paraId="33B04825" w15:done="0"/>
  <w15:commentEx w15:paraId="49B063EC" w15:paraIdParent="33B04825" w15:done="0"/>
  <w15:commentEx w15:paraId="435A6C07" w15:paraIdParent="33B04825" w15:done="0"/>
  <w15:commentEx w15:paraId="135C3F4D" w15:paraIdParent="33B04825" w15:done="0"/>
  <w15:commentEx w15:paraId="48F94EEA" w15:done="0"/>
  <w15:commentEx w15:paraId="6849541A" w15:paraIdParent="48F94EEA" w15:done="0"/>
  <w15:commentEx w15:paraId="78EFBE3A" w15:paraIdParent="48F94EEA" w15:done="0"/>
  <w15:commentEx w15:paraId="52BB9DCD" w15:paraIdParent="48F94EEA" w15:done="0"/>
  <w15:commentEx w15:paraId="3948ABC2" w15:done="0"/>
  <w15:commentEx w15:paraId="2E0A6B84" w15:paraIdParent="3948ABC2" w15:done="0"/>
  <w15:commentEx w15:paraId="03B303C0" w15:done="0"/>
  <w15:commentEx w15:paraId="6310FD29" w15:paraIdParent="03B303C0" w15:done="0"/>
  <w15:commentEx w15:paraId="191E6FF7" w15:paraIdParent="03B303C0" w15:done="0"/>
  <w15:commentEx w15:paraId="2ABFBCDD" w15:done="0"/>
  <w15:commentEx w15:paraId="67EDE4A5" w15:paraIdParent="2ABFBCDD" w15:done="0"/>
  <w15:commentEx w15:paraId="169BF771" w15:paraIdParent="2ABFBCDD" w15:done="0"/>
  <w15:commentEx w15:paraId="6515212E" w15:done="0"/>
  <w15:commentEx w15:paraId="5E545EB6" w15:paraIdParent="6515212E" w15:done="0"/>
  <w15:commentEx w15:paraId="58474369" w15:paraIdParent="6515212E" w15:done="0"/>
  <w15:commentEx w15:paraId="60739C04" w15:done="0"/>
  <w15:commentEx w15:paraId="1B53EC9E" w15:paraIdParent="60739C04" w15:done="0"/>
  <w15:commentEx w15:paraId="7C47FD8C" w15:paraIdParent="60739C04" w15:done="0"/>
  <w15:commentEx w15:paraId="62FCFD26" w15:done="0"/>
  <w15:commentEx w15:paraId="3D34B8F9" w15:paraIdParent="62FCFD26" w15:done="0"/>
  <w15:commentEx w15:paraId="619A30CD" w15:paraIdParent="62FCFD26" w15:done="0"/>
  <w15:commentEx w15:paraId="32630AA9" w15:done="0"/>
  <w15:commentEx w15:paraId="29FA86AD" w15:paraIdParent="32630AA9" w15:done="0"/>
  <w15:commentEx w15:paraId="237C22F2" w15:paraIdParent="32630AA9" w15:done="0"/>
  <w15:commentEx w15:paraId="16ECB400" w15:paraIdParent="32630AA9" w15:done="0"/>
  <w15:commentEx w15:paraId="01115526" w15:done="0"/>
  <w15:commentEx w15:paraId="36DCE7CE" w15:done="0"/>
  <w15:commentEx w15:paraId="624DD38E" w15:done="0"/>
  <w15:commentEx w15:paraId="2E8CB8F7" w15:done="0"/>
  <w15:commentEx w15:paraId="2DB67156" w15:done="0"/>
  <w15:commentEx w15:paraId="776BD281" w15:done="0"/>
  <w15:commentEx w15:paraId="5F6A489B" w15:done="0"/>
  <w15:commentEx w15:paraId="6969952C" w15:paraIdParent="5F6A489B" w15:done="0"/>
  <w15:commentEx w15:paraId="53E467D4" w15:done="0"/>
  <w15:commentEx w15:paraId="3DD15F0F" w15:paraIdParent="53E467D4" w15:done="0"/>
  <w15:commentEx w15:paraId="07069915" w15:done="0"/>
  <w15:commentEx w15:paraId="6C2FD326" w15:done="0"/>
  <w15:commentEx w15:paraId="1F2DA57E" w15:paraIdParent="6C2FD326" w15:done="0"/>
  <w15:commentEx w15:paraId="0A6EC104" w15:done="0"/>
  <w15:commentEx w15:paraId="32FF672C" w15:paraIdParent="0A6EC104" w15:done="0"/>
  <w15:commentEx w15:paraId="0F9AA787" w15:done="0"/>
  <w15:commentEx w15:paraId="6F90242F" w15:paraIdParent="0F9AA787" w15:done="0"/>
  <w15:commentEx w15:paraId="372BAD83" w15:paraIdParent="0F9AA787" w15:done="0"/>
  <w15:commentEx w15:paraId="04B16A98" w15:done="0"/>
  <w15:commentEx w15:paraId="59276100" w15:done="0"/>
  <w15:commentEx w15:paraId="0429A383" w15:paraIdParent="59276100" w15:done="0"/>
  <w15:commentEx w15:paraId="01E0D898" w15:done="0"/>
  <w15:commentEx w15:paraId="4B0CE694" w15:done="0"/>
  <w15:commentEx w15:paraId="4C146B0C" w15:done="0"/>
  <w15:commentEx w15:paraId="6ADDD666" w15:done="0"/>
  <w15:commentEx w15:paraId="5119A06D" w15:done="0"/>
  <w15:commentEx w15:paraId="47C9A649" w15:done="0"/>
  <w15:commentEx w15:paraId="03F1B429" w15:paraIdParent="47C9A649" w15:done="0"/>
  <w15:commentEx w15:paraId="122F14D1" w15:done="0"/>
  <w15:commentEx w15:paraId="256ECBE5" w15:done="0"/>
  <w15:commentEx w15:paraId="03357BBD" w15:paraIdParent="256ECBE5" w15:done="0"/>
  <w15:commentEx w15:paraId="50CED78C" w15:done="0"/>
  <w15:commentEx w15:paraId="2227A5E2" w15:done="0"/>
  <w15:commentEx w15:paraId="585FABB9" w15:paraIdParent="2227A5E2" w15:done="0"/>
  <w15:commentEx w15:paraId="670C2367" w15:done="0"/>
  <w15:commentEx w15:paraId="24C97C77" w15:done="0"/>
  <w15:commentEx w15:paraId="2CA60373" w15:done="0"/>
  <w15:commentEx w15:paraId="436E6528" w15:paraIdParent="2CA60373" w15:done="0"/>
  <w15:commentEx w15:paraId="51C405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33F42" w16cex:dateUtc="2022-03-09T20:58:00Z"/>
  <w16cex:commentExtensible w16cex:durableId="25C0A09D" w16cex:dateUtc="2022-02-23T18:01:00Z"/>
  <w16cex:commentExtensible w16cex:durableId="238111C5" w16cex:dateUtc="2022-03-09T20:32:00Z"/>
  <w16cex:commentExtensible w16cex:durableId="25C0A104" w16cex:dateUtc="2022-02-23T18:03:00Z"/>
  <w16cex:commentExtensible w16cex:durableId="35541B1D" w16cex:dateUtc="2022-03-09T20:24:00Z"/>
  <w16cex:commentExtensible w16cex:durableId="25C0A121" w16cex:dateUtc="2022-02-23T18:03:00Z"/>
  <w16cex:commentExtensible w16cex:durableId="25C0A1A5" w16cex:dateUtc="2022-02-23T18:05:00Z"/>
  <w16cex:commentExtensible w16cex:durableId="25C0A1D3" w16cex:dateUtc="2022-02-23T18:06:00Z"/>
  <w16cex:commentExtensible w16cex:durableId="25C0A1EA" w16cex:dateUtc="2022-02-23T18:07:00Z"/>
  <w16cex:commentExtensible w16cex:durableId="25C0A4BF" w16cex:dateUtc="2022-02-23T18:19:00Z"/>
  <w16cex:commentExtensible w16cex:durableId="25C0A214" w16cex:dateUtc="2022-02-23T18:07:00Z"/>
  <w16cex:commentExtensible w16cex:durableId="25C0A239" w16cex:dateUtc="2022-02-23T18:08:00Z"/>
  <w16cex:commentExtensible w16cex:durableId="25C0A265" w16cex:dateUtc="2022-02-23T18:09:00Z"/>
  <w16cex:commentExtensible w16cex:durableId="25C0D61E" w16cex:dateUtc="2022-02-23T21:49:00Z"/>
  <w16cex:commentExtensible w16cex:durableId="25D591B5" w16cex:dateUtc="2022-03-11T15:15:00Z"/>
  <w16cex:commentExtensible w16cex:durableId="25D5EE82" w16cex:dateUtc="2022-03-11T21:51:00Z"/>
  <w16cex:commentExtensible w16cex:durableId="25C0A2F2" w16cex:dateUtc="2022-02-23T18:11:00Z"/>
  <w16cex:commentExtensible w16cex:durableId="25D5EEC1" w16cex:dateUtc="2022-03-11T21:52:00Z"/>
  <w16cex:commentExtensible w16cex:durableId="25D5EECA" w16cex:dateUtc="2022-03-11T21:52:00Z"/>
  <w16cex:commentExtensible w16cex:durableId="25D5EFC4" w16cex:dateUtc="2022-03-11T21:56:00Z"/>
  <w16cex:commentExtensible w16cex:durableId="25C1A3D0" w16cex:dateUtc="2022-02-24T12:26:00Z"/>
  <w16cex:commentExtensible w16cex:durableId="25D5F609" w16cex:dateUtc="2022-03-11T22:23:00Z"/>
  <w16cex:commentExtensible w16cex:durableId="25D6181D" w16cex:dateUtc="2022-03-12T00:49:00Z"/>
  <w16cex:commentExtensible w16cex:durableId="25C0A344" w16cex:dateUtc="2022-02-23T18:12:00Z"/>
  <w16cex:commentExtensible w16cex:durableId="25D5EFD4" w16cex:dateUtc="2022-03-11T21:57:00Z"/>
  <w16cex:commentExtensible w16cex:durableId="25C0A3AD" w16cex:dateUtc="2022-02-23T18:14:00Z"/>
  <w16cex:commentExtensible w16cex:durableId="25C1C30D" w16cex:dateUtc="2022-02-24T14:40:00Z"/>
  <w16cex:commentExtensible w16cex:durableId="25D5F2CA" w16cex:dateUtc="2022-03-11T22:09:00Z"/>
  <w16cex:commentExtensible w16cex:durableId="25D5F55A" w16cex:dateUtc="2022-03-11T22:20:00Z"/>
  <w16cex:commentExtensible w16cex:durableId="25D5F604" w16cex:dateUtc="2022-03-11T22:23:00Z"/>
  <w16cex:commentExtensible w16cex:durableId="25D5F605" w16cex:dateUtc="2022-03-11T22:23:00Z"/>
  <w16cex:commentExtensible w16cex:durableId="25C0A41E" w16cex:dateUtc="2022-02-23T18:16:00Z"/>
  <w16cex:commentExtensible w16cex:durableId="25D5F6A7" w16cex:dateUtc="2022-03-11T22:26:00Z"/>
  <w16cex:commentExtensible w16cex:durableId="25D605E3" w16cex:dateUtc="2022-03-11T23:31:00Z"/>
  <w16cex:commentExtensible w16cex:durableId="25D606B1" w16cex:dateUtc="2022-03-11T23:34:00Z"/>
  <w16cex:commentExtensible w16cex:durableId="25D5F78A" w16cex:dateUtc="2022-03-11T22:30:00Z"/>
  <w16cex:commentExtensible w16cex:durableId="25D605C7" w16cex:dateUtc="2022-03-11T23:30:00Z"/>
  <w16cex:commentExtensible w16cex:durableId="25D605CB" w16cex:dateUtc="2022-03-11T23:30:00Z"/>
  <w16cex:commentExtensible w16cex:durableId="25D6082E" w16cex:dateUtc="2022-03-11T23:41:00Z"/>
  <w16cex:commentExtensible w16cex:durableId="25C0BFA8" w16cex:dateUtc="2022-02-23T20:14:00Z"/>
  <w16cex:commentExtensible w16cex:durableId="25D5F7EC" w16cex:dateUtc="2022-03-11T22:31:00Z"/>
  <w16cex:commentExtensible w16cex:durableId="25C0D28A" w16cex:dateUtc="2022-02-23T21:34:00Z"/>
  <w16cex:commentExtensible w16cex:durableId="25D609BD" w16cex:dateUtc="2022-03-11T23:47:00Z"/>
  <w16cex:commentExtensible w16cex:durableId="25D60A1C" w16cex:dateUtc="2022-03-11T23:49:00Z"/>
  <w16cex:commentExtensible w16cex:durableId="25C0D2FA" w16cex:dateUtc="2022-02-23T21:36:00Z"/>
  <w16cex:commentExtensible w16cex:durableId="25D60B3B" w16cex:dateUtc="2022-03-11T23:54:00Z"/>
  <w16cex:commentExtensible w16cex:durableId="25D60B48" w16cex:dateUtc="2022-03-11T23:54:00Z"/>
  <w16cex:commentExtensible w16cex:durableId="25C0D320" w16cex:dateUtc="2022-02-23T21:37:00Z"/>
  <w16cex:commentExtensible w16cex:durableId="25D60B4F" w16cex:dateUtc="2022-03-11T23:54:00Z"/>
  <w16cex:commentExtensible w16cex:durableId="25D60C29" w16cex:dateUtc="2022-03-11T23:58:00Z"/>
  <w16cex:commentExtensible w16cex:durableId="25C0D453" w16cex:dateUtc="2022-02-23T21:42:00Z"/>
  <w16cex:commentExtensible w16cex:durableId="25D60F9B" w16cex:dateUtc="2022-03-12T00:12:00Z"/>
  <w16cex:commentExtensible w16cex:durableId="25D60FAA" w16cex:dateUtc="2022-03-12T00:12:00Z"/>
  <w16cex:commentExtensible w16cex:durableId="25C0D38A" w16cex:dateUtc="2022-02-23T21:38:00Z"/>
  <w16cex:commentExtensible w16cex:durableId="25D61007" w16cex:dateUtc="2022-03-12T00:14:00Z"/>
  <w16cex:commentExtensible w16cex:durableId="25D6109E" w16cex:dateUtc="2022-03-12T00:17:00Z"/>
  <w16cex:commentExtensible w16cex:durableId="25C0D3EB" w16cex:dateUtc="2022-02-23T21:40:00Z"/>
  <w16cex:commentExtensible w16cex:durableId="25D61146" w16cex:dateUtc="2022-03-12T00:19:00Z"/>
  <w16cex:commentExtensible w16cex:durableId="25D6172D" w16cex:dateUtc="2022-03-12T00:45:00Z"/>
  <w16cex:commentExtensible w16cex:durableId="25D61740" w16cex:dateUtc="2022-03-12T00:45:00Z"/>
  <w16cex:commentExtensible w16cex:durableId="25C0D4BF" w16cex:dateUtc="2022-02-23T21:43:00Z"/>
  <w16cex:commentExtensible w16cex:durableId="25C0D4E0" w16cex:dateUtc="2022-02-23T21:44:00Z"/>
  <w16cex:commentExtensible w16cex:durableId="25C0D503" w16cex:dateUtc="2022-02-23T21:45:00Z"/>
  <w16cex:commentExtensible w16cex:durableId="25C0D77F" w16cex:dateUtc="2022-02-23T21:55:00Z"/>
  <w16cex:commentExtensible w16cex:durableId="25C0D7BD" w16cex:dateUtc="2022-02-23T21:56:00Z"/>
  <w16cex:commentExtensible w16cex:durableId="25C0D87E" w16cex:dateUtc="2022-02-23T21:59:00Z"/>
  <w16cex:commentExtensible w16cex:durableId="25C0D812" w16cex:dateUtc="2022-02-23T21:58:00Z"/>
  <w16cex:commentExtensible w16cex:durableId="25D60DC5" w16cex:dateUtc="2022-03-12T00:04:00Z"/>
  <w16cex:commentExtensible w16cex:durableId="25C0DAE9" w16cex:dateUtc="2022-02-23T22:10:00Z"/>
  <w16cex:commentExtensible w16cex:durableId="25D9E9FB" w16cex:dateUtc="2022-03-14T21:14:00Z"/>
  <w16cex:commentExtensible w16cex:durableId="25C0DBD4" w16cex:dateUtc="2022-02-23T22:14:00Z"/>
  <w16cex:commentExtensible w16cex:durableId="25C0DC3E" w16cex:dateUtc="2022-02-23T22:15:00Z"/>
  <w16cex:commentExtensible w16cex:durableId="25D61380" w16cex:dateUtc="2022-03-12T00:29:00Z"/>
  <w16cex:commentExtensible w16cex:durableId="25C0DD06" w16cex:dateUtc="2022-02-23T22:19:00Z"/>
  <w16cex:commentExtensible w16cex:durableId="25D611B9" w16cex:dateUtc="2022-03-12T00:21:00Z"/>
  <w16cex:commentExtensible w16cex:durableId="25C0DEA7" w16cex:dateUtc="2022-02-23T22:26:00Z"/>
  <w16cex:commentExtensible w16cex:durableId="25D612A1" w16cex:dateUtc="2022-03-12T00:25:00Z"/>
  <w16cex:commentExtensible w16cex:durableId="25D6134A" w16cex:dateUtc="2022-03-12T00:28:00Z"/>
  <w16cex:commentExtensible w16cex:durableId="25C0E08E" w16cex:dateUtc="2022-02-23T22:34:00Z"/>
  <w16cex:commentExtensible w16cex:durableId="25C0E1B4" w16cex:dateUtc="2022-02-23T22:39:00Z"/>
  <w16cex:commentExtensible w16cex:durableId="25D9EA15" w16cex:dateUtc="2022-03-14T21:16:00Z"/>
  <w16cex:commentExtensible w16cex:durableId="25C0E234" w16cex:dateUtc="2022-02-23T22:41:00Z"/>
  <w16cex:commentExtensible w16cex:durableId="25D9EB14" w16cex:dateUtc="2022-03-14T21:17:00Z"/>
  <w16cex:commentExtensible w16cex:durableId="25C0E64A" w16cex:dateUtc="2022-02-23T22:58:00Z"/>
  <w16cex:commentExtensible w16cex:durableId="75B51F22" w16cex:dateUtc="2022-03-14T16:22:00Z"/>
  <w16cex:commentExtensible w16cex:durableId="25C0E750" w16cex:dateUtc="2022-02-23T23:03:00Z"/>
  <w16cex:commentExtensible w16cex:durableId="25C0E7BE" w16cex:dateUtc="2022-02-23T23:05:00Z"/>
  <w16cex:commentExtensible w16cex:durableId="25D9EBD1" w16cex:dateUtc="2022-03-14T21:19:00Z"/>
  <w16cex:commentExtensible w16cex:durableId="0A18A475" w16cex:dateUtc="2022-03-14T16:25:00Z"/>
  <w16cex:commentExtensible w16cex:durableId="25C0E833" w16cex:dateUtc="2022-02-23T23:06:00Z"/>
  <w16cex:commentExtensible w16cex:durableId="25D9EC90" w16cex:dateUtc="2022-03-14T21:20:00Z"/>
  <w16cex:commentExtensible w16cex:durableId="256F7908" w16cex:dateUtc="2022-03-14T16:28:00Z"/>
  <w16cex:commentExtensible w16cex:durableId="25C0E8C4" w16cex:dateUtc="2022-02-23T23:09:00Z"/>
  <w16cex:commentExtensible w16cex:durableId="25D9EC91" w16cex:dateUtc="2022-03-14T21:21:00Z"/>
  <w16cex:commentExtensible w16cex:durableId="5CD1DEEC" w16cex:dateUtc="2022-03-14T17:10:00Z"/>
  <w16cex:commentExtensible w16cex:durableId="25C0EA8B" w16cex:dateUtc="2022-02-23T23:16:00Z"/>
  <w16cex:commentExtensible w16cex:durableId="25C0EAC4" w16cex:dateUtc="2022-02-23T23:17:00Z"/>
  <w16cex:commentExtensible w16cex:durableId="25D9ED54" w16cex:dateUtc="2022-03-14T21:23:00Z"/>
  <w16cex:commentExtensible w16cex:durableId="25C0EB20" w16cex:dateUtc="2022-02-23T23: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BB83FD8" w16cid:durableId="25D33F42"/>
  <w16cid:commentId w16cid:paraId="7CD96567" w16cid:durableId="25C0A09D"/>
  <w16cid:commentId w16cid:paraId="74BF8492" w16cid:durableId="238111C5"/>
  <w16cid:commentId w16cid:paraId="280C04A8" w16cid:durableId="25C0A104"/>
  <w16cid:commentId w16cid:paraId="5B7BF161" w16cid:durableId="35541B1D"/>
  <w16cid:commentId w16cid:paraId="50EA1FC4" w16cid:durableId="25C0A121"/>
  <w16cid:commentId w16cid:paraId="2385D412" w16cid:durableId="25C0A1A5"/>
  <w16cid:commentId w16cid:paraId="5DBFB261" w16cid:durableId="25C0A1D3"/>
  <w16cid:commentId w16cid:paraId="368DC210" w16cid:durableId="25C0A1EA"/>
  <w16cid:commentId w16cid:paraId="3D5A1921" w16cid:durableId="25C0A4BF"/>
  <w16cid:commentId w16cid:paraId="14762843" w16cid:durableId="25C0A214"/>
  <w16cid:commentId w16cid:paraId="1665AE9A" w16cid:durableId="25C0A239"/>
  <w16cid:commentId w16cid:paraId="626923D6" w16cid:durableId="25C0A265"/>
  <w16cid:commentId w16cid:paraId="5FC506DC" w16cid:durableId="25C0D61E"/>
  <w16cid:commentId w16cid:paraId="5EE575A8" w16cid:durableId="25D591B5"/>
  <w16cid:commentId w16cid:paraId="190845B2" w16cid:durableId="25D5EE82"/>
  <w16cid:commentId w16cid:paraId="09B14213" w16cid:durableId="25C0A2F2"/>
  <w16cid:commentId w16cid:paraId="7F78473E" w16cid:durableId="25D5EEC1"/>
  <w16cid:commentId w16cid:paraId="1DC5EFB0" w16cid:durableId="25D5EECA"/>
  <w16cid:commentId w16cid:paraId="485449E6" w16cid:durableId="25D5EFC4"/>
  <w16cid:commentId w16cid:paraId="0E9D62F0" w16cid:durableId="25C1A3D0"/>
  <w16cid:commentId w16cid:paraId="658A492D" w16cid:durableId="25D5F609"/>
  <w16cid:commentId w16cid:paraId="280E53D8" w16cid:durableId="25D6181D"/>
  <w16cid:commentId w16cid:paraId="596459C1" w16cid:durableId="25C0A344"/>
  <w16cid:commentId w16cid:paraId="70D19484" w16cid:durableId="25D5EFD4"/>
  <w16cid:commentId w16cid:paraId="6727EE39" w16cid:durableId="25C0A3AD"/>
  <w16cid:commentId w16cid:paraId="46DC1EF8" w16cid:durableId="25C1C30D"/>
  <w16cid:commentId w16cid:paraId="70A9CEFE" w16cid:durableId="25D5F2CA"/>
  <w16cid:commentId w16cid:paraId="10D1A381" w16cid:durableId="25D5F55A"/>
  <w16cid:commentId w16cid:paraId="74BD449C" w16cid:durableId="25D5F604"/>
  <w16cid:commentId w16cid:paraId="7DBB6467" w16cid:durableId="25D5F605"/>
  <w16cid:commentId w16cid:paraId="33B04825" w16cid:durableId="25C0A41E"/>
  <w16cid:commentId w16cid:paraId="49B063EC" w16cid:durableId="25D5F6A7"/>
  <w16cid:commentId w16cid:paraId="435A6C07" w16cid:durableId="25D605E3"/>
  <w16cid:commentId w16cid:paraId="135C3F4D" w16cid:durableId="25D606B1"/>
  <w16cid:commentId w16cid:paraId="48F94EEA" w16cid:durableId="25D5F78A"/>
  <w16cid:commentId w16cid:paraId="6849541A" w16cid:durableId="25D605C7"/>
  <w16cid:commentId w16cid:paraId="78EFBE3A" w16cid:durableId="25D605CB"/>
  <w16cid:commentId w16cid:paraId="52BB9DCD" w16cid:durableId="25D6082E"/>
  <w16cid:commentId w16cid:paraId="3948ABC2" w16cid:durableId="25C0BFA8"/>
  <w16cid:commentId w16cid:paraId="2E0A6B84" w16cid:durableId="25D5F7EC"/>
  <w16cid:commentId w16cid:paraId="03B303C0" w16cid:durableId="25C0D28A"/>
  <w16cid:commentId w16cid:paraId="6310FD29" w16cid:durableId="25D609BD"/>
  <w16cid:commentId w16cid:paraId="191E6FF7" w16cid:durableId="25D60A1C"/>
  <w16cid:commentId w16cid:paraId="2ABFBCDD" w16cid:durableId="25C0D2FA"/>
  <w16cid:commentId w16cid:paraId="67EDE4A5" w16cid:durableId="25D60B3B"/>
  <w16cid:commentId w16cid:paraId="169BF771" w16cid:durableId="25D60B48"/>
  <w16cid:commentId w16cid:paraId="6515212E" w16cid:durableId="25C0D320"/>
  <w16cid:commentId w16cid:paraId="5E545EB6" w16cid:durableId="25D60B4F"/>
  <w16cid:commentId w16cid:paraId="58474369" w16cid:durableId="25D60C29"/>
  <w16cid:commentId w16cid:paraId="60739C04" w16cid:durableId="25C0D453"/>
  <w16cid:commentId w16cid:paraId="1B53EC9E" w16cid:durableId="25D60F9B"/>
  <w16cid:commentId w16cid:paraId="7C47FD8C" w16cid:durableId="25D60FAA"/>
  <w16cid:commentId w16cid:paraId="62FCFD26" w16cid:durableId="25C0D38A"/>
  <w16cid:commentId w16cid:paraId="3D34B8F9" w16cid:durableId="25D61007"/>
  <w16cid:commentId w16cid:paraId="619A30CD" w16cid:durableId="25D6109E"/>
  <w16cid:commentId w16cid:paraId="32630AA9" w16cid:durableId="25C0D3EB"/>
  <w16cid:commentId w16cid:paraId="29FA86AD" w16cid:durableId="25D61146"/>
  <w16cid:commentId w16cid:paraId="237C22F2" w16cid:durableId="25D6172D"/>
  <w16cid:commentId w16cid:paraId="16ECB400" w16cid:durableId="25D61740"/>
  <w16cid:commentId w16cid:paraId="01115526" w16cid:durableId="25C0D4BF"/>
  <w16cid:commentId w16cid:paraId="36DCE7CE" w16cid:durableId="25C0D4E0"/>
  <w16cid:commentId w16cid:paraId="624DD38E" w16cid:durableId="25C0D503"/>
  <w16cid:commentId w16cid:paraId="2E8CB8F7" w16cid:durableId="25C0D77F"/>
  <w16cid:commentId w16cid:paraId="2DB67156" w16cid:durableId="25C0D7BD"/>
  <w16cid:commentId w16cid:paraId="776BD281" w16cid:durableId="25C0D87E"/>
  <w16cid:commentId w16cid:paraId="5F6A489B" w16cid:durableId="25C0D812"/>
  <w16cid:commentId w16cid:paraId="6969952C" w16cid:durableId="25D60DC5"/>
  <w16cid:commentId w16cid:paraId="53E467D4" w16cid:durableId="25C0DAE9"/>
  <w16cid:commentId w16cid:paraId="3DD15F0F" w16cid:durableId="25D9E9FB"/>
  <w16cid:commentId w16cid:paraId="07069915" w16cid:durableId="25C0DBD4"/>
  <w16cid:commentId w16cid:paraId="6C2FD326" w16cid:durableId="25C0DC3E"/>
  <w16cid:commentId w16cid:paraId="1F2DA57E" w16cid:durableId="25D61380"/>
  <w16cid:commentId w16cid:paraId="0A6EC104" w16cid:durableId="25C0DD06"/>
  <w16cid:commentId w16cid:paraId="32FF672C" w16cid:durableId="25D611B9"/>
  <w16cid:commentId w16cid:paraId="0F9AA787" w16cid:durableId="25C0DEA7"/>
  <w16cid:commentId w16cid:paraId="6F90242F" w16cid:durableId="25D612A1"/>
  <w16cid:commentId w16cid:paraId="372BAD83" w16cid:durableId="25D6134A"/>
  <w16cid:commentId w16cid:paraId="04B16A98" w16cid:durableId="25C0E08E"/>
  <w16cid:commentId w16cid:paraId="59276100" w16cid:durableId="25C0E1B4"/>
  <w16cid:commentId w16cid:paraId="0429A383" w16cid:durableId="25D9EA15"/>
  <w16cid:commentId w16cid:paraId="01E0D898" w16cid:durableId="25C0E234"/>
  <w16cid:commentId w16cid:paraId="4B0CE694" w16cid:durableId="25D9EB14"/>
  <w16cid:commentId w16cid:paraId="4C146B0C" w16cid:durableId="25C0E64A"/>
  <w16cid:commentId w16cid:paraId="6ADDD666" w16cid:durableId="75B51F22"/>
  <w16cid:commentId w16cid:paraId="5119A06D" w16cid:durableId="25C0E750"/>
  <w16cid:commentId w16cid:paraId="47C9A649" w16cid:durableId="25C0E7BE"/>
  <w16cid:commentId w16cid:paraId="03F1B429" w16cid:durableId="25D9EBD1"/>
  <w16cid:commentId w16cid:paraId="122F14D1" w16cid:durableId="0A18A475"/>
  <w16cid:commentId w16cid:paraId="256ECBE5" w16cid:durableId="25C0E833"/>
  <w16cid:commentId w16cid:paraId="03357BBD" w16cid:durableId="25D9EC90"/>
  <w16cid:commentId w16cid:paraId="50CED78C" w16cid:durableId="256F7908"/>
  <w16cid:commentId w16cid:paraId="2227A5E2" w16cid:durableId="25C0E8C4"/>
  <w16cid:commentId w16cid:paraId="585FABB9" w16cid:durableId="25D9EC91"/>
  <w16cid:commentId w16cid:paraId="670C2367" w16cid:durableId="5CD1DEEC"/>
  <w16cid:commentId w16cid:paraId="24C97C77" w16cid:durableId="25C0EA8B"/>
  <w16cid:commentId w16cid:paraId="2CA60373" w16cid:durableId="25C0EAC4"/>
  <w16cid:commentId w16cid:paraId="436E6528" w16cid:durableId="25D9ED54"/>
  <w16cid:commentId w16cid:paraId="51C40553" w16cid:durableId="25C0EB2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950A5F" w14:textId="77777777" w:rsidR="007F57DF" w:rsidRDefault="007F57DF" w:rsidP="00106299">
      <w:pPr>
        <w:spacing w:after="0" w:line="240" w:lineRule="auto"/>
      </w:pPr>
      <w:r>
        <w:separator/>
      </w:r>
    </w:p>
  </w:endnote>
  <w:endnote w:type="continuationSeparator" w:id="0">
    <w:p w14:paraId="754D595C" w14:textId="77777777" w:rsidR="007F57DF" w:rsidRDefault="007F57DF" w:rsidP="00106299">
      <w:pPr>
        <w:spacing w:after="0" w:line="240" w:lineRule="auto"/>
      </w:pPr>
      <w:r>
        <w:continuationSeparator/>
      </w:r>
    </w:p>
  </w:endnote>
  <w:endnote w:type="continuationNotice" w:id="1">
    <w:p w14:paraId="09FD4840" w14:textId="77777777" w:rsidR="007F57DF" w:rsidRDefault="007F57D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028FD" w14:textId="77777777" w:rsidR="005F3793" w:rsidRDefault="005F37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A5F28" w14:textId="77777777" w:rsidR="005F3793" w:rsidRDefault="005F379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89602" w14:textId="77777777" w:rsidR="005F3793" w:rsidRDefault="005F37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4153B7" w14:textId="77777777" w:rsidR="007F57DF" w:rsidRDefault="007F57DF" w:rsidP="00106299">
      <w:pPr>
        <w:spacing w:after="0" w:line="240" w:lineRule="auto"/>
      </w:pPr>
      <w:r>
        <w:separator/>
      </w:r>
    </w:p>
  </w:footnote>
  <w:footnote w:type="continuationSeparator" w:id="0">
    <w:p w14:paraId="1CD4E746" w14:textId="77777777" w:rsidR="007F57DF" w:rsidRDefault="007F57DF" w:rsidP="00106299">
      <w:pPr>
        <w:spacing w:after="0" w:line="240" w:lineRule="auto"/>
      </w:pPr>
      <w:r>
        <w:continuationSeparator/>
      </w:r>
    </w:p>
  </w:footnote>
  <w:footnote w:type="continuationNotice" w:id="1">
    <w:p w14:paraId="0E9E62E3" w14:textId="77777777" w:rsidR="007F57DF" w:rsidRDefault="007F57D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11BD0" w14:textId="77777777" w:rsidR="005F3793" w:rsidRDefault="005F37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A3416" w14:textId="3E7F204E" w:rsidR="00D14F8E" w:rsidRDefault="00597188">
    <w:pPr>
      <w:pStyle w:val="Header"/>
    </w:pPr>
    <w:r>
      <w:rPr>
        <w:noProof/>
      </w:rPr>
      <mc:AlternateContent>
        <mc:Choice Requires="wps">
          <w:drawing>
            <wp:anchor distT="0" distB="0" distL="114300" distR="114300" simplePos="0" relativeHeight="251659264" behindDoc="0" locked="0" layoutInCell="0" allowOverlap="1" wp14:anchorId="2E071AE4" wp14:editId="3340D1A8">
              <wp:simplePos x="0" y="0"/>
              <wp:positionH relativeFrom="page">
                <wp:posOffset>0</wp:posOffset>
              </wp:positionH>
              <wp:positionV relativeFrom="page">
                <wp:posOffset>190500</wp:posOffset>
              </wp:positionV>
              <wp:extent cx="7772400" cy="273050"/>
              <wp:effectExtent l="0" t="0" r="0" b="12700"/>
              <wp:wrapNone/>
              <wp:docPr id="4" name="MSIPCM8099478285a1b43ec58bbaac" descr="{&quot;HashCode&quot;:1070787281,&quot;Height&quot;:792.0,&quot;Width&quot;:612.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3C0E8183" w14:textId="4C30B3AA" w:rsidR="00597188" w:rsidRPr="00597188" w:rsidRDefault="00597188" w:rsidP="00597188">
                          <w:pPr>
                            <w:spacing w:after="0"/>
                            <w:ind w:left="0"/>
                            <w:rPr>
                              <w:sz w:val="22"/>
                            </w:rPr>
                          </w:pPr>
                          <w:r w:rsidRPr="00597188">
                            <w:rPr>
                              <w:sz w:val="22"/>
                            </w:rPr>
                            <w:t>NONCONFIDENTIAL // FRSONLY</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2E071AE4" id="_x0000_t202" coordsize="21600,21600" o:spt="202" path="m,l,21600r21600,l21600,xe">
              <v:stroke joinstyle="miter"/>
              <v:path gradientshapeok="t" o:connecttype="rect"/>
            </v:shapetype>
            <v:shape id="MSIPCM8099478285a1b43ec58bbaac" o:spid="_x0000_s1836" type="#_x0000_t202" alt="{&quot;HashCode&quot;:1070787281,&quot;Height&quot;:792.0,&quot;Width&quot;:612.0,&quot;Placement&quot;:&quot;Header&quot;,&quot;Index&quot;:&quot;Primary&quot;,&quot;Section&quot;:1,&quot;Top&quot;:0.0,&quot;Left&quot;:0.0}" style="position:absolute;left:0;text-align:left;margin-left:0;margin-top:15pt;width:612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" o:allowincell="f" filled="f" stroked="f" strokeweight=".5pt">
              <v:textbox inset="20pt,0,,0">
                <w:txbxContent>
                  <w:p w14:paraId="3C0E8183" w14:textId="4C30B3AA" w:rsidR="00597188" w:rsidRPr="00597188" w:rsidRDefault="00597188" w:rsidP="00597188">
                    <w:pPr>
                      <w:spacing w:after="0"/>
                      <w:ind w:left="0"/>
                      <w:rPr>
                        <w:sz w:val="22"/>
                      </w:rPr>
                    </w:pPr>
                    <w:r w:rsidRPr="00597188">
                      <w:rPr>
                        <w:sz w:val="22"/>
                      </w:rPr>
                      <w:t>NONCONFIDENTIAL // FRSONLY</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B06A1" w14:textId="77777777" w:rsidR="005F3793" w:rsidRDefault="005F37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F3DBF"/>
    <w:multiLevelType w:val="hybridMultilevel"/>
    <w:tmpl w:val="F42A7A74"/>
    <w:lvl w:ilvl="0" w:tplc="22266D36">
      <w:start w:val="1"/>
      <w:numFmt w:val="decimal"/>
      <w:lvlText w:val="%1."/>
      <w:lvlJc w:val="left"/>
      <w:pPr>
        <w:ind w:left="334"/>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1" w:tplc="19D41B52">
      <w:start w:val="1"/>
      <w:numFmt w:val="lowerLetter"/>
      <w:lvlText w:val="%2"/>
      <w:lvlJc w:val="left"/>
      <w:pPr>
        <w:ind w:left="1231"/>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2" w:tplc="93E4F698">
      <w:start w:val="1"/>
      <w:numFmt w:val="lowerRoman"/>
      <w:lvlText w:val="%3"/>
      <w:lvlJc w:val="left"/>
      <w:pPr>
        <w:ind w:left="1951"/>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3" w:tplc="C0C4BBC6">
      <w:start w:val="1"/>
      <w:numFmt w:val="decimal"/>
      <w:lvlText w:val="%4"/>
      <w:lvlJc w:val="left"/>
      <w:pPr>
        <w:ind w:left="2671"/>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4" w:tplc="0B40D7C0">
      <w:start w:val="1"/>
      <w:numFmt w:val="lowerLetter"/>
      <w:lvlText w:val="%5"/>
      <w:lvlJc w:val="left"/>
      <w:pPr>
        <w:ind w:left="3391"/>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5" w:tplc="5928BB0A">
      <w:start w:val="1"/>
      <w:numFmt w:val="lowerRoman"/>
      <w:lvlText w:val="%6"/>
      <w:lvlJc w:val="left"/>
      <w:pPr>
        <w:ind w:left="4111"/>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6" w:tplc="0C9E6C1C">
      <w:start w:val="1"/>
      <w:numFmt w:val="decimal"/>
      <w:lvlText w:val="%7"/>
      <w:lvlJc w:val="left"/>
      <w:pPr>
        <w:ind w:left="4831"/>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7" w:tplc="FE604A94">
      <w:start w:val="1"/>
      <w:numFmt w:val="lowerLetter"/>
      <w:lvlText w:val="%8"/>
      <w:lvlJc w:val="left"/>
      <w:pPr>
        <w:ind w:left="5551"/>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8" w:tplc="9F1A4F7C">
      <w:start w:val="1"/>
      <w:numFmt w:val="lowerRoman"/>
      <w:lvlText w:val="%9"/>
      <w:lvlJc w:val="left"/>
      <w:pPr>
        <w:ind w:left="6271"/>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abstractNum>
  <w:abstractNum w:abstractNumId="1" w15:restartNumberingAfterBreak="0">
    <w:nsid w:val="19F4576F"/>
    <w:multiLevelType w:val="hybridMultilevel"/>
    <w:tmpl w:val="12BC1F54"/>
    <w:lvl w:ilvl="0" w:tplc="422A9ED2">
      <w:start w:val="1"/>
      <w:numFmt w:val="decimal"/>
      <w:lvlText w:val="%1."/>
      <w:lvlJc w:val="left"/>
      <w:pPr>
        <w:ind w:left="519"/>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1" w:tplc="6122DF5A">
      <w:start w:val="1"/>
      <w:numFmt w:val="lowerLetter"/>
      <w:lvlText w:val="%2"/>
      <w:lvlJc w:val="left"/>
      <w:pPr>
        <w:ind w:left="140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2" w:tplc="21147DFC">
      <w:start w:val="1"/>
      <w:numFmt w:val="lowerRoman"/>
      <w:lvlText w:val="%3"/>
      <w:lvlJc w:val="left"/>
      <w:pPr>
        <w:ind w:left="212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3" w:tplc="CF8244A0">
      <w:start w:val="1"/>
      <w:numFmt w:val="decimal"/>
      <w:lvlText w:val="%4"/>
      <w:lvlJc w:val="left"/>
      <w:pPr>
        <w:ind w:left="284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4" w:tplc="34FE718A">
      <w:start w:val="1"/>
      <w:numFmt w:val="lowerLetter"/>
      <w:lvlText w:val="%5"/>
      <w:lvlJc w:val="left"/>
      <w:pPr>
        <w:ind w:left="356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5" w:tplc="41945E02">
      <w:start w:val="1"/>
      <w:numFmt w:val="lowerRoman"/>
      <w:lvlText w:val="%6"/>
      <w:lvlJc w:val="left"/>
      <w:pPr>
        <w:ind w:left="428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6" w:tplc="CFB2960E">
      <w:start w:val="1"/>
      <w:numFmt w:val="decimal"/>
      <w:lvlText w:val="%7"/>
      <w:lvlJc w:val="left"/>
      <w:pPr>
        <w:ind w:left="500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7" w:tplc="08A8814A">
      <w:start w:val="1"/>
      <w:numFmt w:val="lowerLetter"/>
      <w:lvlText w:val="%8"/>
      <w:lvlJc w:val="left"/>
      <w:pPr>
        <w:ind w:left="572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8" w:tplc="630051FA">
      <w:start w:val="1"/>
      <w:numFmt w:val="lowerRoman"/>
      <w:lvlText w:val="%9"/>
      <w:lvlJc w:val="left"/>
      <w:pPr>
        <w:ind w:left="644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abstractNum>
  <w:abstractNum w:abstractNumId="2" w15:restartNumberingAfterBreak="0">
    <w:nsid w:val="1B7A46DA"/>
    <w:multiLevelType w:val="hybridMultilevel"/>
    <w:tmpl w:val="933E3E84"/>
    <w:lvl w:ilvl="0" w:tplc="D1AC3424">
      <w:start w:val="1"/>
      <w:numFmt w:val="decimal"/>
      <w:lvlText w:val="%1."/>
      <w:lvlJc w:val="left"/>
      <w:pPr>
        <w:ind w:left="348"/>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1" w:tplc="C5EC82AA">
      <w:start w:val="1"/>
      <w:numFmt w:val="lowerLetter"/>
      <w:lvlText w:val="%2"/>
      <w:lvlJc w:val="left"/>
      <w:pPr>
        <w:ind w:left="124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2" w:tplc="3F5C1160">
      <w:start w:val="1"/>
      <w:numFmt w:val="lowerRoman"/>
      <w:lvlText w:val="%3"/>
      <w:lvlJc w:val="left"/>
      <w:pPr>
        <w:ind w:left="196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3" w:tplc="ED906DC2">
      <w:start w:val="1"/>
      <w:numFmt w:val="decimal"/>
      <w:lvlText w:val="%4"/>
      <w:lvlJc w:val="left"/>
      <w:pPr>
        <w:ind w:left="268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4" w:tplc="2546612C">
      <w:start w:val="1"/>
      <w:numFmt w:val="lowerLetter"/>
      <w:lvlText w:val="%5"/>
      <w:lvlJc w:val="left"/>
      <w:pPr>
        <w:ind w:left="340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5" w:tplc="57BE8A64">
      <w:start w:val="1"/>
      <w:numFmt w:val="lowerRoman"/>
      <w:lvlText w:val="%6"/>
      <w:lvlJc w:val="left"/>
      <w:pPr>
        <w:ind w:left="412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6" w:tplc="9D64797E">
      <w:start w:val="1"/>
      <w:numFmt w:val="decimal"/>
      <w:lvlText w:val="%7"/>
      <w:lvlJc w:val="left"/>
      <w:pPr>
        <w:ind w:left="484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7" w:tplc="64D24B78">
      <w:start w:val="1"/>
      <w:numFmt w:val="lowerLetter"/>
      <w:lvlText w:val="%8"/>
      <w:lvlJc w:val="left"/>
      <w:pPr>
        <w:ind w:left="556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8" w:tplc="CBF4D084">
      <w:start w:val="1"/>
      <w:numFmt w:val="lowerRoman"/>
      <w:lvlText w:val="%9"/>
      <w:lvlJc w:val="left"/>
      <w:pPr>
        <w:ind w:left="628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abstractNum>
  <w:abstractNum w:abstractNumId="3" w15:restartNumberingAfterBreak="0">
    <w:nsid w:val="2D5A157A"/>
    <w:multiLevelType w:val="hybridMultilevel"/>
    <w:tmpl w:val="5F989D18"/>
    <w:lvl w:ilvl="0" w:tplc="20C0A5F0">
      <w:start w:val="1"/>
      <w:numFmt w:val="decimal"/>
      <w:lvlText w:val="%1."/>
      <w:lvlJc w:val="left"/>
      <w:pPr>
        <w:ind w:left="518"/>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1" w:tplc="5F163698">
      <w:start w:val="1"/>
      <w:numFmt w:val="lowerLetter"/>
      <w:lvlText w:val="%2"/>
      <w:lvlJc w:val="left"/>
      <w:pPr>
        <w:ind w:left="1319"/>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2" w:tplc="BF4EB49A">
      <w:start w:val="1"/>
      <w:numFmt w:val="lowerRoman"/>
      <w:lvlText w:val="%3"/>
      <w:lvlJc w:val="left"/>
      <w:pPr>
        <w:ind w:left="2039"/>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3" w:tplc="18E21784">
      <w:start w:val="1"/>
      <w:numFmt w:val="decimal"/>
      <w:lvlText w:val="%4"/>
      <w:lvlJc w:val="left"/>
      <w:pPr>
        <w:ind w:left="2759"/>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4" w:tplc="9704DA6E">
      <w:start w:val="1"/>
      <w:numFmt w:val="lowerLetter"/>
      <w:lvlText w:val="%5"/>
      <w:lvlJc w:val="left"/>
      <w:pPr>
        <w:ind w:left="3479"/>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5" w:tplc="472CF7BE">
      <w:start w:val="1"/>
      <w:numFmt w:val="lowerRoman"/>
      <w:lvlText w:val="%6"/>
      <w:lvlJc w:val="left"/>
      <w:pPr>
        <w:ind w:left="4199"/>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6" w:tplc="FA7C2008">
      <w:start w:val="1"/>
      <w:numFmt w:val="decimal"/>
      <w:lvlText w:val="%7"/>
      <w:lvlJc w:val="left"/>
      <w:pPr>
        <w:ind w:left="4919"/>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7" w:tplc="4A6C70EA">
      <w:start w:val="1"/>
      <w:numFmt w:val="lowerLetter"/>
      <w:lvlText w:val="%8"/>
      <w:lvlJc w:val="left"/>
      <w:pPr>
        <w:ind w:left="5639"/>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8" w:tplc="63F29AA0">
      <w:start w:val="1"/>
      <w:numFmt w:val="lowerRoman"/>
      <w:lvlText w:val="%9"/>
      <w:lvlJc w:val="left"/>
      <w:pPr>
        <w:ind w:left="6359"/>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abstractNum>
  <w:abstractNum w:abstractNumId="4" w15:restartNumberingAfterBreak="0">
    <w:nsid w:val="2F7C6B02"/>
    <w:multiLevelType w:val="hybridMultilevel"/>
    <w:tmpl w:val="FD2C459A"/>
    <w:lvl w:ilvl="0" w:tplc="A6BE6124">
      <w:start w:val="1"/>
      <w:numFmt w:val="decimal"/>
      <w:lvlText w:val="%1"/>
      <w:lvlJc w:val="left"/>
      <w:pPr>
        <w:ind w:left="17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1" w:tplc="0D721F2E">
      <w:start w:val="1"/>
      <w:numFmt w:val="lowerLetter"/>
      <w:lvlText w:val="%2"/>
      <w:lvlJc w:val="left"/>
      <w:pPr>
        <w:ind w:left="108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2" w:tplc="7E90D7AE">
      <w:start w:val="1"/>
      <w:numFmt w:val="lowerRoman"/>
      <w:lvlText w:val="%3"/>
      <w:lvlJc w:val="left"/>
      <w:pPr>
        <w:ind w:left="180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3" w:tplc="E1EA47DA">
      <w:start w:val="1"/>
      <w:numFmt w:val="decimal"/>
      <w:lvlText w:val="%4"/>
      <w:lvlJc w:val="left"/>
      <w:pPr>
        <w:ind w:left="252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4" w:tplc="F9F822B6">
      <w:start w:val="1"/>
      <w:numFmt w:val="lowerLetter"/>
      <w:lvlText w:val="%5"/>
      <w:lvlJc w:val="left"/>
      <w:pPr>
        <w:ind w:left="324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5" w:tplc="11925D3C">
      <w:start w:val="1"/>
      <w:numFmt w:val="lowerRoman"/>
      <w:lvlText w:val="%6"/>
      <w:lvlJc w:val="left"/>
      <w:pPr>
        <w:ind w:left="396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6" w:tplc="5608E71E">
      <w:start w:val="1"/>
      <w:numFmt w:val="decimal"/>
      <w:lvlText w:val="%7"/>
      <w:lvlJc w:val="left"/>
      <w:pPr>
        <w:ind w:left="468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7" w:tplc="1626FDDE">
      <w:start w:val="1"/>
      <w:numFmt w:val="lowerLetter"/>
      <w:lvlText w:val="%8"/>
      <w:lvlJc w:val="left"/>
      <w:pPr>
        <w:ind w:left="540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8" w:tplc="F16EA2A2">
      <w:start w:val="1"/>
      <w:numFmt w:val="lowerRoman"/>
      <w:lvlText w:val="%9"/>
      <w:lvlJc w:val="left"/>
      <w:pPr>
        <w:ind w:left="612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abstractNum>
  <w:abstractNum w:abstractNumId="5" w15:restartNumberingAfterBreak="0">
    <w:nsid w:val="3AC5578A"/>
    <w:multiLevelType w:val="hybridMultilevel"/>
    <w:tmpl w:val="104C90FC"/>
    <w:lvl w:ilvl="0" w:tplc="A8CE7E44">
      <w:start w:val="1"/>
      <w:numFmt w:val="decimal"/>
      <w:lvlText w:val="%1."/>
      <w:lvlJc w:val="left"/>
      <w:pPr>
        <w:ind w:left="330"/>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1" w:tplc="90906A82">
      <w:start w:val="1"/>
      <w:numFmt w:val="lowerLetter"/>
      <w:lvlText w:val="%2"/>
      <w:lvlJc w:val="left"/>
      <w:pPr>
        <w:ind w:left="122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2" w:tplc="72C20B56">
      <w:start w:val="1"/>
      <w:numFmt w:val="lowerRoman"/>
      <w:lvlText w:val="%3"/>
      <w:lvlJc w:val="left"/>
      <w:pPr>
        <w:ind w:left="194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3" w:tplc="2C4E1C70">
      <w:start w:val="1"/>
      <w:numFmt w:val="decimal"/>
      <w:lvlText w:val="%4"/>
      <w:lvlJc w:val="left"/>
      <w:pPr>
        <w:ind w:left="266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4" w:tplc="358821EC">
      <w:start w:val="1"/>
      <w:numFmt w:val="lowerLetter"/>
      <w:lvlText w:val="%5"/>
      <w:lvlJc w:val="left"/>
      <w:pPr>
        <w:ind w:left="338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5" w:tplc="A18ABC10">
      <w:start w:val="1"/>
      <w:numFmt w:val="lowerRoman"/>
      <w:lvlText w:val="%6"/>
      <w:lvlJc w:val="left"/>
      <w:pPr>
        <w:ind w:left="410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6" w:tplc="65D8A430">
      <w:start w:val="1"/>
      <w:numFmt w:val="decimal"/>
      <w:lvlText w:val="%7"/>
      <w:lvlJc w:val="left"/>
      <w:pPr>
        <w:ind w:left="482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7" w:tplc="54FA665C">
      <w:start w:val="1"/>
      <w:numFmt w:val="lowerLetter"/>
      <w:lvlText w:val="%8"/>
      <w:lvlJc w:val="left"/>
      <w:pPr>
        <w:ind w:left="554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8" w:tplc="57A8256E">
      <w:start w:val="1"/>
      <w:numFmt w:val="lowerRoman"/>
      <w:lvlText w:val="%9"/>
      <w:lvlJc w:val="left"/>
      <w:pPr>
        <w:ind w:left="626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abstractNum>
  <w:abstractNum w:abstractNumId="6" w15:restartNumberingAfterBreak="0">
    <w:nsid w:val="3F9865F2"/>
    <w:multiLevelType w:val="hybridMultilevel"/>
    <w:tmpl w:val="5FF6FDC4"/>
    <w:lvl w:ilvl="0" w:tplc="E09C5040">
      <w:start w:val="1"/>
      <w:numFmt w:val="decimal"/>
      <w:lvlText w:val="%1."/>
      <w:lvlJc w:val="left"/>
      <w:pPr>
        <w:ind w:left="192"/>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1" w:tplc="FC200834">
      <w:start w:val="1"/>
      <w:numFmt w:val="lowerLetter"/>
      <w:lvlText w:val="%2"/>
      <w:lvlJc w:val="left"/>
      <w:pPr>
        <w:ind w:left="1080"/>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2" w:tplc="F56CDBB8">
      <w:start w:val="1"/>
      <w:numFmt w:val="lowerRoman"/>
      <w:lvlText w:val="%3"/>
      <w:lvlJc w:val="left"/>
      <w:pPr>
        <w:ind w:left="1800"/>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3" w:tplc="C464C3F6">
      <w:start w:val="1"/>
      <w:numFmt w:val="decimal"/>
      <w:lvlText w:val="%4"/>
      <w:lvlJc w:val="left"/>
      <w:pPr>
        <w:ind w:left="2520"/>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4" w:tplc="34BC85C8">
      <w:start w:val="1"/>
      <w:numFmt w:val="lowerLetter"/>
      <w:lvlText w:val="%5"/>
      <w:lvlJc w:val="left"/>
      <w:pPr>
        <w:ind w:left="3240"/>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5" w:tplc="CC822480">
      <w:start w:val="1"/>
      <w:numFmt w:val="lowerRoman"/>
      <w:lvlText w:val="%6"/>
      <w:lvlJc w:val="left"/>
      <w:pPr>
        <w:ind w:left="3960"/>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6" w:tplc="935CCE7A">
      <w:start w:val="1"/>
      <w:numFmt w:val="decimal"/>
      <w:lvlText w:val="%7"/>
      <w:lvlJc w:val="left"/>
      <w:pPr>
        <w:ind w:left="4680"/>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7" w:tplc="BD2A7064">
      <w:start w:val="1"/>
      <w:numFmt w:val="lowerLetter"/>
      <w:lvlText w:val="%8"/>
      <w:lvlJc w:val="left"/>
      <w:pPr>
        <w:ind w:left="5400"/>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8" w:tplc="2EA0127A">
      <w:start w:val="1"/>
      <w:numFmt w:val="lowerRoman"/>
      <w:lvlText w:val="%9"/>
      <w:lvlJc w:val="left"/>
      <w:pPr>
        <w:ind w:left="6120"/>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abstractNum>
  <w:abstractNum w:abstractNumId="7" w15:restartNumberingAfterBreak="0">
    <w:nsid w:val="55513D88"/>
    <w:multiLevelType w:val="hybridMultilevel"/>
    <w:tmpl w:val="9A82E78C"/>
    <w:lvl w:ilvl="0" w:tplc="999C7A08">
      <w:start w:val="1"/>
      <w:numFmt w:val="decimal"/>
      <w:lvlText w:val="%1."/>
      <w:lvlJc w:val="left"/>
      <w:pPr>
        <w:ind w:left="501"/>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1" w:tplc="27F0AE00">
      <w:start w:val="1"/>
      <w:numFmt w:val="lowerLetter"/>
      <w:lvlText w:val="%2"/>
      <w:lvlJc w:val="left"/>
      <w:pPr>
        <w:ind w:left="140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2" w:tplc="B95A3302">
      <w:start w:val="1"/>
      <w:numFmt w:val="lowerRoman"/>
      <w:lvlText w:val="%3"/>
      <w:lvlJc w:val="left"/>
      <w:pPr>
        <w:ind w:left="212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3" w:tplc="4F3298C8">
      <w:start w:val="1"/>
      <w:numFmt w:val="decimal"/>
      <w:lvlText w:val="%4"/>
      <w:lvlJc w:val="left"/>
      <w:pPr>
        <w:ind w:left="284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4" w:tplc="A12CB996">
      <w:start w:val="1"/>
      <w:numFmt w:val="lowerLetter"/>
      <w:lvlText w:val="%5"/>
      <w:lvlJc w:val="left"/>
      <w:pPr>
        <w:ind w:left="356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5" w:tplc="312A82EA">
      <w:start w:val="1"/>
      <w:numFmt w:val="lowerRoman"/>
      <w:lvlText w:val="%6"/>
      <w:lvlJc w:val="left"/>
      <w:pPr>
        <w:ind w:left="428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6" w:tplc="BADC3668">
      <w:start w:val="1"/>
      <w:numFmt w:val="decimal"/>
      <w:lvlText w:val="%7"/>
      <w:lvlJc w:val="left"/>
      <w:pPr>
        <w:ind w:left="500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7" w:tplc="B7EC8998">
      <w:start w:val="1"/>
      <w:numFmt w:val="lowerLetter"/>
      <w:lvlText w:val="%8"/>
      <w:lvlJc w:val="left"/>
      <w:pPr>
        <w:ind w:left="572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8" w:tplc="22EABDEA">
      <w:start w:val="1"/>
      <w:numFmt w:val="lowerRoman"/>
      <w:lvlText w:val="%9"/>
      <w:lvlJc w:val="left"/>
      <w:pPr>
        <w:ind w:left="6446"/>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abstractNum>
  <w:abstractNum w:abstractNumId="8" w15:restartNumberingAfterBreak="0">
    <w:nsid w:val="67D474C7"/>
    <w:multiLevelType w:val="hybridMultilevel"/>
    <w:tmpl w:val="9E16243C"/>
    <w:lvl w:ilvl="0" w:tplc="67ACAF66">
      <w:start w:val="6"/>
      <w:numFmt w:val="decimal"/>
      <w:lvlText w:val="%1"/>
      <w:lvlJc w:val="left"/>
      <w:pPr>
        <w:ind w:left="177"/>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1" w:tplc="4BA67980">
      <w:start w:val="1"/>
      <w:numFmt w:val="lowerLetter"/>
      <w:lvlText w:val="%2"/>
      <w:lvlJc w:val="left"/>
      <w:pPr>
        <w:ind w:left="108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2" w:tplc="BF583A48">
      <w:start w:val="1"/>
      <w:numFmt w:val="lowerRoman"/>
      <w:lvlText w:val="%3"/>
      <w:lvlJc w:val="left"/>
      <w:pPr>
        <w:ind w:left="180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3" w:tplc="2996CA84">
      <w:start w:val="1"/>
      <w:numFmt w:val="decimal"/>
      <w:lvlText w:val="%4"/>
      <w:lvlJc w:val="left"/>
      <w:pPr>
        <w:ind w:left="252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4" w:tplc="BE0C707E">
      <w:start w:val="1"/>
      <w:numFmt w:val="lowerLetter"/>
      <w:lvlText w:val="%5"/>
      <w:lvlJc w:val="left"/>
      <w:pPr>
        <w:ind w:left="324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5" w:tplc="23C6CE1A">
      <w:start w:val="1"/>
      <w:numFmt w:val="lowerRoman"/>
      <w:lvlText w:val="%6"/>
      <w:lvlJc w:val="left"/>
      <w:pPr>
        <w:ind w:left="396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6" w:tplc="70F874B4">
      <w:start w:val="1"/>
      <w:numFmt w:val="decimal"/>
      <w:lvlText w:val="%7"/>
      <w:lvlJc w:val="left"/>
      <w:pPr>
        <w:ind w:left="468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7" w:tplc="B2DC4DFE">
      <w:start w:val="1"/>
      <w:numFmt w:val="lowerLetter"/>
      <w:lvlText w:val="%8"/>
      <w:lvlJc w:val="left"/>
      <w:pPr>
        <w:ind w:left="540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8" w:tplc="5AEEEFAA">
      <w:start w:val="1"/>
      <w:numFmt w:val="lowerRoman"/>
      <w:lvlText w:val="%9"/>
      <w:lvlJc w:val="left"/>
      <w:pPr>
        <w:ind w:left="6120"/>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abstractNum>
  <w:abstractNum w:abstractNumId="9" w15:restartNumberingAfterBreak="0">
    <w:nsid w:val="706E7BB5"/>
    <w:multiLevelType w:val="hybridMultilevel"/>
    <w:tmpl w:val="538A52D2"/>
    <w:lvl w:ilvl="0" w:tplc="B80411EA">
      <w:start w:val="1"/>
      <w:numFmt w:val="decimal"/>
      <w:lvlText w:val="%1."/>
      <w:lvlJc w:val="left"/>
      <w:pPr>
        <w:ind w:left="328"/>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1" w:tplc="B480FF60">
      <w:start w:val="1"/>
      <w:numFmt w:val="lowerLetter"/>
      <w:lvlText w:val="%2"/>
      <w:lvlJc w:val="left"/>
      <w:pPr>
        <w:ind w:left="1237"/>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2" w:tplc="B6E4C38E">
      <w:start w:val="1"/>
      <w:numFmt w:val="lowerRoman"/>
      <w:lvlText w:val="%3"/>
      <w:lvlJc w:val="left"/>
      <w:pPr>
        <w:ind w:left="1957"/>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3" w:tplc="D03885D0">
      <w:start w:val="1"/>
      <w:numFmt w:val="decimal"/>
      <w:lvlText w:val="%4"/>
      <w:lvlJc w:val="left"/>
      <w:pPr>
        <w:ind w:left="2677"/>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4" w:tplc="12243482">
      <w:start w:val="1"/>
      <w:numFmt w:val="lowerLetter"/>
      <w:lvlText w:val="%5"/>
      <w:lvlJc w:val="left"/>
      <w:pPr>
        <w:ind w:left="3397"/>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5" w:tplc="CF30E03A">
      <w:start w:val="1"/>
      <w:numFmt w:val="lowerRoman"/>
      <w:lvlText w:val="%6"/>
      <w:lvlJc w:val="left"/>
      <w:pPr>
        <w:ind w:left="4117"/>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6" w:tplc="8FF64776">
      <w:start w:val="1"/>
      <w:numFmt w:val="decimal"/>
      <w:lvlText w:val="%7"/>
      <w:lvlJc w:val="left"/>
      <w:pPr>
        <w:ind w:left="4837"/>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7" w:tplc="D0C21780">
      <w:start w:val="1"/>
      <w:numFmt w:val="lowerLetter"/>
      <w:lvlText w:val="%8"/>
      <w:lvlJc w:val="left"/>
      <w:pPr>
        <w:ind w:left="5557"/>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8" w:tplc="D826B7B0">
      <w:start w:val="1"/>
      <w:numFmt w:val="lowerRoman"/>
      <w:lvlText w:val="%9"/>
      <w:lvlJc w:val="left"/>
      <w:pPr>
        <w:ind w:left="6277"/>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abstractNum>
  <w:abstractNum w:abstractNumId="10" w15:restartNumberingAfterBreak="0">
    <w:nsid w:val="73997C7D"/>
    <w:multiLevelType w:val="hybridMultilevel"/>
    <w:tmpl w:val="4C20E7F0"/>
    <w:lvl w:ilvl="0" w:tplc="814A7854">
      <w:start w:val="9"/>
      <w:numFmt w:val="decimal"/>
      <w:lvlText w:val="%1"/>
      <w:lvlJc w:val="left"/>
      <w:pPr>
        <w:ind w:left="264"/>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1" w:tplc="B8ECB396">
      <w:start w:val="1"/>
      <w:numFmt w:val="lowerLetter"/>
      <w:lvlText w:val="%2"/>
      <w:lvlJc w:val="left"/>
      <w:pPr>
        <w:ind w:left="1208"/>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2" w:tplc="FD44D666">
      <w:start w:val="1"/>
      <w:numFmt w:val="lowerRoman"/>
      <w:lvlText w:val="%3"/>
      <w:lvlJc w:val="left"/>
      <w:pPr>
        <w:ind w:left="1928"/>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3" w:tplc="8C762AF8">
      <w:start w:val="1"/>
      <w:numFmt w:val="decimal"/>
      <w:lvlText w:val="%4"/>
      <w:lvlJc w:val="left"/>
      <w:pPr>
        <w:ind w:left="2648"/>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4" w:tplc="FA6C9CE0">
      <w:start w:val="1"/>
      <w:numFmt w:val="lowerLetter"/>
      <w:lvlText w:val="%5"/>
      <w:lvlJc w:val="left"/>
      <w:pPr>
        <w:ind w:left="3368"/>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5" w:tplc="D652A7A2">
      <w:start w:val="1"/>
      <w:numFmt w:val="lowerRoman"/>
      <w:lvlText w:val="%6"/>
      <w:lvlJc w:val="left"/>
      <w:pPr>
        <w:ind w:left="4088"/>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6" w:tplc="83585054">
      <w:start w:val="1"/>
      <w:numFmt w:val="decimal"/>
      <w:lvlText w:val="%7"/>
      <w:lvlJc w:val="left"/>
      <w:pPr>
        <w:ind w:left="4808"/>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7" w:tplc="2CEA696C">
      <w:start w:val="1"/>
      <w:numFmt w:val="lowerLetter"/>
      <w:lvlText w:val="%8"/>
      <w:lvlJc w:val="left"/>
      <w:pPr>
        <w:ind w:left="5528"/>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lvl w:ilvl="8" w:tplc="C1A6A398">
      <w:start w:val="1"/>
      <w:numFmt w:val="lowerRoman"/>
      <w:lvlText w:val="%9"/>
      <w:lvlJc w:val="left"/>
      <w:pPr>
        <w:ind w:left="6248"/>
      </w:pPr>
      <w:rPr>
        <w:rFonts w:ascii="Calibri" w:eastAsia="Calibri" w:hAnsi="Calibri" w:cs="Calibri"/>
        <w:b/>
        <w:bCs/>
        <w:i w:val="0"/>
        <w:strike w:val="0"/>
        <w:dstrike w:val="0"/>
        <w:color w:val="546D78"/>
        <w:sz w:val="21"/>
        <w:szCs w:val="21"/>
        <w:u w:val="none" w:color="000000"/>
        <w:bdr w:val="none" w:sz="0" w:space="0" w:color="auto"/>
        <w:shd w:val="clear" w:color="auto" w:fill="auto"/>
        <w:vertAlign w:val="baseline"/>
      </w:rPr>
    </w:lvl>
  </w:abstractNum>
  <w:num w:numId="1">
    <w:abstractNumId w:val="4"/>
  </w:num>
  <w:num w:numId="2">
    <w:abstractNumId w:val="8"/>
  </w:num>
  <w:num w:numId="3">
    <w:abstractNumId w:val="10"/>
  </w:num>
  <w:num w:numId="4">
    <w:abstractNumId w:val="7"/>
  </w:num>
  <w:num w:numId="5">
    <w:abstractNumId w:val="1"/>
  </w:num>
  <w:num w:numId="6">
    <w:abstractNumId w:val="3"/>
  </w:num>
  <w:num w:numId="7">
    <w:abstractNumId w:val="5"/>
  </w:num>
  <w:num w:numId="8">
    <w:abstractNumId w:val="2"/>
  </w:num>
  <w:num w:numId="9">
    <w:abstractNumId w:val="9"/>
  </w:num>
  <w:num w:numId="10">
    <w:abstractNumId w:val="6"/>
  </w:num>
  <w:num w:numId="1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llingworth, Chris">
    <w15:presenceInfo w15:providerId="AD" w15:userId="S::chris.ellingworth@mpls.frb.org::48bd4091-c3cd-4722-af9c-fa06a75cdb11"/>
  </w15:person>
  <w15:person w15:author="Kinney, Kelly">
    <w15:presenceInfo w15:providerId="AD" w15:userId="S::kelly.kinney@mpls.frb.org::8acdf940-f523-47d2-9a39-bec93b31549b"/>
  </w15:person>
  <w15:person w15:author="Kinney, Kelly [2]">
    <w15:presenceInfo w15:providerId="AD" w15:userId="S::Kelly.Kinney@mpls.frb.org::8acdf940-f523-47d2-9a39-bec93b31549b"/>
  </w15:person>
  <w15:person w15:author="Albers, Todd">
    <w15:presenceInfo w15:providerId="AD" w15:userId="S::Todd.Albers@mpls.frb.org::3cc7c6e1-3acf-476c-ba6f-0fc6b0aee8ee"/>
  </w15:person>
  <w15:person w15:author="Isaac, Ashok B">
    <w15:presenceInfo w15:providerId="AD" w15:userId="S::ashok.isaac@mpls.frb.org::bf3c8505-a3eb-453a-9a86-53be0001442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hideSpellingErrors/>
  <w:hideGrammaticalErrors/>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4FC8"/>
    <w:rsid w:val="0000297C"/>
    <w:rsid w:val="00005D45"/>
    <w:rsid w:val="000075FF"/>
    <w:rsid w:val="000118E9"/>
    <w:rsid w:val="0001675A"/>
    <w:rsid w:val="00021AC0"/>
    <w:rsid w:val="00022589"/>
    <w:rsid w:val="00023AA8"/>
    <w:rsid w:val="00024193"/>
    <w:rsid w:val="00027772"/>
    <w:rsid w:val="00027FC9"/>
    <w:rsid w:val="000322B7"/>
    <w:rsid w:val="00033676"/>
    <w:rsid w:val="0003496F"/>
    <w:rsid w:val="000411F7"/>
    <w:rsid w:val="00060003"/>
    <w:rsid w:val="000640B9"/>
    <w:rsid w:val="000666E4"/>
    <w:rsid w:val="00066FCF"/>
    <w:rsid w:val="0007336E"/>
    <w:rsid w:val="00077B32"/>
    <w:rsid w:val="0008004A"/>
    <w:rsid w:val="00080CFA"/>
    <w:rsid w:val="00081C15"/>
    <w:rsid w:val="00086CA4"/>
    <w:rsid w:val="000906F4"/>
    <w:rsid w:val="00091BA9"/>
    <w:rsid w:val="00091CD5"/>
    <w:rsid w:val="00092386"/>
    <w:rsid w:val="00093A5C"/>
    <w:rsid w:val="00094375"/>
    <w:rsid w:val="00094DFA"/>
    <w:rsid w:val="00097F0B"/>
    <w:rsid w:val="000A0C75"/>
    <w:rsid w:val="000A3789"/>
    <w:rsid w:val="000A535E"/>
    <w:rsid w:val="000A6185"/>
    <w:rsid w:val="000A7161"/>
    <w:rsid w:val="000A7BE2"/>
    <w:rsid w:val="000B3288"/>
    <w:rsid w:val="000B4909"/>
    <w:rsid w:val="000B650B"/>
    <w:rsid w:val="000B7020"/>
    <w:rsid w:val="000C0116"/>
    <w:rsid w:val="000C198B"/>
    <w:rsid w:val="000C3B34"/>
    <w:rsid w:val="000C433D"/>
    <w:rsid w:val="000C48E1"/>
    <w:rsid w:val="000C5B0F"/>
    <w:rsid w:val="000D249C"/>
    <w:rsid w:val="000D4D36"/>
    <w:rsid w:val="000D70AC"/>
    <w:rsid w:val="000E1405"/>
    <w:rsid w:val="000E1F1A"/>
    <w:rsid w:val="000E3266"/>
    <w:rsid w:val="000E6AE2"/>
    <w:rsid w:val="000F0A6C"/>
    <w:rsid w:val="000F76FA"/>
    <w:rsid w:val="00101556"/>
    <w:rsid w:val="00106299"/>
    <w:rsid w:val="00106483"/>
    <w:rsid w:val="00112171"/>
    <w:rsid w:val="0011353D"/>
    <w:rsid w:val="00113DBE"/>
    <w:rsid w:val="00116375"/>
    <w:rsid w:val="00117B26"/>
    <w:rsid w:val="0012215D"/>
    <w:rsid w:val="0012251B"/>
    <w:rsid w:val="00123297"/>
    <w:rsid w:val="0012735F"/>
    <w:rsid w:val="00131A71"/>
    <w:rsid w:val="00142545"/>
    <w:rsid w:val="00143914"/>
    <w:rsid w:val="00144CBE"/>
    <w:rsid w:val="00144ED6"/>
    <w:rsid w:val="0014545E"/>
    <w:rsid w:val="00151C2A"/>
    <w:rsid w:val="00152792"/>
    <w:rsid w:val="00152BC3"/>
    <w:rsid w:val="001542B8"/>
    <w:rsid w:val="0015771B"/>
    <w:rsid w:val="00157ECB"/>
    <w:rsid w:val="00160A66"/>
    <w:rsid w:val="0016268B"/>
    <w:rsid w:val="00162956"/>
    <w:rsid w:val="00173D6A"/>
    <w:rsid w:val="00173E19"/>
    <w:rsid w:val="00174355"/>
    <w:rsid w:val="0017527B"/>
    <w:rsid w:val="0018167B"/>
    <w:rsid w:val="0018330B"/>
    <w:rsid w:val="00183D57"/>
    <w:rsid w:val="00183FD3"/>
    <w:rsid w:val="00184B25"/>
    <w:rsid w:val="001855F5"/>
    <w:rsid w:val="00185B1F"/>
    <w:rsid w:val="00185CAB"/>
    <w:rsid w:val="001869C6"/>
    <w:rsid w:val="00187F1A"/>
    <w:rsid w:val="00190727"/>
    <w:rsid w:val="00192507"/>
    <w:rsid w:val="00192A23"/>
    <w:rsid w:val="00192FD4"/>
    <w:rsid w:val="00195016"/>
    <w:rsid w:val="0019550A"/>
    <w:rsid w:val="001A287E"/>
    <w:rsid w:val="001A3186"/>
    <w:rsid w:val="001A4E68"/>
    <w:rsid w:val="001A6058"/>
    <w:rsid w:val="001A60DB"/>
    <w:rsid w:val="001B01C7"/>
    <w:rsid w:val="001B263F"/>
    <w:rsid w:val="001B394B"/>
    <w:rsid w:val="001B6677"/>
    <w:rsid w:val="001C048C"/>
    <w:rsid w:val="001C3EDD"/>
    <w:rsid w:val="001C401A"/>
    <w:rsid w:val="001C65EE"/>
    <w:rsid w:val="001D377D"/>
    <w:rsid w:val="001D3A2D"/>
    <w:rsid w:val="001D3C25"/>
    <w:rsid w:val="001D407B"/>
    <w:rsid w:val="001D4CFD"/>
    <w:rsid w:val="001D6023"/>
    <w:rsid w:val="001E09DF"/>
    <w:rsid w:val="001E09E7"/>
    <w:rsid w:val="001E4904"/>
    <w:rsid w:val="001E56F5"/>
    <w:rsid w:val="001E57EC"/>
    <w:rsid w:val="001E6B53"/>
    <w:rsid w:val="001E7EF3"/>
    <w:rsid w:val="001F0B87"/>
    <w:rsid w:val="001F21E1"/>
    <w:rsid w:val="001F3E09"/>
    <w:rsid w:val="001F6AF2"/>
    <w:rsid w:val="001F7D56"/>
    <w:rsid w:val="002054D7"/>
    <w:rsid w:val="00206521"/>
    <w:rsid w:val="002070FB"/>
    <w:rsid w:val="00207A1F"/>
    <w:rsid w:val="00211441"/>
    <w:rsid w:val="00214B98"/>
    <w:rsid w:val="00215A15"/>
    <w:rsid w:val="00221195"/>
    <w:rsid w:val="00221DF5"/>
    <w:rsid w:val="00223974"/>
    <w:rsid w:val="00224A17"/>
    <w:rsid w:val="002277D5"/>
    <w:rsid w:val="00227C48"/>
    <w:rsid w:val="002336CB"/>
    <w:rsid w:val="00233F5F"/>
    <w:rsid w:val="00236211"/>
    <w:rsid w:val="0023646D"/>
    <w:rsid w:val="002401A7"/>
    <w:rsid w:val="00241D57"/>
    <w:rsid w:val="00246C7F"/>
    <w:rsid w:val="00246DA9"/>
    <w:rsid w:val="002500D9"/>
    <w:rsid w:val="00250ACA"/>
    <w:rsid w:val="00255210"/>
    <w:rsid w:val="00255CE5"/>
    <w:rsid w:val="00256F84"/>
    <w:rsid w:val="00257A8B"/>
    <w:rsid w:val="00261FC3"/>
    <w:rsid w:val="00262A61"/>
    <w:rsid w:val="002663A6"/>
    <w:rsid w:val="00270BD6"/>
    <w:rsid w:val="002739AF"/>
    <w:rsid w:val="00273B87"/>
    <w:rsid w:val="0027438E"/>
    <w:rsid w:val="00277E2C"/>
    <w:rsid w:val="002876B6"/>
    <w:rsid w:val="00290BA5"/>
    <w:rsid w:val="0029177D"/>
    <w:rsid w:val="002928AB"/>
    <w:rsid w:val="00294BD6"/>
    <w:rsid w:val="00294FC8"/>
    <w:rsid w:val="0029563A"/>
    <w:rsid w:val="00296BED"/>
    <w:rsid w:val="00297839"/>
    <w:rsid w:val="002A17F9"/>
    <w:rsid w:val="002A3471"/>
    <w:rsid w:val="002A525A"/>
    <w:rsid w:val="002A5B39"/>
    <w:rsid w:val="002A5F3F"/>
    <w:rsid w:val="002B0396"/>
    <w:rsid w:val="002B2364"/>
    <w:rsid w:val="002B3885"/>
    <w:rsid w:val="002B5C86"/>
    <w:rsid w:val="002C0608"/>
    <w:rsid w:val="002C1607"/>
    <w:rsid w:val="002C32D4"/>
    <w:rsid w:val="002C48C7"/>
    <w:rsid w:val="002D04D4"/>
    <w:rsid w:val="002D0D71"/>
    <w:rsid w:val="002D182B"/>
    <w:rsid w:val="002D2617"/>
    <w:rsid w:val="002D3A7C"/>
    <w:rsid w:val="002D4377"/>
    <w:rsid w:val="002D4D1E"/>
    <w:rsid w:val="002D59C3"/>
    <w:rsid w:val="002D6488"/>
    <w:rsid w:val="002E04D7"/>
    <w:rsid w:val="002E3B65"/>
    <w:rsid w:val="002E464A"/>
    <w:rsid w:val="002E6FF1"/>
    <w:rsid w:val="002E7568"/>
    <w:rsid w:val="002F63F9"/>
    <w:rsid w:val="002F6EDB"/>
    <w:rsid w:val="00300D6C"/>
    <w:rsid w:val="00303351"/>
    <w:rsid w:val="00306258"/>
    <w:rsid w:val="00307269"/>
    <w:rsid w:val="00311284"/>
    <w:rsid w:val="0031246F"/>
    <w:rsid w:val="0031361B"/>
    <w:rsid w:val="00314387"/>
    <w:rsid w:val="00315BA4"/>
    <w:rsid w:val="00316307"/>
    <w:rsid w:val="00326FA1"/>
    <w:rsid w:val="00333C0B"/>
    <w:rsid w:val="003359CB"/>
    <w:rsid w:val="0033617E"/>
    <w:rsid w:val="00337482"/>
    <w:rsid w:val="003406AA"/>
    <w:rsid w:val="00340986"/>
    <w:rsid w:val="00344C0C"/>
    <w:rsid w:val="003471DF"/>
    <w:rsid w:val="003473BA"/>
    <w:rsid w:val="0035191E"/>
    <w:rsid w:val="00352CD5"/>
    <w:rsid w:val="00352FE1"/>
    <w:rsid w:val="003572C8"/>
    <w:rsid w:val="0036002D"/>
    <w:rsid w:val="00362393"/>
    <w:rsid w:val="00363584"/>
    <w:rsid w:val="00364519"/>
    <w:rsid w:val="003651E5"/>
    <w:rsid w:val="00365ACF"/>
    <w:rsid w:val="00365B03"/>
    <w:rsid w:val="003662E0"/>
    <w:rsid w:val="0036724E"/>
    <w:rsid w:val="00372E12"/>
    <w:rsid w:val="00376ECA"/>
    <w:rsid w:val="00377A30"/>
    <w:rsid w:val="00381029"/>
    <w:rsid w:val="0038151D"/>
    <w:rsid w:val="003817DB"/>
    <w:rsid w:val="0038245D"/>
    <w:rsid w:val="00382DA8"/>
    <w:rsid w:val="00383A77"/>
    <w:rsid w:val="003850BF"/>
    <w:rsid w:val="003869D4"/>
    <w:rsid w:val="00387EC1"/>
    <w:rsid w:val="0039075A"/>
    <w:rsid w:val="003950E9"/>
    <w:rsid w:val="003953DF"/>
    <w:rsid w:val="00397259"/>
    <w:rsid w:val="003A5963"/>
    <w:rsid w:val="003A73E5"/>
    <w:rsid w:val="003B0181"/>
    <w:rsid w:val="003B70B5"/>
    <w:rsid w:val="003C4CF1"/>
    <w:rsid w:val="003C5FF5"/>
    <w:rsid w:val="003C70E7"/>
    <w:rsid w:val="003D08A2"/>
    <w:rsid w:val="003D1B57"/>
    <w:rsid w:val="003D5D69"/>
    <w:rsid w:val="003D65A2"/>
    <w:rsid w:val="003D7AB1"/>
    <w:rsid w:val="003D7B2F"/>
    <w:rsid w:val="003E190F"/>
    <w:rsid w:val="003E2F18"/>
    <w:rsid w:val="003E3BBE"/>
    <w:rsid w:val="003E3BF8"/>
    <w:rsid w:val="003E4AA0"/>
    <w:rsid w:val="003E6519"/>
    <w:rsid w:val="003F07AA"/>
    <w:rsid w:val="003F09B9"/>
    <w:rsid w:val="004000FA"/>
    <w:rsid w:val="004040AD"/>
    <w:rsid w:val="004048A8"/>
    <w:rsid w:val="0040778B"/>
    <w:rsid w:val="00413B1A"/>
    <w:rsid w:val="00413C73"/>
    <w:rsid w:val="00414A48"/>
    <w:rsid w:val="004173E8"/>
    <w:rsid w:val="00417555"/>
    <w:rsid w:val="00420E27"/>
    <w:rsid w:val="0042289D"/>
    <w:rsid w:val="004257A5"/>
    <w:rsid w:val="00425CB5"/>
    <w:rsid w:val="00430F5B"/>
    <w:rsid w:val="00431768"/>
    <w:rsid w:val="00432254"/>
    <w:rsid w:val="004344FE"/>
    <w:rsid w:val="00434BFF"/>
    <w:rsid w:val="0044108F"/>
    <w:rsid w:val="00441D83"/>
    <w:rsid w:val="00441E52"/>
    <w:rsid w:val="004428BE"/>
    <w:rsid w:val="00445D25"/>
    <w:rsid w:val="00446353"/>
    <w:rsid w:val="00446C9D"/>
    <w:rsid w:val="00447602"/>
    <w:rsid w:val="00447BB4"/>
    <w:rsid w:val="00450DCB"/>
    <w:rsid w:val="00454F93"/>
    <w:rsid w:val="004552AD"/>
    <w:rsid w:val="004554DE"/>
    <w:rsid w:val="00455F95"/>
    <w:rsid w:val="0046012E"/>
    <w:rsid w:val="00461F24"/>
    <w:rsid w:val="00466870"/>
    <w:rsid w:val="0046790A"/>
    <w:rsid w:val="00470F64"/>
    <w:rsid w:val="00475A8F"/>
    <w:rsid w:val="00480948"/>
    <w:rsid w:val="004820C4"/>
    <w:rsid w:val="004856FB"/>
    <w:rsid w:val="0048676B"/>
    <w:rsid w:val="00491F64"/>
    <w:rsid w:val="004923A5"/>
    <w:rsid w:val="00493360"/>
    <w:rsid w:val="004955E0"/>
    <w:rsid w:val="004A0284"/>
    <w:rsid w:val="004A11DA"/>
    <w:rsid w:val="004A590D"/>
    <w:rsid w:val="004B0426"/>
    <w:rsid w:val="004B0634"/>
    <w:rsid w:val="004B1BE1"/>
    <w:rsid w:val="004B686D"/>
    <w:rsid w:val="004C47B7"/>
    <w:rsid w:val="004C4C4F"/>
    <w:rsid w:val="004C75A4"/>
    <w:rsid w:val="004D236C"/>
    <w:rsid w:val="004D2E2E"/>
    <w:rsid w:val="004D31D8"/>
    <w:rsid w:val="004D4D9E"/>
    <w:rsid w:val="004D6C18"/>
    <w:rsid w:val="004E2ADF"/>
    <w:rsid w:val="004E52CF"/>
    <w:rsid w:val="004E6635"/>
    <w:rsid w:val="004F059A"/>
    <w:rsid w:val="004F2BC5"/>
    <w:rsid w:val="004F6737"/>
    <w:rsid w:val="0050258F"/>
    <w:rsid w:val="0050395F"/>
    <w:rsid w:val="00510A05"/>
    <w:rsid w:val="00513E4A"/>
    <w:rsid w:val="0051480D"/>
    <w:rsid w:val="0051542A"/>
    <w:rsid w:val="00517153"/>
    <w:rsid w:val="00520302"/>
    <w:rsid w:val="00520BB1"/>
    <w:rsid w:val="005211A1"/>
    <w:rsid w:val="00522082"/>
    <w:rsid w:val="00524913"/>
    <w:rsid w:val="00525738"/>
    <w:rsid w:val="00533AE7"/>
    <w:rsid w:val="00535E51"/>
    <w:rsid w:val="005371E3"/>
    <w:rsid w:val="0054576D"/>
    <w:rsid w:val="0055170B"/>
    <w:rsid w:val="005605B4"/>
    <w:rsid w:val="005616B4"/>
    <w:rsid w:val="0056276E"/>
    <w:rsid w:val="005635FB"/>
    <w:rsid w:val="0056365E"/>
    <w:rsid w:val="00564223"/>
    <w:rsid w:val="0056660E"/>
    <w:rsid w:val="0056765B"/>
    <w:rsid w:val="00570715"/>
    <w:rsid w:val="0057219E"/>
    <w:rsid w:val="00574060"/>
    <w:rsid w:val="00575735"/>
    <w:rsid w:val="00575DD9"/>
    <w:rsid w:val="00576876"/>
    <w:rsid w:val="0057722F"/>
    <w:rsid w:val="00577D2F"/>
    <w:rsid w:val="00580431"/>
    <w:rsid w:val="00581673"/>
    <w:rsid w:val="005829DC"/>
    <w:rsid w:val="005830C2"/>
    <w:rsid w:val="00583265"/>
    <w:rsid w:val="00584312"/>
    <w:rsid w:val="00587596"/>
    <w:rsid w:val="0059230F"/>
    <w:rsid w:val="00592E53"/>
    <w:rsid w:val="005934B4"/>
    <w:rsid w:val="00596404"/>
    <w:rsid w:val="00597188"/>
    <w:rsid w:val="005A01A4"/>
    <w:rsid w:val="005A79C7"/>
    <w:rsid w:val="005B05ED"/>
    <w:rsid w:val="005B4905"/>
    <w:rsid w:val="005B54EF"/>
    <w:rsid w:val="005B6539"/>
    <w:rsid w:val="005C25DB"/>
    <w:rsid w:val="005D1481"/>
    <w:rsid w:val="005D2F95"/>
    <w:rsid w:val="005D345A"/>
    <w:rsid w:val="005D6C71"/>
    <w:rsid w:val="005D7230"/>
    <w:rsid w:val="005D76D9"/>
    <w:rsid w:val="005E164C"/>
    <w:rsid w:val="005E2354"/>
    <w:rsid w:val="005E3A63"/>
    <w:rsid w:val="005E6DBF"/>
    <w:rsid w:val="005E754B"/>
    <w:rsid w:val="005E76AC"/>
    <w:rsid w:val="005E7C1D"/>
    <w:rsid w:val="005E7EA7"/>
    <w:rsid w:val="005F33B0"/>
    <w:rsid w:val="005F3793"/>
    <w:rsid w:val="006045CD"/>
    <w:rsid w:val="006057CE"/>
    <w:rsid w:val="00605A63"/>
    <w:rsid w:val="00607149"/>
    <w:rsid w:val="00615DBE"/>
    <w:rsid w:val="00623AA2"/>
    <w:rsid w:val="00625E13"/>
    <w:rsid w:val="006278A5"/>
    <w:rsid w:val="006321F8"/>
    <w:rsid w:val="006326C4"/>
    <w:rsid w:val="00640A91"/>
    <w:rsid w:val="0064470B"/>
    <w:rsid w:val="00645F7F"/>
    <w:rsid w:val="00647B92"/>
    <w:rsid w:val="00652B4C"/>
    <w:rsid w:val="00653D59"/>
    <w:rsid w:val="00655AA6"/>
    <w:rsid w:val="00660987"/>
    <w:rsid w:val="006654A5"/>
    <w:rsid w:val="00667E4D"/>
    <w:rsid w:val="00670B8E"/>
    <w:rsid w:val="00673E5B"/>
    <w:rsid w:val="00674EC8"/>
    <w:rsid w:val="00677A42"/>
    <w:rsid w:val="00677C22"/>
    <w:rsid w:val="006805D1"/>
    <w:rsid w:val="00682D7F"/>
    <w:rsid w:val="006856E7"/>
    <w:rsid w:val="00686CDE"/>
    <w:rsid w:val="00691BDB"/>
    <w:rsid w:val="00692DEC"/>
    <w:rsid w:val="00696C6C"/>
    <w:rsid w:val="006971CF"/>
    <w:rsid w:val="006A270C"/>
    <w:rsid w:val="006B1577"/>
    <w:rsid w:val="006B20EB"/>
    <w:rsid w:val="006B52C9"/>
    <w:rsid w:val="006B55E4"/>
    <w:rsid w:val="006B687F"/>
    <w:rsid w:val="006B7F58"/>
    <w:rsid w:val="006C07E5"/>
    <w:rsid w:val="006C2A37"/>
    <w:rsid w:val="006C3347"/>
    <w:rsid w:val="006C37AF"/>
    <w:rsid w:val="006C4A5F"/>
    <w:rsid w:val="006C4EF9"/>
    <w:rsid w:val="006C50A6"/>
    <w:rsid w:val="006C6432"/>
    <w:rsid w:val="006D0B20"/>
    <w:rsid w:val="006D0F5D"/>
    <w:rsid w:val="006D5CFC"/>
    <w:rsid w:val="006E311D"/>
    <w:rsid w:val="006E3ECC"/>
    <w:rsid w:val="006E3F74"/>
    <w:rsid w:val="006E4EFA"/>
    <w:rsid w:val="006F3170"/>
    <w:rsid w:val="006F64B1"/>
    <w:rsid w:val="006F77C8"/>
    <w:rsid w:val="00700D5D"/>
    <w:rsid w:val="00700FA1"/>
    <w:rsid w:val="00707664"/>
    <w:rsid w:val="007096B4"/>
    <w:rsid w:val="00714BC9"/>
    <w:rsid w:val="00721857"/>
    <w:rsid w:val="0072192A"/>
    <w:rsid w:val="00722424"/>
    <w:rsid w:val="00722978"/>
    <w:rsid w:val="00723901"/>
    <w:rsid w:val="00723994"/>
    <w:rsid w:val="00730E56"/>
    <w:rsid w:val="00733B36"/>
    <w:rsid w:val="00735018"/>
    <w:rsid w:val="007400C0"/>
    <w:rsid w:val="00741775"/>
    <w:rsid w:val="00743ACE"/>
    <w:rsid w:val="00747D37"/>
    <w:rsid w:val="00752151"/>
    <w:rsid w:val="00760FE9"/>
    <w:rsid w:val="00766472"/>
    <w:rsid w:val="00770E98"/>
    <w:rsid w:val="00771B75"/>
    <w:rsid w:val="0077762C"/>
    <w:rsid w:val="007834F4"/>
    <w:rsid w:val="007837C4"/>
    <w:rsid w:val="00784BD0"/>
    <w:rsid w:val="00785DB7"/>
    <w:rsid w:val="007861ED"/>
    <w:rsid w:val="0079004E"/>
    <w:rsid w:val="00790824"/>
    <w:rsid w:val="00793B2B"/>
    <w:rsid w:val="00796D8A"/>
    <w:rsid w:val="00796E20"/>
    <w:rsid w:val="007A0143"/>
    <w:rsid w:val="007A056B"/>
    <w:rsid w:val="007A2ED7"/>
    <w:rsid w:val="007A486E"/>
    <w:rsid w:val="007A511A"/>
    <w:rsid w:val="007A5EA5"/>
    <w:rsid w:val="007A6A36"/>
    <w:rsid w:val="007B25C0"/>
    <w:rsid w:val="007B6883"/>
    <w:rsid w:val="007C195C"/>
    <w:rsid w:val="007C447E"/>
    <w:rsid w:val="007C7F34"/>
    <w:rsid w:val="007D01A3"/>
    <w:rsid w:val="007E1B12"/>
    <w:rsid w:val="007F2405"/>
    <w:rsid w:val="007F2AA4"/>
    <w:rsid w:val="007F35A1"/>
    <w:rsid w:val="007F5399"/>
    <w:rsid w:val="007F54CE"/>
    <w:rsid w:val="007F57DF"/>
    <w:rsid w:val="008013A9"/>
    <w:rsid w:val="00802159"/>
    <w:rsid w:val="00803DDE"/>
    <w:rsid w:val="00805372"/>
    <w:rsid w:val="0080570B"/>
    <w:rsid w:val="0080735B"/>
    <w:rsid w:val="00812C10"/>
    <w:rsid w:val="00813D72"/>
    <w:rsid w:val="00813E6C"/>
    <w:rsid w:val="00813ED3"/>
    <w:rsid w:val="008158BC"/>
    <w:rsid w:val="00817253"/>
    <w:rsid w:val="00817C6E"/>
    <w:rsid w:val="008212FB"/>
    <w:rsid w:val="0082136E"/>
    <w:rsid w:val="008224E2"/>
    <w:rsid w:val="0083237B"/>
    <w:rsid w:val="00840F00"/>
    <w:rsid w:val="008500BC"/>
    <w:rsid w:val="0085191A"/>
    <w:rsid w:val="00852A64"/>
    <w:rsid w:val="00853977"/>
    <w:rsid w:val="008543E2"/>
    <w:rsid w:val="00857857"/>
    <w:rsid w:val="00861A61"/>
    <w:rsid w:val="00866F8F"/>
    <w:rsid w:val="00867C47"/>
    <w:rsid w:val="00870FF7"/>
    <w:rsid w:val="00871072"/>
    <w:rsid w:val="008718B8"/>
    <w:rsid w:val="00871ED8"/>
    <w:rsid w:val="00872BF8"/>
    <w:rsid w:val="00875D0F"/>
    <w:rsid w:val="00876062"/>
    <w:rsid w:val="00876173"/>
    <w:rsid w:val="0087709B"/>
    <w:rsid w:val="00881E7F"/>
    <w:rsid w:val="008828D6"/>
    <w:rsid w:val="00887AD3"/>
    <w:rsid w:val="008913A4"/>
    <w:rsid w:val="00893862"/>
    <w:rsid w:val="00897294"/>
    <w:rsid w:val="008A1B69"/>
    <w:rsid w:val="008A474E"/>
    <w:rsid w:val="008A56CC"/>
    <w:rsid w:val="008B3B44"/>
    <w:rsid w:val="008B4FE4"/>
    <w:rsid w:val="008C007B"/>
    <w:rsid w:val="008C0DD5"/>
    <w:rsid w:val="008C1C2D"/>
    <w:rsid w:val="008C3228"/>
    <w:rsid w:val="008C4730"/>
    <w:rsid w:val="008C6327"/>
    <w:rsid w:val="008D012C"/>
    <w:rsid w:val="008D268F"/>
    <w:rsid w:val="008D3B19"/>
    <w:rsid w:val="008D6226"/>
    <w:rsid w:val="008D715E"/>
    <w:rsid w:val="008E1278"/>
    <w:rsid w:val="008E1653"/>
    <w:rsid w:val="008E4B31"/>
    <w:rsid w:val="008E7508"/>
    <w:rsid w:val="008E7E41"/>
    <w:rsid w:val="008F28B0"/>
    <w:rsid w:val="008F3616"/>
    <w:rsid w:val="008F68A2"/>
    <w:rsid w:val="009054CB"/>
    <w:rsid w:val="0090554B"/>
    <w:rsid w:val="0091118E"/>
    <w:rsid w:val="0091208B"/>
    <w:rsid w:val="00912BFA"/>
    <w:rsid w:val="0091545A"/>
    <w:rsid w:val="0091595D"/>
    <w:rsid w:val="00917ACD"/>
    <w:rsid w:val="00917C14"/>
    <w:rsid w:val="00920891"/>
    <w:rsid w:val="0092300E"/>
    <w:rsid w:val="00924203"/>
    <w:rsid w:val="00926AED"/>
    <w:rsid w:val="00931579"/>
    <w:rsid w:val="00932416"/>
    <w:rsid w:val="009347F4"/>
    <w:rsid w:val="00934A00"/>
    <w:rsid w:val="0093548A"/>
    <w:rsid w:val="009369F8"/>
    <w:rsid w:val="00937E54"/>
    <w:rsid w:val="00940AA0"/>
    <w:rsid w:val="009477CD"/>
    <w:rsid w:val="00953104"/>
    <w:rsid w:val="00962EC6"/>
    <w:rsid w:val="0096315C"/>
    <w:rsid w:val="00980314"/>
    <w:rsid w:val="009816E4"/>
    <w:rsid w:val="0098180F"/>
    <w:rsid w:val="00984D53"/>
    <w:rsid w:val="00987722"/>
    <w:rsid w:val="00987A5E"/>
    <w:rsid w:val="009929E2"/>
    <w:rsid w:val="00995C8D"/>
    <w:rsid w:val="00996EEF"/>
    <w:rsid w:val="009A18A0"/>
    <w:rsid w:val="009A280B"/>
    <w:rsid w:val="009A2ABE"/>
    <w:rsid w:val="009A3145"/>
    <w:rsid w:val="009A7C26"/>
    <w:rsid w:val="009B0AEC"/>
    <w:rsid w:val="009B41EF"/>
    <w:rsid w:val="009B64F0"/>
    <w:rsid w:val="009C2936"/>
    <w:rsid w:val="009C3749"/>
    <w:rsid w:val="009C513A"/>
    <w:rsid w:val="009C5DE8"/>
    <w:rsid w:val="009C6599"/>
    <w:rsid w:val="009C7AC9"/>
    <w:rsid w:val="009D08D5"/>
    <w:rsid w:val="009D174E"/>
    <w:rsid w:val="009D1E0E"/>
    <w:rsid w:val="009D2228"/>
    <w:rsid w:val="009D28A0"/>
    <w:rsid w:val="009D7AED"/>
    <w:rsid w:val="009E5A06"/>
    <w:rsid w:val="009F3E4F"/>
    <w:rsid w:val="009F4669"/>
    <w:rsid w:val="009F4FA1"/>
    <w:rsid w:val="009F555F"/>
    <w:rsid w:val="009F6370"/>
    <w:rsid w:val="009F6B18"/>
    <w:rsid w:val="00A00CE3"/>
    <w:rsid w:val="00A01046"/>
    <w:rsid w:val="00A0237B"/>
    <w:rsid w:val="00A050C1"/>
    <w:rsid w:val="00A100FC"/>
    <w:rsid w:val="00A1061D"/>
    <w:rsid w:val="00A14554"/>
    <w:rsid w:val="00A168F9"/>
    <w:rsid w:val="00A20B9A"/>
    <w:rsid w:val="00A26EC1"/>
    <w:rsid w:val="00A27CDE"/>
    <w:rsid w:val="00A315D9"/>
    <w:rsid w:val="00A31A4A"/>
    <w:rsid w:val="00A32B9A"/>
    <w:rsid w:val="00A33776"/>
    <w:rsid w:val="00A44A73"/>
    <w:rsid w:val="00A4776A"/>
    <w:rsid w:val="00A534BA"/>
    <w:rsid w:val="00A54565"/>
    <w:rsid w:val="00A54C0B"/>
    <w:rsid w:val="00A54E98"/>
    <w:rsid w:val="00A5584D"/>
    <w:rsid w:val="00A55A7E"/>
    <w:rsid w:val="00A57D90"/>
    <w:rsid w:val="00A61071"/>
    <w:rsid w:val="00A62141"/>
    <w:rsid w:val="00A63B59"/>
    <w:rsid w:val="00A64241"/>
    <w:rsid w:val="00A674A1"/>
    <w:rsid w:val="00A70763"/>
    <w:rsid w:val="00A73396"/>
    <w:rsid w:val="00A77057"/>
    <w:rsid w:val="00A845A7"/>
    <w:rsid w:val="00A85094"/>
    <w:rsid w:val="00A85A11"/>
    <w:rsid w:val="00A85FA6"/>
    <w:rsid w:val="00A924A8"/>
    <w:rsid w:val="00A93F1D"/>
    <w:rsid w:val="00A94DED"/>
    <w:rsid w:val="00A952D1"/>
    <w:rsid w:val="00A9590F"/>
    <w:rsid w:val="00A96B51"/>
    <w:rsid w:val="00A96C91"/>
    <w:rsid w:val="00AA05D6"/>
    <w:rsid w:val="00AA1C16"/>
    <w:rsid w:val="00AA258B"/>
    <w:rsid w:val="00AA2CB0"/>
    <w:rsid w:val="00AA2D01"/>
    <w:rsid w:val="00AA327F"/>
    <w:rsid w:val="00AA333F"/>
    <w:rsid w:val="00AA69A9"/>
    <w:rsid w:val="00AB3E9F"/>
    <w:rsid w:val="00AB3F9F"/>
    <w:rsid w:val="00AB7642"/>
    <w:rsid w:val="00AC0C0B"/>
    <w:rsid w:val="00AC1FF8"/>
    <w:rsid w:val="00AC414F"/>
    <w:rsid w:val="00AC5423"/>
    <w:rsid w:val="00AC5538"/>
    <w:rsid w:val="00AD061E"/>
    <w:rsid w:val="00AD1342"/>
    <w:rsid w:val="00AD536A"/>
    <w:rsid w:val="00AD5D3C"/>
    <w:rsid w:val="00AD7482"/>
    <w:rsid w:val="00AE0F51"/>
    <w:rsid w:val="00AE1D45"/>
    <w:rsid w:val="00AE1EEF"/>
    <w:rsid w:val="00AE2657"/>
    <w:rsid w:val="00AE3955"/>
    <w:rsid w:val="00AF106C"/>
    <w:rsid w:val="00AF4BE9"/>
    <w:rsid w:val="00B009BE"/>
    <w:rsid w:val="00B02305"/>
    <w:rsid w:val="00B035C0"/>
    <w:rsid w:val="00B12405"/>
    <w:rsid w:val="00B130FF"/>
    <w:rsid w:val="00B23E83"/>
    <w:rsid w:val="00B26E65"/>
    <w:rsid w:val="00B27A4C"/>
    <w:rsid w:val="00B27DB1"/>
    <w:rsid w:val="00B320E5"/>
    <w:rsid w:val="00B35BE8"/>
    <w:rsid w:val="00B374F8"/>
    <w:rsid w:val="00B42B78"/>
    <w:rsid w:val="00B43791"/>
    <w:rsid w:val="00B45C32"/>
    <w:rsid w:val="00B502B9"/>
    <w:rsid w:val="00B53C0B"/>
    <w:rsid w:val="00B54559"/>
    <w:rsid w:val="00B63E9F"/>
    <w:rsid w:val="00B74C60"/>
    <w:rsid w:val="00B75C2F"/>
    <w:rsid w:val="00B76EAA"/>
    <w:rsid w:val="00B773ED"/>
    <w:rsid w:val="00B84064"/>
    <w:rsid w:val="00B86E77"/>
    <w:rsid w:val="00B9096E"/>
    <w:rsid w:val="00B97C17"/>
    <w:rsid w:val="00BA0C6F"/>
    <w:rsid w:val="00BA0D44"/>
    <w:rsid w:val="00BA304E"/>
    <w:rsid w:val="00BA4EF8"/>
    <w:rsid w:val="00BA50E1"/>
    <w:rsid w:val="00BA54A7"/>
    <w:rsid w:val="00BA64AB"/>
    <w:rsid w:val="00BB30D9"/>
    <w:rsid w:val="00BB4EF9"/>
    <w:rsid w:val="00BB6F43"/>
    <w:rsid w:val="00BC2B2C"/>
    <w:rsid w:val="00BC6EDC"/>
    <w:rsid w:val="00BD2A89"/>
    <w:rsid w:val="00BD7484"/>
    <w:rsid w:val="00BE6F89"/>
    <w:rsid w:val="00BF03BA"/>
    <w:rsid w:val="00BF0D0E"/>
    <w:rsid w:val="00BF1BD5"/>
    <w:rsid w:val="00BF266C"/>
    <w:rsid w:val="00BF5D27"/>
    <w:rsid w:val="00BF7821"/>
    <w:rsid w:val="00C0143B"/>
    <w:rsid w:val="00C01BA9"/>
    <w:rsid w:val="00C0323D"/>
    <w:rsid w:val="00C03688"/>
    <w:rsid w:val="00C05800"/>
    <w:rsid w:val="00C07DFA"/>
    <w:rsid w:val="00C10BAF"/>
    <w:rsid w:val="00C1502A"/>
    <w:rsid w:val="00C17386"/>
    <w:rsid w:val="00C2255B"/>
    <w:rsid w:val="00C35B22"/>
    <w:rsid w:val="00C36386"/>
    <w:rsid w:val="00C36502"/>
    <w:rsid w:val="00C40A0A"/>
    <w:rsid w:val="00C45823"/>
    <w:rsid w:val="00C527BC"/>
    <w:rsid w:val="00C57896"/>
    <w:rsid w:val="00C62FFB"/>
    <w:rsid w:val="00C63174"/>
    <w:rsid w:val="00C706BA"/>
    <w:rsid w:val="00C70C7D"/>
    <w:rsid w:val="00C74D82"/>
    <w:rsid w:val="00C7670D"/>
    <w:rsid w:val="00C8112D"/>
    <w:rsid w:val="00C8761B"/>
    <w:rsid w:val="00C87BAA"/>
    <w:rsid w:val="00C9101B"/>
    <w:rsid w:val="00C94AC5"/>
    <w:rsid w:val="00C95CAA"/>
    <w:rsid w:val="00CA656B"/>
    <w:rsid w:val="00CB0B95"/>
    <w:rsid w:val="00CB647C"/>
    <w:rsid w:val="00CB6815"/>
    <w:rsid w:val="00CB7F8D"/>
    <w:rsid w:val="00CC09EF"/>
    <w:rsid w:val="00CC700A"/>
    <w:rsid w:val="00CD0A23"/>
    <w:rsid w:val="00CD2DEA"/>
    <w:rsid w:val="00CD53E5"/>
    <w:rsid w:val="00CD640B"/>
    <w:rsid w:val="00CD7C96"/>
    <w:rsid w:val="00CE3960"/>
    <w:rsid w:val="00CE5DD1"/>
    <w:rsid w:val="00CF0B0B"/>
    <w:rsid w:val="00CF38F0"/>
    <w:rsid w:val="00CF7BEF"/>
    <w:rsid w:val="00D00ED6"/>
    <w:rsid w:val="00D01A57"/>
    <w:rsid w:val="00D067C8"/>
    <w:rsid w:val="00D101F6"/>
    <w:rsid w:val="00D11151"/>
    <w:rsid w:val="00D114E0"/>
    <w:rsid w:val="00D13208"/>
    <w:rsid w:val="00D14F8E"/>
    <w:rsid w:val="00D16313"/>
    <w:rsid w:val="00D176BE"/>
    <w:rsid w:val="00D20309"/>
    <w:rsid w:val="00D25A1D"/>
    <w:rsid w:val="00D26B57"/>
    <w:rsid w:val="00D32365"/>
    <w:rsid w:val="00D40C95"/>
    <w:rsid w:val="00D41F39"/>
    <w:rsid w:val="00D43326"/>
    <w:rsid w:val="00D45087"/>
    <w:rsid w:val="00D4648B"/>
    <w:rsid w:val="00D46B8A"/>
    <w:rsid w:val="00D50E5F"/>
    <w:rsid w:val="00D51177"/>
    <w:rsid w:val="00D55644"/>
    <w:rsid w:val="00D560B7"/>
    <w:rsid w:val="00D630E5"/>
    <w:rsid w:val="00D64245"/>
    <w:rsid w:val="00D67459"/>
    <w:rsid w:val="00D674ED"/>
    <w:rsid w:val="00D73FD2"/>
    <w:rsid w:val="00D75AED"/>
    <w:rsid w:val="00D75B87"/>
    <w:rsid w:val="00D818E9"/>
    <w:rsid w:val="00D84B8B"/>
    <w:rsid w:val="00D9213B"/>
    <w:rsid w:val="00D96839"/>
    <w:rsid w:val="00DA1503"/>
    <w:rsid w:val="00DA2528"/>
    <w:rsid w:val="00DA2D3D"/>
    <w:rsid w:val="00DA6599"/>
    <w:rsid w:val="00DB13FC"/>
    <w:rsid w:val="00DB1421"/>
    <w:rsid w:val="00DB5D5C"/>
    <w:rsid w:val="00DB6D36"/>
    <w:rsid w:val="00DB774C"/>
    <w:rsid w:val="00DB7D8D"/>
    <w:rsid w:val="00DB7FBA"/>
    <w:rsid w:val="00DC1B43"/>
    <w:rsid w:val="00DC2222"/>
    <w:rsid w:val="00DC2CC9"/>
    <w:rsid w:val="00DC5671"/>
    <w:rsid w:val="00DC5D11"/>
    <w:rsid w:val="00DD0685"/>
    <w:rsid w:val="00DD3B51"/>
    <w:rsid w:val="00DD4F1F"/>
    <w:rsid w:val="00DD60A2"/>
    <w:rsid w:val="00DE05DE"/>
    <w:rsid w:val="00DE13AA"/>
    <w:rsid w:val="00DE188B"/>
    <w:rsid w:val="00DE49B9"/>
    <w:rsid w:val="00DE5B20"/>
    <w:rsid w:val="00DF0C5C"/>
    <w:rsid w:val="00DF67DA"/>
    <w:rsid w:val="00E0233D"/>
    <w:rsid w:val="00E03783"/>
    <w:rsid w:val="00E04007"/>
    <w:rsid w:val="00E04B69"/>
    <w:rsid w:val="00E07417"/>
    <w:rsid w:val="00E075C0"/>
    <w:rsid w:val="00E136B0"/>
    <w:rsid w:val="00E21FFC"/>
    <w:rsid w:val="00E2207E"/>
    <w:rsid w:val="00E23B65"/>
    <w:rsid w:val="00E24098"/>
    <w:rsid w:val="00E255B9"/>
    <w:rsid w:val="00E258DC"/>
    <w:rsid w:val="00E268C2"/>
    <w:rsid w:val="00E30705"/>
    <w:rsid w:val="00E3075A"/>
    <w:rsid w:val="00E31236"/>
    <w:rsid w:val="00E35BEB"/>
    <w:rsid w:val="00E36606"/>
    <w:rsid w:val="00E368F2"/>
    <w:rsid w:val="00E40BCF"/>
    <w:rsid w:val="00E418B1"/>
    <w:rsid w:val="00E42187"/>
    <w:rsid w:val="00E4305E"/>
    <w:rsid w:val="00E44481"/>
    <w:rsid w:val="00E46346"/>
    <w:rsid w:val="00E47B6F"/>
    <w:rsid w:val="00E5016B"/>
    <w:rsid w:val="00E506BB"/>
    <w:rsid w:val="00E5168B"/>
    <w:rsid w:val="00E55B4A"/>
    <w:rsid w:val="00E60D07"/>
    <w:rsid w:val="00E6127C"/>
    <w:rsid w:val="00E662D8"/>
    <w:rsid w:val="00E7152C"/>
    <w:rsid w:val="00E80A6E"/>
    <w:rsid w:val="00E80F0A"/>
    <w:rsid w:val="00E83181"/>
    <w:rsid w:val="00E93EE2"/>
    <w:rsid w:val="00E95361"/>
    <w:rsid w:val="00E95402"/>
    <w:rsid w:val="00E966FF"/>
    <w:rsid w:val="00E96987"/>
    <w:rsid w:val="00EA0EA3"/>
    <w:rsid w:val="00EA1AFE"/>
    <w:rsid w:val="00EA473B"/>
    <w:rsid w:val="00EA6053"/>
    <w:rsid w:val="00EA62CA"/>
    <w:rsid w:val="00EA6729"/>
    <w:rsid w:val="00EA6D0B"/>
    <w:rsid w:val="00EB010D"/>
    <w:rsid w:val="00EB193C"/>
    <w:rsid w:val="00EB47AC"/>
    <w:rsid w:val="00EB67EE"/>
    <w:rsid w:val="00EB7A55"/>
    <w:rsid w:val="00EC0EDD"/>
    <w:rsid w:val="00EC23A3"/>
    <w:rsid w:val="00EC34C9"/>
    <w:rsid w:val="00EC4519"/>
    <w:rsid w:val="00EC4A01"/>
    <w:rsid w:val="00EC5821"/>
    <w:rsid w:val="00ED1C7E"/>
    <w:rsid w:val="00ED2CA8"/>
    <w:rsid w:val="00ED5830"/>
    <w:rsid w:val="00ED6814"/>
    <w:rsid w:val="00EE1351"/>
    <w:rsid w:val="00EE26F8"/>
    <w:rsid w:val="00EE3FA9"/>
    <w:rsid w:val="00EE4CC3"/>
    <w:rsid w:val="00EE4F60"/>
    <w:rsid w:val="00EE6888"/>
    <w:rsid w:val="00EE7F0F"/>
    <w:rsid w:val="00EF35D8"/>
    <w:rsid w:val="00EF3D77"/>
    <w:rsid w:val="00EF5F65"/>
    <w:rsid w:val="00EF7CE6"/>
    <w:rsid w:val="00F02070"/>
    <w:rsid w:val="00F030B3"/>
    <w:rsid w:val="00F0423F"/>
    <w:rsid w:val="00F04C9F"/>
    <w:rsid w:val="00F05EFC"/>
    <w:rsid w:val="00F1307F"/>
    <w:rsid w:val="00F158A5"/>
    <w:rsid w:val="00F226AC"/>
    <w:rsid w:val="00F22E87"/>
    <w:rsid w:val="00F27475"/>
    <w:rsid w:val="00F34A59"/>
    <w:rsid w:val="00F352EF"/>
    <w:rsid w:val="00F409B1"/>
    <w:rsid w:val="00F40CB4"/>
    <w:rsid w:val="00F40E85"/>
    <w:rsid w:val="00F4182D"/>
    <w:rsid w:val="00F462EC"/>
    <w:rsid w:val="00F544DA"/>
    <w:rsid w:val="00F54ABE"/>
    <w:rsid w:val="00F54ADB"/>
    <w:rsid w:val="00F61419"/>
    <w:rsid w:val="00F62750"/>
    <w:rsid w:val="00F62820"/>
    <w:rsid w:val="00F66964"/>
    <w:rsid w:val="00F70C1D"/>
    <w:rsid w:val="00F7162B"/>
    <w:rsid w:val="00F71758"/>
    <w:rsid w:val="00F721C1"/>
    <w:rsid w:val="00F73504"/>
    <w:rsid w:val="00F74912"/>
    <w:rsid w:val="00F77E23"/>
    <w:rsid w:val="00F87754"/>
    <w:rsid w:val="00F87D7C"/>
    <w:rsid w:val="00F92294"/>
    <w:rsid w:val="00F933DF"/>
    <w:rsid w:val="00F95985"/>
    <w:rsid w:val="00F96EC8"/>
    <w:rsid w:val="00F97B37"/>
    <w:rsid w:val="00FA00D2"/>
    <w:rsid w:val="00FA2538"/>
    <w:rsid w:val="00FA3C1D"/>
    <w:rsid w:val="00FB0EAB"/>
    <w:rsid w:val="00FB331B"/>
    <w:rsid w:val="00FC0D99"/>
    <w:rsid w:val="00FC6674"/>
    <w:rsid w:val="00FD018A"/>
    <w:rsid w:val="00FD2700"/>
    <w:rsid w:val="00FD469C"/>
    <w:rsid w:val="00FD78B9"/>
    <w:rsid w:val="00FE1814"/>
    <w:rsid w:val="00FE25A5"/>
    <w:rsid w:val="00FE3599"/>
    <w:rsid w:val="00FE69D8"/>
    <w:rsid w:val="00FE7C73"/>
    <w:rsid w:val="00FF3462"/>
    <w:rsid w:val="00FF47B6"/>
    <w:rsid w:val="00FF5605"/>
    <w:rsid w:val="00FF7A69"/>
    <w:rsid w:val="20BF8DB5"/>
    <w:rsid w:val="24616BDD"/>
    <w:rsid w:val="266FF74E"/>
    <w:rsid w:val="41A1C834"/>
    <w:rsid w:val="5191668B"/>
    <w:rsid w:val="56CD2938"/>
    <w:rsid w:val="6264ECF7"/>
    <w:rsid w:val="64618FEE"/>
    <w:rsid w:val="6582F273"/>
    <w:rsid w:val="7E5D4CD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07AC0A"/>
  <w15:docId w15:val="{6BCE9F69-29D1-479D-B3C5-908D70B5F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14" w:line="265" w:lineRule="auto"/>
      <w:ind w:left="10" w:hanging="10"/>
    </w:pPr>
    <w:rPr>
      <w:rFonts w:ascii="Calibri" w:eastAsia="Calibri" w:hAnsi="Calibri" w:cs="Calibri"/>
      <w:color w:val="000000"/>
      <w:sz w:val="17"/>
    </w:rPr>
  </w:style>
  <w:style w:type="paragraph" w:styleId="Heading1">
    <w:name w:val="heading 1"/>
    <w:next w:val="Normal"/>
    <w:link w:val="Heading1Char"/>
    <w:uiPriority w:val="9"/>
    <w:qFormat/>
    <w:pPr>
      <w:keepNext/>
      <w:keepLines/>
      <w:spacing w:after="282"/>
      <w:ind w:left="10" w:hanging="10"/>
      <w:outlineLvl w:val="0"/>
    </w:pPr>
    <w:rPr>
      <w:rFonts w:ascii="Calibri" w:eastAsia="Calibri" w:hAnsi="Calibri" w:cs="Calibri"/>
      <w:color w:val="000000"/>
      <w:sz w:val="35"/>
    </w:rPr>
  </w:style>
  <w:style w:type="paragraph" w:styleId="Heading2">
    <w:name w:val="heading 2"/>
    <w:next w:val="Normal"/>
    <w:link w:val="Heading2Char"/>
    <w:uiPriority w:val="9"/>
    <w:unhideWhenUsed/>
    <w:qFormat/>
    <w:pPr>
      <w:keepNext/>
      <w:keepLines/>
      <w:spacing w:after="111"/>
      <w:ind w:left="10" w:hanging="10"/>
      <w:outlineLvl w:val="1"/>
    </w:pPr>
    <w:rPr>
      <w:rFonts w:ascii="Calibri" w:eastAsia="Calibri" w:hAnsi="Calibri" w:cs="Calibri"/>
      <w:color w:val="000000"/>
      <w:sz w:val="27"/>
    </w:rPr>
  </w:style>
  <w:style w:type="paragraph" w:styleId="Heading3">
    <w:name w:val="heading 3"/>
    <w:next w:val="Normal"/>
    <w:link w:val="Heading3Char"/>
    <w:uiPriority w:val="9"/>
    <w:unhideWhenUsed/>
    <w:qFormat/>
    <w:pPr>
      <w:keepNext/>
      <w:keepLines/>
      <w:spacing w:after="17"/>
      <w:ind w:left="227" w:hanging="10"/>
      <w:outlineLvl w:val="2"/>
    </w:pPr>
    <w:rPr>
      <w:rFonts w:ascii="Calibri" w:eastAsia="Calibri" w:hAnsi="Calibri" w:cs="Calibri"/>
      <w:b/>
      <w:color w:val="000000"/>
      <w:sz w:val="18"/>
    </w:rPr>
  </w:style>
  <w:style w:type="paragraph" w:styleId="Heading4">
    <w:name w:val="heading 4"/>
    <w:next w:val="Normal"/>
    <w:link w:val="Heading4Char"/>
    <w:uiPriority w:val="9"/>
    <w:unhideWhenUsed/>
    <w:qFormat/>
    <w:pPr>
      <w:keepNext/>
      <w:keepLines/>
      <w:spacing w:after="17"/>
      <w:ind w:left="227" w:hanging="10"/>
      <w:outlineLvl w:val="3"/>
    </w:pPr>
    <w:rPr>
      <w:rFonts w:ascii="Calibri" w:eastAsia="Calibri" w:hAnsi="Calibri" w:cs="Calibri"/>
      <w:b/>
      <w:color w:val="00000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00000"/>
      <w:sz w:val="27"/>
    </w:rPr>
  </w:style>
  <w:style w:type="character" w:customStyle="1" w:styleId="Heading1Char">
    <w:name w:val="Heading 1 Char"/>
    <w:link w:val="Heading1"/>
    <w:rPr>
      <w:rFonts w:ascii="Calibri" w:eastAsia="Calibri" w:hAnsi="Calibri" w:cs="Calibri"/>
      <w:color w:val="000000"/>
      <w:sz w:val="35"/>
    </w:rPr>
  </w:style>
  <w:style w:type="character" w:customStyle="1" w:styleId="Heading3Char">
    <w:name w:val="Heading 3 Char"/>
    <w:link w:val="Heading3"/>
    <w:rPr>
      <w:rFonts w:ascii="Calibri" w:eastAsia="Calibri" w:hAnsi="Calibri" w:cs="Calibri"/>
      <w:b/>
      <w:color w:val="000000"/>
      <w:sz w:val="18"/>
    </w:rPr>
  </w:style>
  <w:style w:type="character" w:customStyle="1" w:styleId="Heading4Char">
    <w:name w:val="Heading 4 Char"/>
    <w:link w:val="Heading4"/>
    <w:rPr>
      <w:rFonts w:ascii="Calibri" w:eastAsia="Calibri" w:hAnsi="Calibri" w:cs="Calibri"/>
      <w:b/>
      <w:color w:val="000000"/>
      <w:sz w:val="18"/>
    </w:rPr>
  </w:style>
  <w:style w:type="paragraph" w:styleId="Header">
    <w:name w:val="header"/>
    <w:basedOn w:val="Normal"/>
    <w:link w:val="HeaderChar"/>
    <w:uiPriority w:val="99"/>
    <w:unhideWhenUsed/>
    <w:rsid w:val="00D14F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4F8E"/>
    <w:rPr>
      <w:rFonts w:ascii="Calibri" w:eastAsia="Calibri" w:hAnsi="Calibri" w:cs="Calibri"/>
      <w:color w:val="000000"/>
      <w:sz w:val="17"/>
    </w:rPr>
  </w:style>
  <w:style w:type="paragraph" w:styleId="Footer">
    <w:name w:val="footer"/>
    <w:basedOn w:val="Normal"/>
    <w:link w:val="FooterChar"/>
    <w:uiPriority w:val="99"/>
    <w:unhideWhenUsed/>
    <w:rsid w:val="00D14F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4F8E"/>
    <w:rPr>
      <w:rFonts w:ascii="Calibri" w:eastAsia="Calibri" w:hAnsi="Calibri" w:cs="Calibri"/>
      <w:color w:val="000000"/>
      <w:sz w:val="17"/>
    </w:rPr>
  </w:style>
  <w:style w:type="character" w:styleId="CommentReference">
    <w:name w:val="annotation reference"/>
    <w:basedOn w:val="DefaultParagraphFont"/>
    <w:uiPriority w:val="99"/>
    <w:semiHidden/>
    <w:unhideWhenUsed/>
    <w:rsid w:val="0038245D"/>
    <w:rPr>
      <w:sz w:val="16"/>
      <w:szCs w:val="16"/>
    </w:rPr>
  </w:style>
  <w:style w:type="paragraph" w:styleId="CommentText">
    <w:name w:val="annotation text"/>
    <w:basedOn w:val="Normal"/>
    <w:link w:val="CommentTextChar"/>
    <w:uiPriority w:val="99"/>
    <w:unhideWhenUsed/>
    <w:rsid w:val="0038245D"/>
    <w:pPr>
      <w:spacing w:line="240" w:lineRule="auto"/>
    </w:pPr>
    <w:rPr>
      <w:sz w:val="20"/>
      <w:szCs w:val="20"/>
    </w:rPr>
  </w:style>
  <w:style w:type="character" w:customStyle="1" w:styleId="CommentTextChar">
    <w:name w:val="Comment Text Char"/>
    <w:basedOn w:val="DefaultParagraphFont"/>
    <w:link w:val="CommentText"/>
    <w:uiPriority w:val="99"/>
    <w:rsid w:val="0038245D"/>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38245D"/>
    <w:rPr>
      <w:b/>
      <w:bCs/>
    </w:rPr>
  </w:style>
  <w:style w:type="character" w:customStyle="1" w:styleId="CommentSubjectChar">
    <w:name w:val="Comment Subject Char"/>
    <w:basedOn w:val="CommentTextChar"/>
    <w:link w:val="CommentSubject"/>
    <w:uiPriority w:val="99"/>
    <w:semiHidden/>
    <w:rsid w:val="0038245D"/>
    <w:rPr>
      <w:rFonts w:ascii="Calibri" w:eastAsia="Calibri" w:hAnsi="Calibri" w:cs="Calibri"/>
      <w:b/>
      <w:bCs/>
      <w:color w:val="000000"/>
      <w:sz w:val="20"/>
      <w:szCs w:val="20"/>
    </w:rPr>
  </w:style>
  <w:style w:type="character" w:customStyle="1" w:styleId="normaltextrun">
    <w:name w:val="normaltextrun"/>
    <w:basedOn w:val="DefaultParagraphFont"/>
    <w:rsid w:val="003B0181"/>
  </w:style>
  <w:style w:type="character" w:customStyle="1" w:styleId="eop">
    <w:name w:val="eop"/>
    <w:basedOn w:val="DefaultParagraphFont"/>
    <w:rsid w:val="00431768"/>
  </w:style>
  <w:style w:type="character" w:styleId="Hyperlink">
    <w:name w:val="Hyperlink"/>
    <w:basedOn w:val="DefaultParagraphFont"/>
    <w:uiPriority w:val="99"/>
    <w:unhideWhenUsed/>
    <w:rsid w:val="005830C2"/>
    <w:rPr>
      <w:color w:val="0000FF"/>
      <w:u w:val="single"/>
    </w:rPr>
  </w:style>
  <w:style w:type="character" w:styleId="UnresolvedMention">
    <w:name w:val="Unresolved Mention"/>
    <w:basedOn w:val="DefaultParagraphFont"/>
    <w:uiPriority w:val="99"/>
    <w:unhideWhenUsed/>
    <w:rsid w:val="005830C2"/>
    <w:rPr>
      <w:color w:val="605E5C"/>
      <w:shd w:val="clear" w:color="auto" w:fill="E1DFDD"/>
    </w:rPr>
  </w:style>
  <w:style w:type="character" w:styleId="Mention">
    <w:name w:val="Mention"/>
    <w:basedOn w:val="DefaultParagraphFont"/>
    <w:uiPriority w:val="99"/>
    <w:unhideWhenUsed/>
    <w:rsid w:val="005830C2"/>
    <w:rPr>
      <w:color w:val="2B579A"/>
      <w:shd w:val="clear" w:color="auto" w:fill="E1DFDD"/>
    </w:rPr>
  </w:style>
  <w:style w:type="paragraph" w:styleId="Revision">
    <w:name w:val="Revision"/>
    <w:hidden/>
    <w:uiPriority w:val="99"/>
    <w:semiHidden/>
    <w:rsid w:val="003406AA"/>
    <w:pPr>
      <w:spacing w:after="0" w:line="240" w:lineRule="auto"/>
    </w:pPr>
    <w:rPr>
      <w:rFonts w:ascii="Calibri" w:eastAsia="Calibri" w:hAnsi="Calibri" w:cs="Calibri"/>
      <w:color w:val="000000"/>
      <w:sz w:val="1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3" Type="http://schemas.openxmlformats.org/officeDocument/2006/relationships/hyperlink" Target="https://frbprod1.sharepoint.com/:p:/r/sites/msteams_aad262/_layouts/15/Doc.aspx?sourcedoc=%7BEF24CB11-7FBC-4EC1-8E45-A5662E3F84B9%7D&amp;file=BPC%20Onboarding%20Toolkit%20Overview.pptx&amp;action=edit&amp;mobileredirect=true" TargetMode="External"/><Relationship Id="rId7" Type="http://schemas.openxmlformats.org/officeDocument/2006/relationships/hyperlink" Target="https://colab.research.google.com" TargetMode="External"/><Relationship Id="rId2" Type="http://schemas.openxmlformats.org/officeDocument/2006/relationships/image" Target="media/image2.png"/><Relationship Id="rId1" Type="http://schemas.openxmlformats.org/officeDocument/2006/relationships/hyperlink" Target="https://bpc-opensourcetools.github.io/e-Invoice-Onboarding-Toolkit/" TargetMode="External"/><Relationship Id="rId6" Type="http://schemas.openxmlformats.org/officeDocument/2006/relationships/image" Target="media/image8.png"/><Relationship Id="rId5" Type="http://schemas.openxmlformats.org/officeDocument/2006/relationships/hyperlink" Target="https://material.io/" TargetMode="External"/><Relationship Id="rId4" Type="http://schemas.openxmlformats.org/officeDocument/2006/relationships/image" Target="media/image3.png"/></Relationships>
</file>

<file path=word/_rels/document.xml.rels><?xml version="1.0" encoding="UTF-8" standalone="yes"?>
<Relationships xmlns="http://schemas.openxmlformats.org/package/2006/relationships"><Relationship Id="rId117" Type="http://schemas.openxmlformats.org/officeDocument/2006/relationships/hyperlink" Target="https://bpc-opensourcetools.github.io/e-Invoice-Onboarding-Toolkit/print_page/" TargetMode="External"/><Relationship Id="rId299" Type="http://schemas.openxmlformats.org/officeDocument/2006/relationships/hyperlink" Target="https://bpc-opensourcetools.github.io/e-Invoice-Onboarding-Toolkit/print_page/" TargetMode="External"/><Relationship Id="rId21" Type="http://schemas.openxmlformats.org/officeDocument/2006/relationships/hyperlink" Target="https://bpc-opensourcetools.github.io/e-Invoice-Onboarding-Toolkit/print_page/" TargetMode="External"/><Relationship Id="rId63" Type="http://schemas.openxmlformats.org/officeDocument/2006/relationships/hyperlink" Target="https://bpc-opensourcetools.github.io/e-Invoice-Onboarding-Toolkit/print_page/" TargetMode="External"/><Relationship Id="rId159" Type="http://schemas.openxmlformats.org/officeDocument/2006/relationships/hyperlink" Target="https://bpc-opensourcetools.github.io/e-Invoice-Onboarding-Toolkit/print_page/" TargetMode="External"/><Relationship Id="rId324" Type="http://schemas.openxmlformats.org/officeDocument/2006/relationships/hyperlink" Target="https://colab.research.google.com/drive/14EVSc0GyjU0H9776UEXqoEoD3x5Kn2RV?usp=sharing" TargetMode="External"/><Relationship Id="rId366" Type="http://schemas.openxmlformats.org/officeDocument/2006/relationships/hyperlink" Target="https://docs.oasis-open.org/ebxml-msg/ebms/v3.0/core/os/ebms-header-3_0-200704.xsd" TargetMode="External"/><Relationship Id="rId170" Type="http://schemas.openxmlformats.org/officeDocument/2006/relationships/hyperlink" Target="https://bpc-opensourcetools.github.io/e-Invoice-Onboarding-Toolkit/print_page/" TargetMode="External"/><Relationship Id="rId226" Type="http://schemas.openxmlformats.org/officeDocument/2006/relationships/hyperlink" Target="https://www.python.org/doc/" TargetMode="External"/><Relationship Id="rId268" Type="http://schemas.openxmlformats.org/officeDocument/2006/relationships/hyperlink" Target="https://tox.wiki/en/latest/" TargetMode="External"/><Relationship Id="rId32" Type="http://schemas.openxmlformats.org/officeDocument/2006/relationships/hyperlink" Target="https://bpc-opensourcetools.github.io/e-Invoice-Onboarding-Toolkit/print_page/" TargetMode="External"/><Relationship Id="rId74" Type="http://schemas.openxmlformats.org/officeDocument/2006/relationships/hyperlink" Target="https://bpc-opensourcetools.github.io/e-Invoice-Onboarding-Toolkit/print_page/" TargetMode="External"/><Relationship Id="rId128" Type="http://schemas.openxmlformats.org/officeDocument/2006/relationships/hyperlink" Target="https://bpc-opensourcetools.github.io/e-Invoice-Onboarding-Toolkit/print_page/" TargetMode="External"/><Relationship Id="rId335" Type="http://schemas.openxmlformats.org/officeDocument/2006/relationships/hyperlink" Target="https://github.com/BPC-OpenSourceTools/smp-service" TargetMode="External"/><Relationship Id="rId377" Type="http://schemas.openxmlformats.org/officeDocument/2006/relationships/hyperlink" Target="http://docs.oasis-open.org/ebxml-msg/ebms/v3.0/part2/201004/ebms-multihop-1_0-200902_refactored.xsd" TargetMode="External"/><Relationship Id="rId5" Type="http://schemas.openxmlformats.org/officeDocument/2006/relationships/styles" Target="styles.xml"/><Relationship Id="rId181" Type="http://schemas.openxmlformats.org/officeDocument/2006/relationships/image" Target="media/image4.png"/><Relationship Id="rId237" Type="http://schemas.openxmlformats.org/officeDocument/2006/relationships/hyperlink" Target="https://developer.apple.com/xcode/" TargetMode="External"/><Relationship Id="rId402" Type="http://schemas.openxmlformats.org/officeDocument/2006/relationships/header" Target="header2.xml"/><Relationship Id="rId279" Type="http://schemas.openxmlformats.org/officeDocument/2006/relationships/hyperlink" Target="https://pipenv.pypa.io/en/latest/" TargetMode="External"/><Relationship Id="rId43" Type="http://schemas.openxmlformats.org/officeDocument/2006/relationships/hyperlink" Target="https://bpc-opensourcetools.github.io/e-Invoice-Onboarding-Toolkit/print_page/" TargetMode="External"/><Relationship Id="rId139" Type="http://schemas.openxmlformats.org/officeDocument/2006/relationships/hyperlink" Target="https://bpc-opensourcetools.github.io/e-Invoice-Onboarding-Toolkit/print_page/" TargetMode="External"/><Relationship Id="rId290" Type="http://schemas.openxmlformats.org/officeDocument/2006/relationships/hyperlink" Target="https://github.com/pyenv" TargetMode="External"/><Relationship Id="rId304" Type="http://schemas.openxmlformats.org/officeDocument/2006/relationships/image" Target="media/image33.png"/><Relationship Id="rId346" Type="http://schemas.openxmlformats.org/officeDocument/2006/relationships/hyperlink" Target="https://docs.oasis-open.org/ebxml-msg/ebms/v3.0/part2/201004/rddl-ebms3-part2.html" TargetMode="External"/><Relationship Id="rId388" Type="http://schemas.openxmlformats.org/officeDocument/2006/relationships/hyperlink" Target="https://docs.oasis-open.org/ebxml-msg/ebms/v3.0/ns/core/200704/" TargetMode="External"/><Relationship Id="rId85" Type="http://schemas.openxmlformats.org/officeDocument/2006/relationships/hyperlink" Target="https://bpc-opensourcetools.github.io/e-Invoice-Onboarding-Toolkit/print_page/" TargetMode="External"/><Relationship Id="rId150" Type="http://schemas.openxmlformats.org/officeDocument/2006/relationships/hyperlink" Target="https://bpc-opensourcetools.github.io/e-Invoice-Onboarding-Toolkit/print_page/" TargetMode="External"/><Relationship Id="rId192" Type="http://schemas.openxmlformats.org/officeDocument/2006/relationships/hyperlink" Target="https://bpc-opensourcetools.github.io/e-Invoice-Onboarding-Toolkit/print_page/" TargetMode="External"/><Relationship Id="rId206" Type="http://schemas.openxmlformats.org/officeDocument/2006/relationships/hyperlink" Target="https://bpc-opensourcetools.github.io/e-Invoice-Onboarding-Toolkit/print_page/" TargetMode="External"/><Relationship Id="rId248" Type="http://schemas.openxmlformats.org/officeDocument/2006/relationships/hyperlink" Target="https://virtualenv.pypa.io/en/latest/index.html" TargetMode="External"/><Relationship Id="rId12" Type="http://schemas.openxmlformats.org/officeDocument/2006/relationships/hyperlink" Target="https://github.com/BPC-OpenSourceTools/e-Invoice-Onboarding-Toolkit/" TargetMode="External"/><Relationship Id="rId108" Type="http://schemas.openxmlformats.org/officeDocument/2006/relationships/hyperlink" Target="https://bpc-opensourcetools.github.io/e-Invoice-Onboarding-Toolkit/print_page/" TargetMode="External"/><Relationship Id="rId315" Type="http://schemas.openxmlformats.org/officeDocument/2006/relationships/hyperlink" Target="https://bpc-opensourcetools.github.io/e-Invoice-Onboarding-Toolkit/print_page/" TargetMode="External"/><Relationship Id="rId357" Type="http://schemas.openxmlformats.org/officeDocument/2006/relationships/hyperlink" Target="https://docs.oasis-open.org/ebxml-msg/ebms/v3.0/part2/201004/ebms-v3-part2-cd-01.html" TargetMode="External"/><Relationship Id="rId54" Type="http://schemas.openxmlformats.org/officeDocument/2006/relationships/hyperlink" Target="https://bpc-opensourcetools.github.io/e-Invoice-Onboarding-Toolkit/print_page/" TargetMode="External"/><Relationship Id="rId96" Type="http://schemas.openxmlformats.org/officeDocument/2006/relationships/hyperlink" Target="https://bpc-opensourcetools.github.io/e-Invoice-Onboarding-Toolkit/print_page/" TargetMode="External"/><Relationship Id="rId161" Type="http://schemas.openxmlformats.org/officeDocument/2006/relationships/hyperlink" Target="https://bpc-opensourcetools.github.io/e-Invoice-Onboarding-Toolkit/print_page/" TargetMode="External"/><Relationship Id="rId217" Type="http://schemas.openxmlformats.org/officeDocument/2006/relationships/hyperlink" Target="https://docs.python.org/3.10/library/index.html" TargetMode="External"/><Relationship Id="rId399" Type="http://schemas.openxmlformats.org/officeDocument/2006/relationships/hyperlink" Target="http://docs.oasis-open.org/ebxml-msg/ns/ebms/v3.0/profiles/200707" TargetMode="External"/><Relationship Id="rId259" Type="http://schemas.openxmlformats.org/officeDocument/2006/relationships/hyperlink" Target="https://virtualenvwrapper.readthedocs.io/en/latest/" TargetMode="External"/><Relationship Id="rId23" Type="http://schemas.openxmlformats.org/officeDocument/2006/relationships/hyperlink" Target="https://bpc-opensourcetools.github.io/e-Invoice-Onboarding-Toolkit/print_page/" TargetMode="External"/><Relationship Id="rId119" Type="http://schemas.openxmlformats.org/officeDocument/2006/relationships/hyperlink" Target="https://bpc-opensourcetools.github.io/e-Invoice-Onboarding-Toolkit/print_page/" TargetMode="External"/><Relationship Id="rId270" Type="http://schemas.openxmlformats.org/officeDocument/2006/relationships/hyperlink" Target="https://nox.thea.codes/en/stable/" TargetMode="External"/><Relationship Id="rId326" Type="http://schemas.openxmlformats.org/officeDocument/2006/relationships/hyperlink" Target="https://colab.research.google.com/drive/1zuPcP1ofEe8PReew9KbGY13EQJsNN8Es?usp=sharing" TargetMode="External"/><Relationship Id="rId65" Type="http://schemas.openxmlformats.org/officeDocument/2006/relationships/hyperlink" Target="https://bpc-opensourcetools.github.io/e-Invoice-Onboarding-Toolkit/print_page/" TargetMode="External"/><Relationship Id="rId130" Type="http://schemas.openxmlformats.org/officeDocument/2006/relationships/hyperlink" Target="https://bpc-opensourcetools.github.io/e-Invoice-Onboarding-Toolkit/print_page/" TargetMode="External"/><Relationship Id="rId368" Type="http://schemas.openxmlformats.org/officeDocument/2006/relationships/hyperlink" Target="http://docs.oasis-open.org/ebxml-msg/ebms/v3.0/part2/201004/ebms-multihop-1_0-200902_refactored.xsd" TargetMode="External"/><Relationship Id="rId172" Type="http://schemas.openxmlformats.org/officeDocument/2006/relationships/hyperlink" Target="https://bpc-opensourcetools.github.io/e-Invoice-Onboarding-Toolkit/print_page/" TargetMode="External"/><Relationship Id="rId228" Type="http://schemas.openxmlformats.org/officeDocument/2006/relationships/hyperlink" Target="https://docs.python-guide.org/" TargetMode="External"/><Relationship Id="rId281" Type="http://schemas.openxmlformats.org/officeDocument/2006/relationships/hyperlink" Target="https://github.com/berdario/pew" TargetMode="External"/><Relationship Id="rId337" Type="http://schemas.openxmlformats.org/officeDocument/2006/relationships/image" Target="media/image49.png"/><Relationship Id="rId34" Type="http://schemas.openxmlformats.org/officeDocument/2006/relationships/hyperlink" Target="https://bpc-opensourcetools.github.io/e-Invoice-Onboarding-Toolkit/print_page/" TargetMode="External"/><Relationship Id="rId76" Type="http://schemas.openxmlformats.org/officeDocument/2006/relationships/hyperlink" Target="https://bpc-opensourcetools.github.io/e-Invoice-Onboarding-Toolkit/print_page/" TargetMode="External"/><Relationship Id="rId141" Type="http://schemas.openxmlformats.org/officeDocument/2006/relationships/hyperlink" Target="https://bpc-opensourcetools.github.io/e-Invoice-Onboarding-Toolkit/print_page/" TargetMode="External"/><Relationship Id="rId379" Type="http://schemas.openxmlformats.org/officeDocument/2006/relationships/hyperlink" Target="http://docs.oasis-open.org/ebxml-msg/ebms/v3.0/part2/201004/mf.xsd" TargetMode="External"/><Relationship Id="rId7" Type="http://schemas.openxmlformats.org/officeDocument/2006/relationships/webSettings" Target="webSettings.xml"/><Relationship Id="rId183" Type="http://schemas.openxmlformats.org/officeDocument/2006/relationships/image" Target="media/image6.png"/><Relationship Id="rId239" Type="http://schemas.openxmlformats.org/officeDocument/2006/relationships/hyperlink" Target="https://developer.apple.com/xcode/" TargetMode="External"/><Relationship Id="rId390" Type="http://schemas.openxmlformats.org/officeDocument/2006/relationships/hyperlink" Target="http://docs.oasis-open.org/ebxml-msg/ns/ebms/v3.0/multihop/200902" TargetMode="External"/><Relationship Id="rId404" Type="http://schemas.openxmlformats.org/officeDocument/2006/relationships/footer" Target="footer2.xml"/><Relationship Id="rId250" Type="http://schemas.openxmlformats.org/officeDocument/2006/relationships/hyperlink" Target="https://virtualenv.pypa.io/en/latest/index.html" TargetMode="External"/><Relationship Id="rId292" Type="http://schemas.openxmlformats.org/officeDocument/2006/relationships/image" Target="media/image25.png"/><Relationship Id="rId306" Type="http://schemas.openxmlformats.org/officeDocument/2006/relationships/image" Target="media/image35.png"/><Relationship Id="rId45" Type="http://schemas.openxmlformats.org/officeDocument/2006/relationships/hyperlink" Target="https://bpc-opensourcetools.github.io/e-Invoice-Onboarding-Toolkit/print_page/" TargetMode="External"/><Relationship Id="rId87" Type="http://schemas.openxmlformats.org/officeDocument/2006/relationships/hyperlink" Target="https://bpc-opensourcetools.github.io/e-Invoice-Onboarding-Toolkit/print_page/" TargetMode="External"/><Relationship Id="rId110" Type="http://schemas.openxmlformats.org/officeDocument/2006/relationships/hyperlink" Target="https://bpc-opensourcetools.github.io/e-Invoice-Onboarding-Toolkit/print_page/" TargetMode="External"/><Relationship Id="rId348" Type="http://schemas.openxmlformats.org/officeDocument/2006/relationships/hyperlink" Target="https://docs.oasis-open.org/ebxml-msg/ebms/v3.0/profiles/20707/ebms3-confprofiles-cs-01.html" TargetMode="External"/><Relationship Id="rId152" Type="http://schemas.openxmlformats.org/officeDocument/2006/relationships/hyperlink" Target="https://bpc-opensourcetools.github.io/e-Invoice-Onboarding-Toolkit/print_page/" TargetMode="External"/><Relationship Id="rId194" Type="http://schemas.openxmlformats.org/officeDocument/2006/relationships/hyperlink" Target="https://bpc-opensourcetools.github.io/e-Invoice-Onboarding-Toolkit/print_page/" TargetMode="External"/><Relationship Id="rId208" Type="http://schemas.openxmlformats.org/officeDocument/2006/relationships/hyperlink" Target="https://bpc-opensourcetools.github.io/e-Invoice-Onboarding-Toolkit/print_page/" TargetMode="External"/><Relationship Id="rId261" Type="http://schemas.openxmlformats.org/officeDocument/2006/relationships/hyperlink" Target="https://pipenv.pypa.io/en/latest/" TargetMode="External"/><Relationship Id="rId14" Type="http://schemas.openxmlformats.org/officeDocument/2006/relationships/image" Target="media/image1.png"/><Relationship Id="rId56" Type="http://schemas.openxmlformats.org/officeDocument/2006/relationships/hyperlink" Target="https://bpc-opensourcetools.github.io/e-Invoice-Onboarding-Toolkit/print_page/" TargetMode="External"/><Relationship Id="rId317" Type="http://schemas.openxmlformats.org/officeDocument/2006/relationships/image" Target="media/image45.png"/><Relationship Id="rId359" Type="http://schemas.openxmlformats.org/officeDocument/2006/relationships/hyperlink" Target="https://docs.oasis-open.org/ebxml-msg/ebms/v3.0/part2/201004/rddl-ebms3-part2.html" TargetMode="External"/><Relationship Id="rId98" Type="http://schemas.openxmlformats.org/officeDocument/2006/relationships/hyperlink" Target="https://bpc-opensourcetools.github.io/e-Invoice-Onboarding-Toolkit/print_page/" TargetMode="External"/><Relationship Id="rId121" Type="http://schemas.openxmlformats.org/officeDocument/2006/relationships/hyperlink" Target="https://bpc-opensourcetools.github.io/e-Invoice-Onboarding-Toolkit/print_page/" TargetMode="External"/><Relationship Id="rId163" Type="http://schemas.openxmlformats.org/officeDocument/2006/relationships/hyperlink" Target="https://bpc-opensourcetools.github.io/e-Invoice-Onboarding-Toolkit/print_page/" TargetMode="External"/><Relationship Id="rId219" Type="http://schemas.openxmlformats.org/officeDocument/2006/relationships/image" Target="media/image10.png"/><Relationship Id="rId370" Type="http://schemas.openxmlformats.org/officeDocument/2006/relationships/hyperlink" Target="http://docs.oasis-open.org/ebxml-msg/ebms/v3.0/part2/201004/mf.xsd" TargetMode="External"/><Relationship Id="rId230" Type="http://schemas.openxmlformats.org/officeDocument/2006/relationships/hyperlink" Target="https://www.obeythetestinggoat.com/" TargetMode="External"/><Relationship Id="rId25" Type="http://schemas.openxmlformats.org/officeDocument/2006/relationships/hyperlink" Target="https://bpc-opensourcetools.github.io/e-Invoice-Onboarding-Toolkit/print_page/" TargetMode="External"/><Relationship Id="rId67" Type="http://schemas.openxmlformats.org/officeDocument/2006/relationships/hyperlink" Target="https://bpc-opensourcetools.github.io/e-Invoice-Onboarding-Toolkit/print_page/" TargetMode="External"/><Relationship Id="rId272" Type="http://schemas.openxmlformats.org/officeDocument/2006/relationships/hyperlink" Target="https://github.com/pyenv" TargetMode="External"/><Relationship Id="rId328" Type="http://schemas.openxmlformats.org/officeDocument/2006/relationships/hyperlink" Target="https://sml-api.sc-b2b.us/docs" TargetMode="External"/><Relationship Id="rId132" Type="http://schemas.openxmlformats.org/officeDocument/2006/relationships/hyperlink" Target="https://bpc-opensourcetools.github.io/e-Invoice-Onboarding-Toolkit/print_page/" TargetMode="External"/><Relationship Id="rId174" Type="http://schemas.openxmlformats.org/officeDocument/2006/relationships/hyperlink" Target="https://bpc-opensourcetools.github.io/e-Invoice-Onboarding-Toolkit/print_page/" TargetMode="External"/><Relationship Id="rId381" Type="http://schemas.openxmlformats.org/officeDocument/2006/relationships/hyperlink" Target="http://docs.oasis-open.org/ebxml-msg/ebms/v3.0/part2/201004/ebms-header-3_0-200704_refactored.xsd" TargetMode="External"/><Relationship Id="rId241" Type="http://schemas.openxmlformats.org/officeDocument/2006/relationships/hyperlink" Target="https://mac.install.guide/commandlinetools/4.html" TargetMode="External"/><Relationship Id="rId36" Type="http://schemas.openxmlformats.org/officeDocument/2006/relationships/hyperlink" Target="https://bpc-opensourcetools.github.io/e-Invoice-Onboarding-Toolkit/print_page/" TargetMode="External"/><Relationship Id="rId283" Type="http://schemas.openxmlformats.org/officeDocument/2006/relationships/hyperlink" Target="https://tox.wiki/en/latest/" TargetMode="External"/><Relationship Id="rId339" Type="http://schemas.openxmlformats.org/officeDocument/2006/relationships/image" Target="media/image51.png"/><Relationship Id="rId78" Type="http://schemas.openxmlformats.org/officeDocument/2006/relationships/hyperlink" Target="https://bpc-opensourcetools.github.io/e-Invoice-Onboarding-Toolkit/print_page/" TargetMode="External"/><Relationship Id="rId101" Type="http://schemas.openxmlformats.org/officeDocument/2006/relationships/hyperlink" Target="https://bpc-opensourcetools.github.io/e-Invoice-Onboarding-Toolkit/print_page/" TargetMode="External"/><Relationship Id="rId143" Type="http://schemas.openxmlformats.org/officeDocument/2006/relationships/hyperlink" Target="https://bpc-opensourcetools.github.io/e-Invoice-Onboarding-Toolkit/print_page/" TargetMode="External"/><Relationship Id="rId185" Type="http://schemas.openxmlformats.org/officeDocument/2006/relationships/hyperlink" Target="https://businesspaymentscoalition.org/electronic-invoices" TargetMode="External"/><Relationship Id="rId350" Type="http://schemas.openxmlformats.org/officeDocument/2006/relationships/hyperlink" Target="http://docs.oasis-open.org/ebxml-msg/ebms/v3.0/profiles/AS4-profile/v1.0/os/AS4-profile-v1.0-os.html" TargetMode="External"/><Relationship Id="rId406" Type="http://schemas.openxmlformats.org/officeDocument/2006/relationships/footer" Target="footer3.xml"/><Relationship Id="rId9" Type="http://schemas.openxmlformats.org/officeDocument/2006/relationships/endnotes" Target="endnotes.xml"/><Relationship Id="rId210" Type="http://schemas.openxmlformats.org/officeDocument/2006/relationships/hyperlink" Target="https://bpc-opensourcetools.github.io/e-Invoice-Onboarding-Toolkit/print_page/" TargetMode="External"/><Relationship Id="rId392" Type="http://schemas.openxmlformats.org/officeDocument/2006/relationships/hyperlink" Target="http://docs.oasis-open.org/ebxml-msg/ns/v3.0/mf/2010/04/" TargetMode="External"/><Relationship Id="rId252" Type="http://schemas.openxmlformats.org/officeDocument/2006/relationships/image" Target="media/image18.png"/><Relationship Id="rId294" Type="http://schemas.openxmlformats.org/officeDocument/2006/relationships/image" Target="media/image26.png"/><Relationship Id="rId308" Type="http://schemas.openxmlformats.org/officeDocument/2006/relationships/image" Target="media/image37.png"/><Relationship Id="rId47" Type="http://schemas.openxmlformats.org/officeDocument/2006/relationships/hyperlink" Target="https://bpc-opensourcetools.github.io/e-Invoice-Onboarding-Toolkit/print_page/" TargetMode="External"/><Relationship Id="rId89" Type="http://schemas.openxmlformats.org/officeDocument/2006/relationships/hyperlink" Target="https://bpc-opensourcetools.github.io/e-Invoice-Onboarding-Toolkit/print_page/" TargetMode="External"/><Relationship Id="rId112" Type="http://schemas.openxmlformats.org/officeDocument/2006/relationships/hyperlink" Target="https://bpc-opensourcetools.github.io/e-Invoice-Onboarding-Toolkit/print_page/" TargetMode="External"/><Relationship Id="rId154" Type="http://schemas.openxmlformats.org/officeDocument/2006/relationships/hyperlink" Target="https://bpc-opensourcetools.github.io/e-Invoice-Onboarding-Toolkit/print_page/" TargetMode="External"/><Relationship Id="rId361" Type="http://schemas.openxmlformats.org/officeDocument/2006/relationships/hyperlink" Target="https://docs.oasis-open.org/ebxml-msg/ebms/v3.0/profiles/20707/ebms3-confprofiles-cs-01.html" TargetMode="External"/><Relationship Id="rId196" Type="http://schemas.openxmlformats.org/officeDocument/2006/relationships/hyperlink" Target="https://bpc-opensourcetools.github.io/e-Invoice-Onboarding-Toolkit/print_page/" TargetMode="External"/><Relationship Id="rId16" Type="http://schemas.microsoft.com/office/2011/relationships/commentsExtended" Target="commentsExtended.xml"/><Relationship Id="rId221" Type="http://schemas.openxmlformats.org/officeDocument/2006/relationships/image" Target="media/image12.png"/><Relationship Id="rId263" Type="http://schemas.openxmlformats.org/officeDocument/2006/relationships/hyperlink" Target="https://github.com/berdario/pew" TargetMode="External"/><Relationship Id="rId319" Type="http://schemas.openxmlformats.org/officeDocument/2006/relationships/image" Target="media/image47.png"/><Relationship Id="rId58" Type="http://schemas.openxmlformats.org/officeDocument/2006/relationships/hyperlink" Target="https://bpc-opensourcetools.github.io/e-Invoice-Onboarding-Toolkit/print_page/" TargetMode="External"/><Relationship Id="rId123" Type="http://schemas.openxmlformats.org/officeDocument/2006/relationships/hyperlink" Target="https://bpc-opensourcetools.github.io/e-Invoice-Onboarding-Toolkit/print_page/" TargetMode="External"/><Relationship Id="rId330" Type="http://schemas.openxmlformats.org/officeDocument/2006/relationships/hyperlink" Target="https://github.com/BPC-OpenSourceTools/sml-service-r53" TargetMode="External"/><Relationship Id="rId165" Type="http://schemas.openxmlformats.org/officeDocument/2006/relationships/hyperlink" Target="https://bpc-opensourcetools.github.io/e-Invoice-Onboarding-Toolkit/print_page/" TargetMode="External"/><Relationship Id="rId372" Type="http://schemas.openxmlformats.org/officeDocument/2006/relationships/hyperlink" Target="http://docs.oasis-open.org/ebxml-msg/ebms/v3.0/part2/201004/ebms-header-3_0-200704_refactored.xsd" TargetMode="External"/><Relationship Id="rId232" Type="http://schemas.openxmlformats.org/officeDocument/2006/relationships/hyperlink" Target="https://brew.sh/" TargetMode="External"/><Relationship Id="rId274" Type="http://schemas.openxmlformats.org/officeDocument/2006/relationships/image" Target="media/image22.png"/><Relationship Id="rId27" Type="http://schemas.openxmlformats.org/officeDocument/2006/relationships/hyperlink" Target="https://bpc-opensourcetools.github.io/e-Invoice-Onboarding-Toolkit/print_page/" TargetMode="External"/><Relationship Id="rId48" Type="http://schemas.openxmlformats.org/officeDocument/2006/relationships/hyperlink" Target="https://bpc-opensourcetools.github.io/e-Invoice-Onboarding-Toolkit/print_page/" TargetMode="External"/><Relationship Id="rId69" Type="http://schemas.openxmlformats.org/officeDocument/2006/relationships/hyperlink" Target="https://bpc-opensourcetools.github.io/e-Invoice-Onboarding-Toolkit/print_page/" TargetMode="External"/><Relationship Id="rId113" Type="http://schemas.openxmlformats.org/officeDocument/2006/relationships/hyperlink" Target="https://bpc-opensourcetools.github.io/e-Invoice-Onboarding-Toolkit/print_page/" TargetMode="External"/><Relationship Id="rId134" Type="http://schemas.openxmlformats.org/officeDocument/2006/relationships/hyperlink" Target="https://bpc-opensourcetools.github.io/e-Invoice-Onboarding-Toolkit/print_page/" TargetMode="External"/><Relationship Id="rId320" Type="http://schemas.openxmlformats.org/officeDocument/2006/relationships/hyperlink" Target="https://jupyter.org/" TargetMode="External"/><Relationship Id="rId80" Type="http://schemas.openxmlformats.org/officeDocument/2006/relationships/hyperlink" Target="https://bpc-opensourcetools.github.io/e-Invoice-Onboarding-Toolkit/print_page/" TargetMode="External"/><Relationship Id="rId155" Type="http://schemas.openxmlformats.org/officeDocument/2006/relationships/hyperlink" Target="https://bpc-opensourcetools.github.io/e-Invoice-Onboarding-Toolkit/print_page/" TargetMode="External"/><Relationship Id="rId176" Type="http://schemas.openxmlformats.org/officeDocument/2006/relationships/hyperlink" Target="https://bpc-opensourcetools.github.io/e-Invoice-Onboarding-Toolkit/print_page/" TargetMode="External"/><Relationship Id="rId197" Type="http://schemas.openxmlformats.org/officeDocument/2006/relationships/hyperlink" Target="https://bpc-opensourcetools.github.io/e-Invoice-Onboarding-Toolkit/print_page/" TargetMode="External"/><Relationship Id="rId341" Type="http://schemas.openxmlformats.org/officeDocument/2006/relationships/image" Target="media/image53.png"/><Relationship Id="rId362" Type="http://schemas.openxmlformats.org/officeDocument/2006/relationships/hyperlink" Target="http://docs.oasis-open.org/ebxml-msg/ebms/v3.0/profiles/AS4-profile/v1.0/os/AS4-profile-v1.0-os.html" TargetMode="External"/><Relationship Id="rId383" Type="http://schemas.openxmlformats.org/officeDocument/2006/relationships/hyperlink" Target="https://docs.oasis-open.org/ebxml-msg/ebms/v3.0/ns/core/200704/" TargetMode="External"/><Relationship Id="rId201" Type="http://schemas.openxmlformats.org/officeDocument/2006/relationships/hyperlink" Target="https://bpc-opensourcetools.github.io/e-Invoice-Onboarding-Toolkit/print_page/" TargetMode="External"/><Relationship Id="rId222" Type="http://schemas.openxmlformats.org/officeDocument/2006/relationships/hyperlink" Target="https://pep20.org/" TargetMode="External"/><Relationship Id="rId243" Type="http://schemas.openxmlformats.org/officeDocument/2006/relationships/hyperlink" Target="https://code.visualstudio.com/" TargetMode="External"/><Relationship Id="rId264" Type="http://schemas.openxmlformats.org/officeDocument/2006/relationships/hyperlink" Target="https://github.com/berdario/pew" TargetMode="External"/><Relationship Id="rId285" Type="http://schemas.openxmlformats.org/officeDocument/2006/relationships/hyperlink" Target="https://tox.wiki/en/latest/" TargetMode="External"/><Relationship Id="rId17" Type="http://schemas.microsoft.com/office/2016/09/relationships/commentsIds" Target="commentsIds.xml"/><Relationship Id="rId38" Type="http://schemas.openxmlformats.org/officeDocument/2006/relationships/hyperlink" Target="https://bpc-opensourcetools.github.io/e-Invoice-Onboarding-Toolkit/print_page/" TargetMode="External"/><Relationship Id="rId59" Type="http://schemas.openxmlformats.org/officeDocument/2006/relationships/hyperlink" Target="https://bpc-opensourcetools.github.io/e-Invoice-Onboarding-Toolkit/print_page/" TargetMode="External"/><Relationship Id="rId103" Type="http://schemas.openxmlformats.org/officeDocument/2006/relationships/hyperlink" Target="https://bpc-opensourcetools.github.io/e-Invoice-Onboarding-Toolkit/print_page/" TargetMode="External"/><Relationship Id="rId124" Type="http://schemas.openxmlformats.org/officeDocument/2006/relationships/hyperlink" Target="https://bpc-opensourcetools.github.io/e-Invoice-Onboarding-Toolkit/print_page/" TargetMode="External"/><Relationship Id="rId310" Type="http://schemas.openxmlformats.org/officeDocument/2006/relationships/image" Target="media/image39.png"/><Relationship Id="rId70" Type="http://schemas.openxmlformats.org/officeDocument/2006/relationships/hyperlink" Target="https://bpc-opensourcetools.github.io/e-Invoice-Onboarding-Toolkit/print_page/" TargetMode="External"/><Relationship Id="rId91" Type="http://schemas.openxmlformats.org/officeDocument/2006/relationships/hyperlink" Target="https://bpc-opensourcetools.github.io/e-Invoice-Onboarding-Toolkit/print_page/" TargetMode="External"/><Relationship Id="rId145" Type="http://schemas.openxmlformats.org/officeDocument/2006/relationships/hyperlink" Target="https://bpc-opensourcetools.github.io/e-Invoice-Onboarding-Toolkit/print_page/" TargetMode="External"/><Relationship Id="rId166" Type="http://schemas.openxmlformats.org/officeDocument/2006/relationships/hyperlink" Target="https://bpc-opensourcetools.github.io/e-Invoice-Onboarding-Toolkit/print_page/" TargetMode="External"/><Relationship Id="rId187" Type="http://schemas.openxmlformats.org/officeDocument/2006/relationships/hyperlink" Target="http://docs.oasis-open.org/ebxml-msg/ebms/v3.0/core/os/ebms_core-3.0-spec-os.html" TargetMode="External"/><Relationship Id="rId331" Type="http://schemas.openxmlformats.org/officeDocument/2006/relationships/hyperlink" Target="https://smp-api.sc-b2b.us/docs" TargetMode="External"/><Relationship Id="rId352" Type="http://schemas.openxmlformats.org/officeDocument/2006/relationships/hyperlink" Target="http://docs.oasis-open.org/bdxr/bdx-smp/v2.0/bdx-smp-v2.0.html" TargetMode="External"/><Relationship Id="rId373" Type="http://schemas.openxmlformats.org/officeDocument/2006/relationships/hyperlink" Target="http://docs.oasis-open.org/ebxml-msg/ebms/v3.0/part2/201004/ebms-header-3_0-200704_refactored.xsd" TargetMode="External"/><Relationship Id="rId394" Type="http://schemas.openxmlformats.org/officeDocument/2006/relationships/hyperlink" Target="http://docs.oasis-open.org/ebxml-msg/ebms/v3.0/profiles/AS4-profile/v1.0/os/AS4-profile-v1.0-os.html" TargetMode="External"/><Relationship Id="rId408" Type="http://schemas.microsoft.com/office/2011/relationships/people" Target="people.xml"/><Relationship Id="rId1" Type="http://schemas.openxmlformats.org/officeDocument/2006/relationships/customXml" Target="../customXml/item1.xml"/><Relationship Id="rId212" Type="http://schemas.openxmlformats.org/officeDocument/2006/relationships/hyperlink" Target="https://github.com/BPC-OpenSourceTools/e-Invoice-Onboarding-Toolkit" TargetMode="External"/><Relationship Id="rId233" Type="http://schemas.openxmlformats.org/officeDocument/2006/relationships/image" Target="media/image14.png"/><Relationship Id="rId254" Type="http://schemas.openxmlformats.org/officeDocument/2006/relationships/image" Target="media/image20.png"/><Relationship Id="rId28" Type="http://schemas.openxmlformats.org/officeDocument/2006/relationships/hyperlink" Target="https://bpc-opensourcetools.github.io/e-Invoice-Onboarding-Toolkit/print_page/" TargetMode="External"/><Relationship Id="rId49" Type="http://schemas.openxmlformats.org/officeDocument/2006/relationships/hyperlink" Target="https://bpc-opensourcetools.github.io/e-Invoice-Onboarding-Toolkit/print_page/" TargetMode="External"/><Relationship Id="rId114" Type="http://schemas.openxmlformats.org/officeDocument/2006/relationships/hyperlink" Target="https://bpc-opensourcetools.github.io/e-Invoice-Onboarding-Toolkit/print_page/" TargetMode="External"/><Relationship Id="rId275" Type="http://schemas.openxmlformats.org/officeDocument/2006/relationships/image" Target="media/image23.png"/><Relationship Id="rId296" Type="http://schemas.openxmlformats.org/officeDocument/2006/relationships/image" Target="media/image28.png"/><Relationship Id="rId300" Type="http://schemas.openxmlformats.org/officeDocument/2006/relationships/hyperlink" Target="https://bpc-opensourcetools.github.io/e-Invoice-Onboarding-Toolkit/print_page/" TargetMode="External"/><Relationship Id="rId60" Type="http://schemas.openxmlformats.org/officeDocument/2006/relationships/hyperlink" Target="https://bpc-opensourcetools.github.io/e-Invoice-Onboarding-Toolkit/print_page/" TargetMode="External"/><Relationship Id="rId81" Type="http://schemas.openxmlformats.org/officeDocument/2006/relationships/hyperlink" Target="https://bpc-opensourcetools.github.io/e-Invoice-Onboarding-Toolkit/print_page/" TargetMode="External"/><Relationship Id="rId135" Type="http://schemas.openxmlformats.org/officeDocument/2006/relationships/hyperlink" Target="https://bpc-opensourcetools.github.io/e-Invoice-Onboarding-Toolkit/print_page/" TargetMode="External"/><Relationship Id="rId156" Type="http://schemas.openxmlformats.org/officeDocument/2006/relationships/hyperlink" Target="https://bpc-opensourcetools.github.io/e-Invoice-Onboarding-Toolkit/print_page/" TargetMode="External"/><Relationship Id="rId177" Type="http://schemas.openxmlformats.org/officeDocument/2006/relationships/hyperlink" Target="https://bpc-opensourcetools.github.io/e-Invoice-Onboarding-Toolkit/print_page/" TargetMode="External"/><Relationship Id="rId198" Type="http://schemas.openxmlformats.org/officeDocument/2006/relationships/hyperlink" Target="https://bpc-opensourcetools.github.io/e-Invoice-Onboarding-Toolkit/print_page/" TargetMode="External"/><Relationship Id="rId321" Type="http://schemas.openxmlformats.org/officeDocument/2006/relationships/hyperlink" Target="https://colab.research.google.com/" TargetMode="External"/><Relationship Id="rId342" Type="http://schemas.openxmlformats.org/officeDocument/2006/relationships/hyperlink" Target="http://docs.oasis-open.org/ebxml-msg/ebms/v3.0/core/os/ebms_core-3.0-spec-os.html" TargetMode="External"/><Relationship Id="rId363" Type="http://schemas.openxmlformats.org/officeDocument/2006/relationships/hyperlink" Target="http://docs.oasis-open.org/ebxml-msg/ebms/v3.0/profiles/AS4-profile/v1.0/os/AS4-profile-v1.0-os.html" TargetMode="External"/><Relationship Id="rId384" Type="http://schemas.openxmlformats.org/officeDocument/2006/relationships/hyperlink" Target="https://docs.oasis-open.org/ebxml-msg/ebms/v3.0/ns/core/200704/" TargetMode="External"/><Relationship Id="rId202" Type="http://schemas.openxmlformats.org/officeDocument/2006/relationships/hyperlink" Target="https://bpc-opensourcetools.github.io/e-Invoice-Onboarding-Toolkit/print_page/" TargetMode="External"/><Relationship Id="rId223" Type="http://schemas.openxmlformats.org/officeDocument/2006/relationships/hyperlink" Target="https://pep8.org/" TargetMode="External"/><Relationship Id="rId244" Type="http://schemas.openxmlformats.org/officeDocument/2006/relationships/hyperlink" Target="https://docs.microsoft.com/en-us/windows/wsl/install" TargetMode="External"/><Relationship Id="rId18" Type="http://schemas.microsoft.com/office/2018/08/relationships/commentsExtensible" Target="commentsExtensible.xml"/><Relationship Id="rId39" Type="http://schemas.openxmlformats.org/officeDocument/2006/relationships/hyperlink" Target="https://bpc-opensourcetools.github.io/e-Invoice-Onboarding-Toolkit/print_page/" TargetMode="External"/><Relationship Id="rId265" Type="http://schemas.openxmlformats.org/officeDocument/2006/relationships/hyperlink" Target="https://github.com/berdario/pew" TargetMode="External"/><Relationship Id="rId286" Type="http://schemas.openxmlformats.org/officeDocument/2006/relationships/hyperlink" Target="https://nox.thea.codes/en/stable/" TargetMode="External"/><Relationship Id="rId50" Type="http://schemas.openxmlformats.org/officeDocument/2006/relationships/hyperlink" Target="https://bpc-opensourcetools.github.io/e-Invoice-Onboarding-Toolkit/print_page/" TargetMode="External"/><Relationship Id="rId104" Type="http://schemas.openxmlformats.org/officeDocument/2006/relationships/hyperlink" Target="https://bpc-opensourcetools.github.io/e-Invoice-Onboarding-Toolkit/print_page/" TargetMode="External"/><Relationship Id="rId125" Type="http://schemas.openxmlformats.org/officeDocument/2006/relationships/hyperlink" Target="https://bpc-opensourcetools.github.io/e-Invoice-Onboarding-Toolkit/print_page/" TargetMode="External"/><Relationship Id="rId146" Type="http://schemas.openxmlformats.org/officeDocument/2006/relationships/hyperlink" Target="https://bpc-opensourcetools.github.io/e-Invoice-Onboarding-Toolkit/print_page/" TargetMode="External"/><Relationship Id="rId167" Type="http://schemas.openxmlformats.org/officeDocument/2006/relationships/hyperlink" Target="https://bpc-opensourcetools.github.io/e-Invoice-Onboarding-Toolkit/print_page/" TargetMode="External"/><Relationship Id="rId188" Type="http://schemas.openxmlformats.org/officeDocument/2006/relationships/hyperlink" Target="https://bpc-opensourcetools.github.io/e-Invoice-Onboarding-Toolkit/print_page/" TargetMode="External"/><Relationship Id="rId311" Type="http://schemas.openxmlformats.org/officeDocument/2006/relationships/image" Target="media/image40.png"/><Relationship Id="rId332" Type="http://schemas.openxmlformats.org/officeDocument/2006/relationships/hyperlink" Target="http://docs.oasis-open.org/bdxr/bdx-smp/v2.0/bdx-smp-v2.0.html" TargetMode="External"/><Relationship Id="rId353" Type="http://schemas.openxmlformats.org/officeDocument/2006/relationships/hyperlink" Target="http://docs.oasis-open.org/bdxr/bdx-smp/v2.0/bdx-smp-v2.0.html" TargetMode="External"/><Relationship Id="rId374" Type="http://schemas.openxmlformats.org/officeDocument/2006/relationships/hyperlink" Target="https://docs.oasis-open.org/ebxml-msg/ebms/v3.0/core/os/ebms-header-3_0-200704.xsd" TargetMode="External"/><Relationship Id="rId395" Type="http://schemas.openxmlformats.org/officeDocument/2006/relationships/image" Target="media/image54.png"/><Relationship Id="rId409" Type="http://schemas.openxmlformats.org/officeDocument/2006/relationships/theme" Target="theme/theme1.xml"/><Relationship Id="rId71" Type="http://schemas.openxmlformats.org/officeDocument/2006/relationships/hyperlink" Target="https://bpc-opensourcetools.github.io/e-Invoice-Onboarding-Toolkit/print_page/" TargetMode="External"/><Relationship Id="rId92" Type="http://schemas.openxmlformats.org/officeDocument/2006/relationships/hyperlink" Target="https://bpc-opensourcetools.github.io/e-Invoice-Onboarding-Toolkit/print_page/" TargetMode="External"/><Relationship Id="rId213" Type="http://schemas.openxmlformats.org/officeDocument/2006/relationships/hyperlink" Target="https://na01.safelinks.protection.outlook.com/?url=https%3A%2F%2Fdrive.google.com%2Fdrive%2Ffolders%2F15aJogTieUuqukjDHm5AVQVVm-PVukPs9&amp;data=04%7C01%7C%7C0ce76ff21ff048af0c2b08d8ef9790ff%7C84df9e7fe9f640afb435aaaaaaaaaaaa%7C1%7C0%7C637522781535891404%7CUnknown%7CTWFpbGZsb3d8eyJWIjoiMC4wLjAwMDAiLCJQIjoiV2luMzIiLCJBTiI6Ik1haWwiLCJXVCI6Mn0%3D%7C1000&amp;sdata=l1%2BAoHrIHr8przKXkn6pSCQTGnGXKMcOjQnzY0jpqws%3D&amp;reserved=0" TargetMode="External"/><Relationship Id="rId234" Type="http://schemas.openxmlformats.org/officeDocument/2006/relationships/image" Target="media/image15.png"/><Relationship Id="rId2" Type="http://schemas.openxmlformats.org/officeDocument/2006/relationships/customXml" Target="../customXml/item2.xml"/><Relationship Id="rId29" Type="http://schemas.openxmlformats.org/officeDocument/2006/relationships/hyperlink" Target="https://bpc-opensourcetools.github.io/e-Invoice-Onboarding-Toolkit/print_page/" TargetMode="External"/><Relationship Id="rId255" Type="http://schemas.openxmlformats.org/officeDocument/2006/relationships/image" Target="media/image21.png"/><Relationship Id="rId276" Type="http://schemas.openxmlformats.org/officeDocument/2006/relationships/hyperlink" Target="https://virtualenvwrapper.readthedocs.io/en/latest/" TargetMode="External"/><Relationship Id="rId297" Type="http://schemas.openxmlformats.org/officeDocument/2006/relationships/image" Target="media/image29.png"/><Relationship Id="rId40" Type="http://schemas.openxmlformats.org/officeDocument/2006/relationships/hyperlink" Target="https://bpc-opensourcetools.github.io/e-Invoice-Onboarding-Toolkit/print_page/" TargetMode="External"/><Relationship Id="rId115" Type="http://schemas.openxmlformats.org/officeDocument/2006/relationships/hyperlink" Target="https://bpc-opensourcetools.github.io/e-Invoice-Onboarding-Toolkit/print_page/" TargetMode="External"/><Relationship Id="rId136" Type="http://schemas.openxmlformats.org/officeDocument/2006/relationships/hyperlink" Target="https://bpc-opensourcetools.github.io/e-Invoice-Onboarding-Toolkit/print_page/" TargetMode="External"/><Relationship Id="rId157" Type="http://schemas.openxmlformats.org/officeDocument/2006/relationships/hyperlink" Target="https://bpc-opensourcetools.github.io/e-Invoice-Onboarding-Toolkit/print_page/" TargetMode="External"/><Relationship Id="rId178" Type="http://schemas.openxmlformats.org/officeDocument/2006/relationships/hyperlink" Target="https://bpc-opensourcetools.github.io/e-Invoice-Onboarding-Toolkit/print_page/" TargetMode="External"/><Relationship Id="rId301" Type="http://schemas.openxmlformats.org/officeDocument/2006/relationships/image" Target="media/image30.png"/><Relationship Id="rId322" Type="http://schemas.openxmlformats.org/officeDocument/2006/relationships/hyperlink" Target="https://jupyter.org/" TargetMode="External"/><Relationship Id="rId343" Type="http://schemas.openxmlformats.org/officeDocument/2006/relationships/hyperlink" Target="http://docs.oasis-open.org/ebxml-msg/ebms/v3.0/core/os/ebms_core-3.0-spec-os.html" TargetMode="External"/><Relationship Id="rId364" Type="http://schemas.openxmlformats.org/officeDocument/2006/relationships/hyperlink" Target="http://docs.oasis-open.org/bdxr/bdx-smp/v2.0/bdx-smp-v2.0.html" TargetMode="External"/><Relationship Id="rId61" Type="http://schemas.openxmlformats.org/officeDocument/2006/relationships/hyperlink" Target="https://bpc-opensourcetools.github.io/e-Invoice-Onboarding-Toolkit/print_page/" TargetMode="External"/><Relationship Id="rId82" Type="http://schemas.openxmlformats.org/officeDocument/2006/relationships/hyperlink" Target="https://bpc-opensourcetools.github.io/e-Invoice-Onboarding-Toolkit/print_page/" TargetMode="External"/><Relationship Id="rId199" Type="http://schemas.openxmlformats.org/officeDocument/2006/relationships/hyperlink" Target="https://bpc-opensourcetools.github.io/e-Invoice-Onboarding-Toolkit/print_page/" TargetMode="External"/><Relationship Id="rId203" Type="http://schemas.openxmlformats.org/officeDocument/2006/relationships/hyperlink" Target="https://bpc-opensourcetools.github.io/e-Invoice-Onboarding-Toolkit/print_page/" TargetMode="External"/><Relationship Id="rId385" Type="http://schemas.openxmlformats.org/officeDocument/2006/relationships/hyperlink" Target="http://docs.oasis-open.org/ebxml-msg/ns/ebms/v3.0/multihop/200902" TargetMode="External"/><Relationship Id="rId19" Type="http://schemas.openxmlformats.org/officeDocument/2006/relationships/hyperlink" Target="https://bpc-opensourcetools.github.io/e-Invoice-Onboarding-Toolkit/print_page/" TargetMode="External"/><Relationship Id="rId224" Type="http://schemas.openxmlformats.org/officeDocument/2006/relationships/hyperlink" Target="https://nsls-ii.github.io/scientific-python-cookiecutter/guiding-design-principles.html" TargetMode="External"/><Relationship Id="rId245" Type="http://schemas.openxmlformats.org/officeDocument/2006/relationships/hyperlink" Target="https://docs.python.org/3/library/venv.html" TargetMode="External"/><Relationship Id="rId266" Type="http://schemas.openxmlformats.org/officeDocument/2006/relationships/hyperlink" Target="https://tox.wiki/en/latest/" TargetMode="External"/><Relationship Id="rId287" Type="http://schemas.openxmlformats.org/officeDocument/2006/relationships/hyperlink" Target="https://nox.thea.codes/en/stable/" TargetMode="External"/><Relationship Id="rId30" Type="http://schemas.openxmlformats.org/officeDocument/2006/relationships/hyperlink" Target="https://bpc-opensourcetools.github.io/e-Invoice-Onboarding-Toolkit/print_page/" TargetMode="External"/><Relationship Id="rId105" Type="http://schemas.openxmlformats.org/officeDocument/2006/relationships/hyperlink" Target="https://bpc-opensourcetools.github.io/e-Invoice-Onboarding-Toolkit/print_page/" TargetMode="External"/><Relationship Id="rId126" Type="http://schemas.openxmlformats.org/officeDocument/2006/relationships/hyperlink" Target="https://bpc-opensourcetools.github.io/e-Invoice-Onboarding-Toolkit/print_page/" TargetMode="External"/><Relationship Id="rId147" Type="http://schemas.openxmlformats.org/officeDocument/2006/relationships/hyperlink" Target="https://bpc-opensourcetools.github.io/e-Invoice-Onboarding-Toolkit/print_page/" TargetMode="External"/><Relationship Id="rId168" Type="http://schemas.openxmlformats.org/officeDocument/2006/relationships/hyperlink" Target="https://bpc-opensourcetools.github.io/e-Invoice-Onboarding-Toolkit/print_page/" TargetMode="External"/><Relationship Id="rId312" Type="http://schemas.openxmlformats.org/officeDocument/2006/relationships/image" Target="media/image41.png"/><Relationship Id="rId333" Type="http://schemas.openxmlformats.org/officeDocument/2006/relationships/hyperlink" Target="https://sml-api.sc-b2b.us/docs" TargetMode="External"/><Relationship Id="rId354" Type="http://schemas.openxmlformats.org/officeDocument/2006/relationships/hyperlink" Target="http://docs.oasis-open.org/ebxml-msg/ebms/v3.0/core/os/ebms_core-3.0-spec-os.html" TargetMode="External"/><Relationship Id="rId51" Type="http://schemas.openxmlformats.org/officeDocument/2006/relationships/hyperlink" Target="https://bpc-opensourcetools.github.io/e-Invoice-Onboarding-Toolkit/print_page/" TargetMode="External"/><Relationship Id="rId72" Type="http://schemas.openxmlformats.org/officeDocument/2006/relationships/hyperlink" Target="https://bpc-opensourcetools.github.io/e-Invoice-Onboarding-Toolkit/print_page/" TargetMode="External"/><Relationship Id="rId93" Type="http://schemas.openxmlformats.org/officeDocument/2006/relationships/hyperlink" Target="https://bpc-opensourcetools.github.io/e-Invoice-Onboarding-Toolkit/print_page/" TargetMode="External"/><Relationship Id="rId189" Type="http://schemas.openxmlformats.org/officeDocument/2006/relationships/hyperlink" Target="https://bpc-opensourcetools.github.io/e-Invoice-Onboarding-Toolkit/print_page/" TargetMode="External"/><Relationship Id="rId375" Type="http://schemas.openxmlformats.org/officeDocument/2006/relationships/hyperlink" Target="https://docs.oasis-open.org/ebxml-msg/ebms/v3.0/core/os/ebms-header-3_0-200704.xsd" TargetMode="External"/><Relationship Id="rId396" Type="http://schemas.openxmlformats.org/officeDocument/2006/relationships/image" Target="media/image55.png"/><Relationship Id="rId3" Type="http://schemas.openxmlformats.org/officeDocument/2006/relationships/customXml" Target="../customXml/item3.xml"/><Relationship Id="rId214" Type="http://schemas.openxmlformats.org/officeDocument/2006/relationships/hyperlink" Target="https://na01.safelinks.protection.outlook.com/?url=https%3A%2F%2Fdrive.google.com%2Fdrive%2Ffolders%2F15aJogTieUuqukjDHm5AVQVVm-PVukPs9&amp;data=04%7C01%7C%7C0ce76ff21ff048af0c2b08d8ef9790ff%7C84df9e7fe9f640afb435aaaaaaaaaaaa%7C1%7C0%7C637522781535891404%7CUnknown%7CTWFpbGZsb3d8eyJWIjoiMC4wLjAwMDAiLCJQIjoiV2luMzIiLCJBTiI6Ik1haWwiLCJXVCI6Mn0%3D%7C1000&amp;sdata=l1%2BAoHrIHr8przKXkn6pSCQTGnGXKMcOjQnzY0jpqws%3D&amp;reserved=0" TargetMode="External"/><Relationship Id="rId235" Type="http://schemas.openxmlformats.org/officeDocument/2006/relationships/image" Target="media/image16.png"/><Relationship Id="rId256" Type="http://schemas.openxmlformats.org/officeDocument/2006/relationships/hyperlink" Target="https://docs.conda.io/en/latest/miniconda.html" TargetMode="External"/><Relationship Id="rId277" Type="http://schemas.openxmlformats.org/officeDocument/2006/relationships/hyperlink" Target="https://virtualenvwrapper.readthedocs.io/en/latest/" TargetMode="External"/><Relationship Id="rId298" Type="http://schemas.openxmlformats.org/officeDocument/2006/relationships/hyperlink" Target="https://bpc-opensourcetools.github.io/e-Invoice-Onboarding-Toolkit/print_page/" TargetMode="External"/><Relationship Id="rId400" Type="http://schemas.openxmlformats.org/officeDocument/2006/relationships/hyperlink" Target="http://docs.oasis-open.org/ebxml-msg/ns/ebms/v3.0/profiles/200707" TargetMode="External"/><Relationship Id="rId116" Type="http://schemas.openxmlformats.org/officeDocument/2006/relationships/hyperlink" Target="https://bpc-opensourcetools.github.io/e-Invoice-Onboarding-Toolkit/print_page/" TargetMode="External"/><Relationship Id="rId137" Type="http://schemas.openxmlformats.org/officeDocument/2006/relationships/hyperlink" Target="https://bpc-opensourcetools.github.io/e-Invoice-Onboarding-Toolkit/print_page/" TargetMode="External"/><Relationship Id="rId158" Type="http://schemas.openxmlformats.org/officeDocument/2006/relationships/hyperlink" Target="https://bpc-opensourcetools.github.io/e-Invoice-Onboarding-Toolkit/print_page/" TargetMode="External"/><Relationship Id="rId302" Type="http://schemas.openxmlformats.org/officeDocument/2006/relationships/image" Target="media/image31.png"/><Relationship Id="rId323" Type="http://schemas.openxmlformats.org/officeDocument/2006/relationships/hyperlink" Target="https://colab.research.google.com/drive/1kfMedMUapeaOS6u9hnS8IcmQaury8znP?usp=sharing" TargetMode="External"/><Relationship Id="rId344" Type="http://schemas.openxmlformats.org/officeDocument/2006/relationships/hyperlink" Target="https://docs.oasis-open.org/ebxml-msg/ebms/v3.0/part2/201004/ebms-v3-part2-cd-01.html" TargetMode="External"/><Relationship Id="rId20" Type="http://schemas.openxmlformats.org/officeDocument/2006/relationships/hyperlink" Target="https://bpc-opensourcetools.github.io/e-Invoice-Onboarding-Toolkit/print_page/" TargetMode="External"/><Relationship Id="rId41" Type="http://schemas.openxmlformats.org/officeDocument/2006/relationships/hyperlink" Target="https://bpc-opensourcetools.github.io/e-Invoice-Onboarding-Toolkit/print_page/" TargetMode="External"/><Relationship Id="rId62" Type="http://schemas.openxmlformats.org/officeDocument/2006/relationships/hyperlink" Target="https://bpc-opensourcetools.github.io/e-Invoice-Onboarding-Toolkit/print_page/" TargetMode="External"/><Relationship Id="rId83" Type="http://schemas.openxmlformats.org/officeDocument/2006/relationships/hyperlink" Target="https://bpc-opensourcetools.github.io/e-Invoice-Onboarding-Toolkit/print_page/" TargetMode="External"/><Relationship Id="rId179" Type="http://schemas.openxmlformats.org/officeDocument/2006/relationships/hyperlink" Target="https://bpc-opensourcetools.github.io/e-Invoice-Onboarding-Toolkit/print_page/" TargetMode="External"/><Relationship Id="rId365" Type="http://schemas.openxmlformats.org/officeDocument/2006/relationships/hyperlink" Target="http://docs.oasis-open.org/bdxr/bdx-smp/v2.0/bdx-smp-v2.0.html" TargetMode="External"/><Relationship Id="rId386" Type="http://schemas.openxmlformats.org/officeDocument/2006/relationships/hyperlink" Target="http://docs.oasis-open.org/ebxml-msg/ns/ebms/v3.0/multihop/200902" TargetMode="External"/><Relationship Id="rId190" Type="http://schemas.openxmlformats.org/officeDocument/2006/relationships/hyperlink" Target="https://bpc-opensourcetools.github.io/e-Invoice-Onboarding-Toolkit/print_page/" TargetMode="External"/><Relationship Id="rId204" Type="http://schemas.openxmlformats.org/officeDocument/2006/relationships/hyperlink" Target="https://bpc-opensourcetools.github.io/e-Invoice-Onboarding-Toolkit/print_page/" TargetMode="External"/><Relationship Id="rId225" Type="http://schemas.openxmlformats.org/officeDocument/2006/relationships/hyperlink" Target="https://nsls-ii.github.io/scientific-python-cookiecutter/index.html" TargetMode="External"/><Relationship Id="rId246" Type="http://schemas.openxmlformats.org/officeDocument/2006/relationships/hyperlink" Target="https://www.python.org/dev/peps/pep-0405/" TargetMode="External"/><Relationship Id="rId267" Type="http://schemas.openxmlformats.org/officeDocument/2006/relationships/hyperlink" Target="https://tox.wiki/en/latest/" TargetMode="External"/><Relationship Id="rId288" Type="http://schemas.openxmlformats.org/officeDocument/2006/relationships/hyperlink" Target="https://nox.thea.codes/en/stable/" TargetMode="External"/><Relationship Id="rId106" Type="http://schemas.openxmlformats.org/officeDocument/2006/relationships/hyperlink" Target="https://bpc-opensourcetools.github.io/e-Invoice-Onboarding-Toolkit/print_page/" TargetMode="External"/><Relationship Id="rId127" Type="http://schemas.openxmlformats.org/officeDocument/2006/relationships/hyperlink" Target="https://bpc-opensourcetools.github.io/e-Invoice-Onboarding-Toolkit/print_page/" TargetMode="External"/><Relationship Id="rId313" Type="http://schemas.openxmlformats.org/officeDocument/2006/relationships/image" Target="media/image42.png"/><Relationship Id="rId10" Type="http://schemas.openxmlformats.org/officeDocument/2006/relationships/hyperlink" Target="https://github.com/BPC-OpenSourceTools/e-Invoice-Onboarding-Toolkit/" TargetMode="External"/><Relationship Id="rId31" Type="http://schemas.openxmlformats.org/officeDocument/2006/relationships/hyperlink" Target="https://bpc-opensourcetools.github.io/e-Invoice-Onboarding-Toolkit/print_page/" TargetMode="External"/><Relationship Id="rId52" Type="http://schemas.openxmlformats.org/officeDocument/2006/relationships/hyperlink" Target="https://bpc-opensourcetools.github.io/e-Invoice-Onboarding-Toolkit/print_page/" TargetMode="External"/><Relationship Id="rId73" Type="http://schemas.openxmlformats.org/officeDocument/2006/relationships/hyperlink" Target="https://bpc-opensourcetools.github.io/e-Invoice-Onboarding-Toolkit/print_page/" TargetMode="External"/><Relationship Id="rId94" Type="http://schemas.openxmlformats.org/officeDocument/2006/relationships/hyperlink" Target="https://bpc-opensourcetools.github.io/e-Invoice-Onboarding-Toolkit/print_page/" TargetMode="External"/><Relationship Id="rId148" Type="http://schemas.openxmlformats.org/officeDocument/2006/relationships/hyperlink" Target="https://bpc-opensourcetools.github.io/e-Invoice-Onboarding-Toolkit/print_page/" TargetMode="External"/><Relationship Id="rId169" Type="http://schemas.openxmlformats.org/officeDocument/2006/relationships/hyperlink" Target="https://bpc-opensourcetools.github.io/e-Invoice-Onboarding-Toolkit/print_page/" TargetMode="External"/><Relationship Id="rId334" Type="http://schemas.openxmlformats.org/officeDocument/2006/relationships/hyperlink" Target="https://github.com/BPC-OpenSourceTools/smp-service" TargetMode="External"/><Relationship Id="rId355" Type="http://schemas.openxmlformats.org/officeDocument/2006/relationships/hyperlink" Target="http://docs.oasis-open.org/ebxml-msg/ebms/v3.0/core/os/ebms_core-3.0-spec-os.html" TargetMode="External"/><Relationship Id="rId376" Type="http://schemas.openxmlformats.org/officeDocument/2006/relationships/hyperlink" Target="http://docs.oasis-open.org/ebxml-msg/ebms/v3.0/part2/201004/ebms-multihop-1_0-200902_refactored.xsd" TargetMode="External"/><Relationship Id="rId397" Type="http://schemas.openxmlformats.org/officeDocument/2006/relationships/image" Target="media/image56.png"/><Relationship Id="rId4" Type="http://schemas.openxmlformats.org/officeDocument/2006/relationships/numbering" Target="numbering.xml"/><Relationship Id="rId180" Type="http://schemas.openxmlformats.org/officeDocument/2006/relationships/hyperlink" Target="https://bpc-opensourcetools.github.io/e-Invoice-Onboarding-Toolkit/print_page/" TargetMode="External"/><Relationship Id="rId215" Type="http://schemas.openxmlformats.org/officeDocument/2006/relationships/hyperlink" Target="https://na01.safelinks.protection.outlook.com/?url=https%3A%2F%2Fdrive.google.com%2Fdrive%2Ffolders%2F15aJogTieUuqukjDHm5AVQVVm-PVukPs9&amp;data=04%7C01%7C%7C0ce76ff21ff048af0c2b08d8ef9790ff%7C84df9e7fe9f640afb435aaaaaaaaaaaa%7C1%7C0%7C637522781535891404%7CUnknown%7CTWFpbGZsb3d8eyJWIjoiMC4wLjAwMDAiLCJQIjoiV2luMzIiLCJBTiI6Ik1haWwiLCJXVCI6Mn0%3D%7C1000&amp;sdata=l1%2BAoHrIHr8przKXkn6pSCQTGnGXKMcOjQnzY0jpqws%3D&amp;reserved=0" TargetMode="External"/><Relationship Id="rId236" Type="http://schemas.openxmlformats.org/officeDocument/2006/relationships/image" Target="media/image17.png"/><Relationship Id="rId257" Type="http://schemas.openxmlformats.org/officeDocument/2006/relationships/hyperlink" Target="https://docs.conda.io/en/latest/" TargetMode="External"/><Relationship Id="rId278" Type="http://schemas.openxmlformats.org/officeDocument/2006/relationships/hyperlink" Target="https://pipenv.pypa.io/en/latest/" TargetMode="External"/><Relationship Id="rId401" Type="http://schemas.openxmlformats.org/officeDocument/2006/relationships/header" Target="header1.xml"/><Relationship Id="rId303" Type="http://schemas.openxmlformats.org/officeDocument/2006/relationships/image" Target="media/image32.png"/><Relationship Id="rId42" Type="http://schemas.openxmlformats.org/officeDocument/2006/relationships/hyperlink" Target="https://bpc-opensourcetools.github.io/e-Invoice-Onboarding-Toolkit/print_page/" TargetMode="External"/><Relationship Id="rId84" Type="http://schemas.openxmlformats.org/officeDocument/2006/relationships/hyperlink" Target="https://bpc-opensourcetools.github.io/e-Invoice-Onboarding-Toolkit/print_page/" TargetMode="External"/><Relationship Id="rId138" Type="http://schemas.openxmlformats.org/officeDocument/2006/relationships/hyperlink" Target="https://bpc-opensourcetools.github.io/e-Invoice-Onboarding-Toolkit/print_page/" TargetMode="External"/><Relationship Id="rId345" Type="http://schemas.openxmlformats.org/officeDocument/2006/relationships/hyperlink" Target="https://docs.oasis-open.org/ebxml-msg/ebms/v3.0/part2/201004/ebms-v3-part2-cd-01.html" TargetMode="External"/><Relationship Id="rId387" Type="http://schemas.openxmlformats.org/officeDocument/2006/relationships/hyperlink" Target="https://docs.oasis-open.org/ebxml-msg/ebms/v3.0/ns/core/200704/" TargetMode="External"/><Relationship Id="rId191" Type="http://schemas.openxmlformats.org/officeDocument/2006/relationships/hyperlink" Target="https://bpc-opensourcetools.github.io/e-Invoice-Onboarding-Toolkit/print_page/" TargetMode="External"/><Relationship Id="rId205" Type="http://schemas.openxmlformats.org/officeDocument/2006/relationships/hyperlink" Target="https://bpc-opensourcetools.github.io/e-Invoice-Onboarding-Toolkit/print_page/" TargetMode="External"/><Relationship Id="rId247" Type="http://schemas.openxmlformats.org/officeDocument/2006/relationships/hyperlink" Target="https://docs.python.org/3/library/venv.html" TargetMode="External"/><Relationship Id="rId107" Type="http://schemas.openxmlformats.org/officeDocument/2006/relationships/hyperlink" Target="https://bpc-opensourcetools.github.io/e-Invoice-Onboarding-Toolkit/print_page/" TargetMode="External"/><Relationship Id="rId289" Type="http://schemas.openxmlformats.org/officeDocument/2006/relationships/hyperlink" Target="https://github.com/pyenv" TargetMode="External"/><Relationship Id="rId11" Type="http://schemas.openxmlformats.org/officeDocument/2006/relationships/hyperlink" Target="https://github.com/BPC-OpenSourceTools/e-Invoice-Onboarding-Toolkit/" TargetMode="External"/><Relationship Id="rId53" Type="http://schemas.openxmlformats.org/officeDocument/2006/relationships/hyperlink" Target="https://bpc-opensourcetools.github.io/e-Invoice-Onboarding-Toolkit/print_page/" TargetMode="External"/><Relationship Id="rId149" Type="http://schemas.openxmlformats.org/officeDocument/2006/relationships/hyperlink" Target="https://bpc-opensourcetools.github.io/e-Invoice-Onboarding-Toolkit/print_page/" TargetMode="External"/><Relationship Id="rId314" Type="http://schemas.openxmlformats.org/officeDocument/2006/relationships/image" Target="media/image43.png"/><Relationship Id="rId356" Type="http://schemas.openxmlformats.org/officeDocument/2006/relationships/hyperlink" Target="https://docs.oasis-open.org/ebxml-msg/ebms/v3.0/part2/201004/ebms-v3-part2-cd-01.html" TargetMode="External"/><Relationship Id="rId398" Type="http://schemas.openxmlformats.org/officeDocument/2006/relationships/image" Target="media/image57.png"/><Relationship Id="rId95" Type="http://schemas.openxmlformats.org/officeDocument/2006/relationships/hyperlink" Target="https://bpc-opensourcetools.github.io/e-Invoice-Onboarding-Toolkit/print_page/" TargetMode="External"/><Relationship Id="rId160" Type="http://schemas.openxmlformats.org/officeDocument/2006/relationships/hyperlink" Target="https://bpc-opensourcetools.github.io/e-Invoice-Onboarding-Toolkit/print_page/" TargetMode="External"/><Relationship Id="rId216" Type="http://schemas.openxmlformats.org/officeDocument/2006/relationships/hyperlink" Target="https://na01.safelinks.protection.outlook.com/?url=https%3A%2F%2Fdrive.google.com%2Fdrive%2Ffolders%2F15aJogTieUuqukjDHm5AVQVVm-PVukPs9&amp;data=04%7C01%7C%7C0ce76ff21ff048af0c2b08d8ef9790ff%7C84df9e7fe9f640afb435aaaaaaaaaaaa%7C1%7C0%7C637522781535891404%7CUnknown%7CTWFpbGZsb3d8eyJWIjoiMC4wLjAwMDAiLCJQIjoiV2luMzIiLCJBTiI6Ik1haWwiLCJXVCI6Mn0%3D%7C1000&amp;sdata=l1%2BAoHrIHr8przKXkn6pSCQTGnGXKMcOjQnzY0jpqws%3D&amp;reserved=0" TargetMode="External"/><Relationship Id="rId258" Type="http://schemas.openxmlformats.org/officeDocument/2006/relationships/hyperlink" Target="https://pip.pypa.io/en/stable/" TargetMode="External"/><Relationship Id="rId22" Type="http://schemas.openxmlformats.org/officeDocument/2006/relationships/hyperlink" Target="https://bpc-opensourcetools.github.io/e-Invoice-Onboarding-Toolkit/print_page/" TargetMode="External"/><Relationship Id="rId64" Type="http://schemas.openxmlformats.org/officeDocument/2006/relationships/hyperlink" Target="https://bpc-opensourcetools.github.io/e-Invoice-Onboarding-Toolkit/print_page/" TargetMode="External"/><Relationship Id="rId118" Type="http://schemas.openxmlformats.org/officeDocument/2006/relationships/hyperlink" Target="https://bpc-opensourcetools.github.io/e-Invoice-Onboarding-Toolkit/print_page/" TargetMode="External"/><Relationship Id="rId325" Type="http://schemas.openxmlformats.org/officeDocument/2006/relationships/hyperlink" Target="https://colab.research.google.com/drive/14EVSc0GyjU0H9776UEXqoEoD3x5Kn2RV?usp=sharing" TargetMode="External"/><Relationship Id="rId367" Type="http://schemas.openxmlformats.org/officeDocument/2006/relationships/hyperlink" Target="https://docs.oasis-open.org/ebxml-msg/ebms/v3.0/core/os/ebms-header-3_0-200704.xsd" TargetMode="External"/><Relationship Id="rId171" Type="http://schemas.openxmlformats.org/officeDocument/2006/relationships/hyperlink" Target="https://bpc-opensourcetools.github.io/e-Invoice-Onboarding-Toolkit/print_page/" TargetMode="External"/><Relationship Id="rId227" Type="http://schemas.openxmlformats.org/officeDocument/2006/relationships/image" Target="media/image13.png"/><Relationship Id="rId269" Type="http://schemas.openxmlformats.org/officeDocument/2006/relationships/hyperlink" Target="https://nox.thea.codes/en/stable/" TargetMode="External"/><Relationship Id="rId33" Type="http://schemas.openxmlformats.org/officeDocument/2006/relationships/hyperlink" Target="https://bpc-opensourcetools.github.io/e-Invoice-Onboarding-Toolkit/print_page/" TargetMode="External"/><Relationship Id="rId129" Type="http://schemas.openxmlformats.org/officeDocument/2006/relationships/hyperlink" Target="https://bpc-opensourcetools.github.io/e-Invoice-Onboarding-Toolkit/print_page/" TargetMode="External"/><Relationship Id="rId280" Type="http://schemas.openxmlformats.org/officeDocument/2006/relationships/hyperlink" Target="https://github.com/berdario/pew" TargetMode="External"/><Relationship Id="rId336" Type="http://schemas.openxmlformats.org/officeDocument/2006/relationships/image" Target="media/image48.png"/><Relationship Id="rId75" Type="http://schemas.openxmlformats.org/officeDocument/2006/relationships/hyperlink" Target="https://bpc-opensourcetools.github.io/e-Invoice-Onboarding-Toolkit/print_page/" TargetMode="External"/><Relationship Id="rId140" Type="http://schemas.openxmlformats.org/officeDocument/2006/relationships/hyperlink" Target="https://bpc-opensourcetools.github.io/e-Invoice-Onboarding-Toolkit/print_page/" TargetMode="External"/><Relationship Id="rId182" Type="http://schemas.openxmlformats.org/officeDocument/2006/relationships/image" Target="media/image5.png"/><Relationship Id="rId378" Type="http://schemas.openxmlformats.org/officeDocument/2006/relationships/hyperlink" Target="http://docs.oasis-open.org/ebxml-msg/ebms/v3.0/part2/201004/mf.xsd" TargetMode="External"/><Relationship Id="rId403" Type="http://schemas.openxmlformats.org/officeDocument/2006/relationships/footer" Target="footer1.xml"/><Relationship Id="rId6" Type="http://schemas.openxmlformats.org/officeDocument/2006/relationships/settings" Target="settings.xml"/><Relationship Id="rId238" Type="http://schemas.openxmlformats.org/officeDocument/2006/relationships/hyperlink" Target="https://developer.apple.com/xcode/" TargetMode="External"/><Relationship Id="rId291" Type="http://schemas.openxmlformats.org/officeDocument/2006/relationships/image" Target="media/image24.png"/><Relationship Id="rId305" Type="http://schemas.openxmlformats.org/officeDocument/2006/relationships/image" Target="media/image34.png"/><Relationship Id="rId347" Type="http://schemas.openxmlformats.org/officeDocument/2006/relationships/hyperlink" Target="https://docs.oasis-open.org/ebxml-msg/ebms/v3.0/part2/201004/rddl-ebms3-part2.html" TargetMode="External"/><Relationship Id="rId44" Type="http://schemas.openxmlformats.org/officeDocument/2006/relationships/hyperlink" Target="https://bpc-opensourcetools.github.io/e-Invoice-Onboarding-Toolkit/print_page/" TargetMode="External"/><Relationship Id="rId86" Type="http://schemas.openxmlformats.org/officeDocument/2006/relationships/hyperlink" Target="https://bpc-opensourcetools.github.io/e-Invoice-Onboarding-Toolkit/print_page/" TargetMode="External"/><Relationship Id="rId151" Type="http://schemas.openxmlformats.org/officeDocument/2006/relationships/hyperlink" Target="https://bpc-opensourcetools.github.io/e-Invoice-Onboarding-Toolkit/print_page/" TargetMode="External"/><Relationship Id="rId389" Type="http://schemas.openxmlformats.org/officeDocument/2006/relationships/hyperlink" Target="https://docs.oasis-open.org/ebxml-msg/ebms/v3.0/ns/core/200704/" TargetMode="External"/><Relationship Id="rId193" Type="http://schemas.openxmlformats.org/officeDocument/2006/relationships/hyperlink" Target="https://bpc-opensourcetools.github.io/e-Invoice-Onboarding-Toolkit/print_page/" TargetMode="External"/><Relationship Id="rId207" Type="http://schemas.openxmlformats.org/officeDocument/2006/relationships/hyperlink" Target="https://bpc-opensourcetools.github.io/e-Invoice-Onboarding-Toolkit/print_page/" TargetMode="External"/><Relationship Id="rId249" Type="http://schemas.openxmlformats.org/officeDocument/2006/relationships/hyperlink" Target="https://virtualenv.pypa.io/en/latest/index.html" TargetMode="External"/><Relationship Id="rId13" Type="http://schemas.openxmlformats.org/officeDocument/2006/relationships/hyperlink" Target="https://github.com/BPC-OpenSourceTools/e-Invoice-Onboarding-Toolkit/" TargetMode="External"/><Relationship Id="rId109" Type="http://schemas.openxmlformats.org/officeDocument/2006/relationships/hyperlink" Target="https://bpc-opensourcetools.github.io/e-Invoice-Onboarding-Toolkit/print_page/" TargetMode="External"/><Relationship Id="rId260" Type="http://schemas.openxmlformats.org/officeDocument/2006/relationships/hyperlink" Target="https://virtualenvwrapper.readthedocs.io/en/latest/" TargetMode="External"/><Relationship Id="rId316" Type="http://schemas.openxmlformats.org/officeDocument/2006/relationships/image" Target="media/image44.png"/><Relationship Id="rId55" Type="http://schemas.openxmlformats.org/officeDocument/2006/relationships/hyperlink" Target="https://bpc-opensourcetools.github.io/e-Invoice-Onboarding-Toolkit/print_page/" TargetMode="External"/><Relationship Id="rId97" Type="http://schemas.openxmlformats.org/officeDocument/2006/relationships/hyperlink" Target="https://bpc-opensourcetools.github.io/e-Invoice-Onboarding-Toolkit/print_page/" TargetMode="External"/><Relationship Id="rId120" Type="http://schemas.openxmlformats.org/officeDocument/2006/relationships/hyperlink" Target="https://bpc-opensourcetools.github.io/e-Invoice-Onboarding-Toolkit/print_page/" TargetMode="External"/><Relationship Id="rId358" Type="http://schemas.openxmlformats.org/officeDocument/2006/relationships/hyperlink" Target="https://docs.oasis-open.org/ebxml-msg/ebms/v3.0/part2/201004/rddl-ebms3-part2.html" TargetMode="External"/><Relationship Id="rId162" Type="http://schemas.openxmlformats.org/officeDocument/2006/relationships/hyperlink" Target="https://bpc-opensourcetools.github.io/e-Invoice-Onboarding-Toolkit/print_page/" TargetMode="External"/><Relationship Id="rId218" Type="http://schemas.openxmlformats.org/officeDocument/2006/relationships/image" Target="media/image9.png"/><Relationship Id="rId271" Type="http://schemas.openxmlformats.org/officeDocument/2006/relationships/hyperlink" Target="https://nox.thea.codes/en/stable/" TargetMode="External"/><Relationship Id="rId24" Type="http://schemas.openxmlformats.org/officeDocument/2006/relationships/hyperlink" Target="https://bpc-opensourcetools.github.io/e-Invoice-Onboarding-Toolkit/print_page/" TargetMode="External"/><Relationship Id="rId66" Type="http://schemas.openxmlformats.org/officeDocument/2006/relationships/hyperlink" Target="https://bpc-opensourcetools.github.io/e-Invoice-Onboarding-Toolkit/print_page/" TargetMode="External"/><Relationship Id="rId131" Type="http://schemas.openxmlformats.org/officeDocument/2006/relationships/hyperlink" Target="https://bpc-opensourcetools.github.io/e-Invoice-Onboarding-Toolkit/print_page/" TargetMode="External"/><Relationship Id="rId327" Type="http://schemas.openxmlformats.org/officeDocument/2006/relationships/hyperlink" Target="https://colab.research.google.com/drive/1ExMZUD_5larW0wEuGJ5erHkFuoozcLCF?usp=sharing" TargetMode="External"/><Relationship Id="rId369" Type="http://schemas.openxmlformats.org/officeDocument/2006/relationships/hyperlink" Target="http://docs.oasis-open.org/ebxml-msg/ebms/v3.0/part2/201004/ebms-multihop-1_0-200902_refactored.xsd" TargetMode="External"/><Relationship Id="rId173" Type="http://schemas.openxmlformats.org/officeDocument/2006/relationships/hyperlink" Target="https://bpc-opensourcetools.github.io/e-Invoice-Onboarding-Toolkit/print_page/" TargetMode="External"/><Relationship Id="rId229" Type="http://schemas.openxmlformats.org/officeDocument/2006/relationships/hyperlink" Target="https://www.obeythetestinggoat.com/" TargetMode="External"/><Relationship Id="rId380" Type="http://schemas.openxmlformats.org/officeDocument/2006/relationships/hyperlink" Target="http://docs.oasis-open.org/ebxml-msg/ebms/v3.0/part2/201004/ebms-header-3_0-200704_refactored.xsd" TargetMode="External"/><Relationship Id="rId240" Type="http://schemas.openxmlformats.org/officeDocument/2006/relationships/hyperlink" Target="https://mac.install.guide/commandlinetools/4.html" TargetMode="External"/><Relationship Id="rId35" Type="http://schemas.openxmlformats.org/officeDocument/2006/relationships/hyperlink" Target="https://bpc-opensourcetools.github.io/e-Invoice-Onboarding-Toolkit/print_page/" TargetMode="External"/><Relationship Id="rId77" Type="http://schemas.openxmlformats.org/officeDocument/2006/relationships/hyperlink" Target="https://bpc-opensourcetools.github.io/e-Invoice-Onboarding-Toolkit/print_page/" TargetMode="External"/><Relationship Id="rId100" Type="http://schemas.openxmlformats.org/officeDocument/2006/relationships/hyperlink" Target="https://bpc-opensourcetools.github.io/e-Invoice-Onboarding-Toolkit/print_page/" TargetMode="External"/><Relationship Id="rId282" Type="http://schemas.openxmlformats.org/officeDocument/2006/relationships/hyperlink" Target="https://github.com/berdario/pew" TargetMode="External"/><Relationship Id="rId338" Type="http://schemas.openxmlformats.org/officeDocument/2006/relationships/image" Target="media/image50.png"/><Relationship Id="rId8" Type="http://schemas.openxmlformats.org/officeDocument/2006/relationships/footnotes" Target="footnotes.xml"/><Relationship Id="rId142" Type="http://schemas.openxmlformats.org/officeDocument/2006/relationships/hyperlink" Target="https://bpc-opensourcetools.github.io/e-Invoice-Onboarding-Toolkit/print_page/" TargetMode="External"/><Relationship Id="rId184" Type="http://schemas.openxmlformats.org/officeDocument/2006/relationships/image" Target="media/image7.png"/><Relationship Id="rId391" Type="http://schemas.openxmlformats.org/officeDocument/2006/relationships/hyperlink" Target="http://docs.oasis-open.org/ebxml-msg/ns/ebms/v3.0/multihop/200902" TargetMode="External"/><Relationship Id="rId405" Type="http://schemas.openxmlformats.org/officeDocument/2006/relationships/header" Target="header3.xml"/><Relationship Id="rId251" Type="http://schemas.openxmlformats.org/officeDocument/2006/relationships/hyperlink" Target="https://www.anaconda.com/" TargetMode="External"/><Relationship Id="rId46" Type="http://schemas.openxmlformats.org/officeDocument/2006/relationships/hyperlink" Target="https://bpc-opensourcetools.github.io/e-Invoice-Onboarding-Toolkit/print_page/" TargetMode="External"/><Relationship Id="rId293" Type="http://schemas.openxmlformats.org/officeDocument/2006/relationships/hyperlink" Target="https://pypi.org/" TargetMode="External"/><Relationship Id="rId307" Type="http://schemas.openxmlformats.org/officeDocument/2006/relationships/image" Target="media/image36.png"/><Relationship Id="rId349" Type="http://schemas.openxmlformats.org/officeDocument/2006/relationships/hyperlink" Target="https://docs.oasis-open.org/ebxml-msg/ebms/v3.0/profiles/20707/ebms3-confprofiles-cs-01.html" TargetMode="External"/><Relationship Id="rId88" Type="http://schemas.openxmlformats.org/officeDocument/2006/relationships/hyperlink" Target="https://bpc-opensourcetools.github.io/e-Invoice-Onboarding-Toolkit/print_page/" TargetMode="External"/><Relationship Id="rId111" Type="http://schemas.openxmlformats.org/officeDocument/2006/relationships/hyperlink" Target="https://bpc-opensourcetools.github.io/e-Invoice-Onboarding-Toolkit/print_page/" TargetMode="External"/><Relationship Id="rId153" Type="http://schemas.openxmlformats.org/officeDocument/2006/relationships/hyperlink" Target="https://bpc-opensourcetools.github.io/e-Invoice-Onboarding-Toolkit/print_page/" TargetMode="External"/><Relationship Id="rId195" Type="http://schemas.openxmlformats.org/officeDocument/2006/relationships/hyperlink" Target="https://bpc-opensourcetools.github.io/e-Invoice-Onboarding-Toolkit/print_page/" TargetMode="External"/><Relationship Id="rId209" Type="http://schemas.openxmlformats.org/officeDocument/2006/relationships/hyperlink" Target="https://bpc-opensourcetools.github.io/e-Invoice-Onboarding-Toolkit/print_page/" TargetMode="External"/><Relationship Id="rId360" Type="http://schemas.openxmlformats.org/officeDocument/2006/relationships/hyperlink" Target="https://docs.oasis-open.org/ebxml-msg/ebms/v3.0/profiles/20707/ebms3-confprofiles-cs-01.html" TargetMode="External"/><Relationship Id="rId220" Type="http://schemas.openxmlformats.org/officeDocument/2006/relationships/image" Target="media/image11.png"/><Relationship Id="rId15" Type="http://schemas.openxmlformats.org/officeDocument/2006/relationships/comments" Target="comments.xml"/><Relationship Id="rId57" Type="http://schemas.openxmlformats.org/officeDocument/2006/relationships/hyperlink" Target="https://bpc-opensourcetools.github.io/e-Invoice-Onboarding-Toolkit/print_page/" TargetMode="External"/><Relationship Id="rId262" Type="http://schemas.openxmlformats.org/officeDocument/2006/relationships/hyperlink" Target="https://pipenv.pypa.io/en/latest/" TargetMode="External"/><Relationship Id="rId318" Type="http://schemas.openxmlformats.org/officeDocument/2006/relationships/image" Target="media/image46.png"/><Relationship Id="rId99" Type="http://schemas.openxmlformats.org/officeDocument/2006/relationships/hyperlink" Target="https://bpc-opensourcetools.github.io/e-Invoice-Onboarding-Toolkit/print_page/" TargetMode="External"/><Relationship Id="rId122" Type="http://schemas.openxmlformats.org/officeDocument/2006/relationships/hyperlink" Target="https://bpc-opensourcetools.github.io/e-Invoice-Onboarding-Toolkit/print_page/" TargetMode="External"/><Relationship Id="rId164" Type="http://schemas.openxmlformats.org/officeDocument/2006/relationships/hyperlink" Target="https://bpc-opensourcetools.github.io/e-Invoice-Onboarding-Toolkit/print_page/" TargetMode="External"/><Relationship Id="rId371" Type="http://schemas.openxmlformats.org/officeDocument/2006/relationships/hyperlink" Target="http://docs.oasis-open.org/ebxml-msg/ebms/v3.0/part2/201004/mf.xsd" TargetMode="External"/><Relationship Id="rId26" Type="http://schemas.openxmlformats.org/officeDocument/2006/relationships/hyperlink" Target="https://bpc-opensourcetools.github.io/e-Invoice-Onboarding-Toolkit/print_page/" TargetMode="External"/><Relationship Id="rId231" Type="http://schemas.openxmlformats.org/officeDocument/2006/relationships/hyperlink" Target="https://git-scm.com/book/en/v2" TargetMode="External"/><Relationship Id="rId273" Type="http://schemas.openxmlformats.org/officeDocument/2006/relationships/hyperlink" Target="https://github.com/pyenv" TargetMode="External"/><Relationship Id="rId329" Type="http://schemas.openxmlformats.org/officeDocument/2006/relationships/hyperlink" Target="https://github.com/BPC-OpenSourceTools/sml-service-r53" TargetMode="External"/><Relationship Id="rId68" Type="http://schemas.openxmlformats.org/officeDocument/2006/relationships/hyperlink" Target="https://bpc-opensourcetools.github.io/e-Invoice-Onboarding-Toolkit/print_page/" TargetMode="External"/><Relationship Id="rId133" Type="http://schemas.openxmlformats.org/officeDocument/2006/relationships/hyperlink" Target="https://bpc-opensourcetools.github.io/e-Invoice-Onboarding-Toolkit/print_page/" TargetMode="External"/><Relationship Id="rId175" Type="http://schemas.openxmlformats.org/officeDocument/2006/relationships/hyperlink" Target="https://bpc-opensourcetools.github.io/e-Invoice-Onboarding-Toolkit/print_page/" TargetMode="External"/><Relationship Id="rId340" Type="http://schemas.openxmlformats.org/officeDocument/2006/relationships/image" Target="media/image52.png"/><Relationship Id="rId200" Type="http://schemas.openxmlformats.org/officeDocument/2006/relationships/hyperlink" Target="https://bpc-opensourcetools.github.io/e-Invoice-Onboarding-Toolkit/print_page/" TargetMode="External"/><Relationship Id="rId382" Type="http://schemas.openxmlformats.org/officeDocument/2006/relationships/hyperlink" Target="https://docs.oasis-open.org/ebxml-msg/ebms/v3.0/ns/core/200704/" TargetMode="External"/><Relationship Id="rId242" Type="http://schemas.openxmlformats.org/officeDocument/2006/relationships/hyperlink" Target="https://www.microsoft.com/en-us/store/apps/windows" TargetMode="External"/><Relationship Id="rId284" Type="http://schemas.openxmlformats.org/officeDocument/2006/relationships/hyperlink" Target="https://tox.wiki/en/latest/" TargetMode="External"/><Relationship Id="rId37" Type="http://schemas.openxmlformats.org/officeDocument/2006/relationships/hyperlink" Target="https://bpc-opensourcetools.github.io/e-Invoice-Onboarding-Toolkit/print_page/" TargetMode="External"/><Relationship Id="rId79" Type="http://schemas.openxmlformats.org/officeDocument/2006/relationships/hyperlink" Target="https://bpc-opensourcetools.github.io/e-Invoice-Onboarding-Toolkit/print_page/" TargetMode="External"/><Relationship Id="rId102" Type="http://schemas.openxmlformats.org/officeDocument/2006/relationships/hyperlink" Target="https://bpc-opensourcetools.github.io/e-Invoice-Onboarding-Toolkit/print_page/" TargetMode="External"/><Relationship Id="rId144" Type="http://schemas.openxmlformats.org/officeDocument/2006/relationships/hyperlink" Target="https://bpc-opensourcetools.github.io/e-Invoice-Onboarding-Toolkit/print_page/" TargetMode="External"/><Relationship Id="rId90" Type="http://schemas.openxmlformats.org/officeDocument/2006/relationships/hyperlink" Target="https://bpc-opensourcetools.github.io/e-Invoice-Onboarding-Toolkit/print_page/" TargetMode="External"/><Relationship Id="rId186" Type="http://schemas.openxmlformats.org/officeDocument/2006/relationships/hyperlink" Target="https://www.oasis-open.org/" TargetMode="External"/><Relationship Id="rId351" Type="http://schemas.openxmlformats.org/officeDocument/2006/relationships/hyperlink" Target="http://docs.oasis-open.org/ebxml-msg/ebms/v3.0/profiles/AS4-profile/v1.0/os/AS4-profile-v1.0-os.html" TargetMode="External"/><Relationship Id="rId393" Type="http://schemas.openxmlformats.org/officeDocument/2006/relationships/hyperlink" Target="http://www.openhealth.org/RDDL/20040118/rddl-20040118.html" TargetMode="External"/><Relationship Id="rId407" Type="http://schemas.openxmlformats.org/officeDocument/2006/relationships/fontTable" Target="fontTable.xml"/><Relationship Id="rId211" Type="http://schemas.openxmlformats.org/officeDocument/2006/relationships/hyperlink" Target="https://businesspaymentscoalition.org/electronic-invoices/" TargetMode="External"/><Relationship Id="rId253" Type="http://schemas.openxmlformats.org/officeDocument/2006/relationships/image" Target="media/image19.png"/><Relationship Id="rId295" Type="http://schemas.openxmlformats.org/officeDocument/2006/relationships/image" Target="media/image27.png"/><Relationship Id="rId30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FE865F5F4715D46AE29A46953EEDE56" ma:contentTypeVersion="12" ma:contentTypeDescription="Create a new document." ma:contentTypeScope="" ma:versionID="e52c28deefabef930da5816f4900f216">
  <xsd:schema xmlns:xsd="http://www.w3.org/2001/XMLSchema" xmlns:xs="http://www.w3.org/2001/XMLSchema" xmlns:p="http://schemas.microsoft.com/office/2006/metadata/properties" xmlns:ns1="http://schemas.microsoft.com/sharepoint/v3" xmlns:ns2="d3862995-f371-4f14-bf94-931bec0278ec" xmlns:ns3="d7d2a651-4b17-4c19-92c3-11c982972fa9" targetNamespace="http://schemas.microsoft.com/office/2006/metadata/properties" ma:root="true" ma:fieldsID="dd7d48788293bce1dd7494c879856233" ns1:_="" ns2:_="" ns3:_="">
    <xsd:import namespace="http://schemas.microsoft.com/sharepoint/v3"/>
    <xsd:import namespace="d3862995-f371-4f14-bf94-931bec0278ec"/>
    <xsd:import namespace="d7d2a651-4b17-4c19-92c3-11c982972fa9"/>
    <xsd:element name="properties">
      <xsd:complexType>
        <xsd:sequence>
          <xsd:element name="documentManagement">
            <xsd:complexType>
              <xsd:all>
                <xsd:element ref="ns1:_ip_UnifiedCompliancePolicyProperties" minOccurs="0"/>
                <xsd:element ref="ns1:_ip_UnifiedCompliancePolicyUIAction" minOccurs="0"/>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Unified Compliance Policy Properties" ma:hidden="true" ma:internalName="_ip_UnifiedCompliancePolicyProperties">
      <xsd:simpleType>
        <xsd:restriction base="dms:Note"/>
      </xsd:simpleType>
    </xsd:element>
    <xsd:element name="_ip_UnifiedCompliancePolicyUIAction" ma:index="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3862995-f371-4f14-bf94-931bec0278ec"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7d2a651-4b17-4c19-92c3-11c982972fa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A14A08B-5724-4D89-9FD8-12824B8EA86B}">
  <ds:schemaRefs>
    <ds:schemaRef ds:uri="http://schemas.microsoft.com/sharepoint/v3/contenttype/forms"/>
  </ds:schemaRefs>
</ds:datastoreItem>
</file>

<file path=customXml/itemProps2.xml><?xml version="1.0" encoding="utf-8"?>
<ds:datastoreItem xmlns:ds="http://schemas.openxmlformats.org/officeDocument/2006/customXml" ds:itemID="{61BCC8C0-AC5E-4324-B45A-C0B49A2A81CF}">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2EDD0BCA-A44F-4C48-A375-3A2ABAF8C6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3862995-f371-4f14-bf94-931bec0278ec"/>
    <ds:schemaRef ds:uri="d7d2a651-4b17-4c19-92c3-11c982972f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11408</Words>
  <Characters>65028</Characters>
  <Application>Microsoft Office Word</Application>
  <DocSecurity>0</DocSecurity>
  <Lines>541</Lines>
  <Paragraphs>152</Paragraphs>
  <ScaleCrop>false</ScaleCrop>
  <Company/>
  <LinksUpToDate>false</LinksUpToDate>
  <CharactersWithSpaces>76284</CharactersWithSpaces>
  <SharedDoc>false</SharedDoc>
  <HLinks>
    <vt:vector size="1914" baseType="variant">
      <vt:variant>
        <vt:i4>5505041</vt:i4>
      </vt:variant>
      <vt:variant>
        <vt:i4>801</vt:i4>
      </vt:variant>
      <vt:variant>
        <vt:i4>0</vt:i4>
      </vt:variant>
      <vt:variant>
        <vt:i4>5</vt:i4>
      </vt:variant>
      <vt:variant>
        <vt:lpwstr>http://docs.oasis-open.org/ebxml-msg/ns/ebms/v3.0/profiles/200707</vt:lpwstr>
      </vt:variant>
      <vt:variant>
        <vt:lpwstr/>
      </vt:variant>
      <vt:variant>
        <vt:i4>5505041</vt:i4>
      </vt:variant>
      <vt:variant>
        <vt:i4>798</vt:i4>
      </vt:variant>
      <vt:variant>
        <vt:i4>0</vt:i4>
      </vt:variant>
      <vt:variant>
        <vt:i4>5</vt:i4>
      </vt:variant>
      <vt:variant>
        <vt:lpwstr>http://docs.oasis-open.org/ebxml-msg/ns/ebms/v3.0/profiles/200707</vt:lpwstr>
      </vt:variant>
      <vt:variant>
        <vt:lpwstr/>
      </vt:variant>
      <vt:variant>
        <vt:i4>4784151</vt:i4>
      </vt:variant>
      <vt:variant>
        <vt:i4>795</vt:i4>
      </vt:variant>
      <vt:variant>
        <vt:i4>0</vt:i4>
      </vt:variant>
      <vt:variant>
        <vt:i4>5</vt:i4>
      </vt:variant>
      <vt:variant>
        <vt:lpwstr>http://docs.oasis-open.org/ebxml-msg/ebms/v3.0/profiles/AS4-profile/v1.0/os/AS4-profile-v1.0-os.html</vt:lpwstr>
      </vt:variant>
      <vt:variant>
        <vt:lpwstr/>
      </vt:variant>
      <vt:variant>
        <vt:i4>3538976</vt:i4>
      </vt:variant>
      <vt:variant>
        <vt:i4>792</vt:i4>
      </vt:variant>
      <vt:variant>
        <vt:i4>0</vt:i4>
      </vt:variant>
      <vt:variant>
        <vt:i4>5</vt:i4>
      </vt:variant>
      <vt:variant>
        <vt:lpwstr>http://www.openhealth.org/RDDL/20040118/rddl-20040118.html</vt:lpwstr>
      </vt:variant>
      <vt:variant>
        <vt:lpwstr/>
      </vt:variant>
      <vt:variant>
        <vt:i4>5570567</vt:i4>
      </vt:variant>
      <vt:variant>
        <vt:i4>789</vt:i4>
      </vt:variant>
      <vt:variant>
        <vt:i4>0</vt:i4>
      </vt:variant>
      <vt:variant>
        <vt:i4>5</vt:i4>
      </vt:variant>
      <vt:variant>
        <vt:lpwstr>http://docs.oasis-open.org/ebxml-msg/ns/v3.0/mf/2010/04/</vt:lpwstr>
      </vt:variant>
      <vt:variant>
        <vt:lpwstr/>
      </vt:variant>
      <vt:variant>
        <vt:i4>7602287</vt:i4>
      </vt:variant>
      <vt:variant>
        <vt:i4>786</vt:i4>
      </vt:variant>
      <vt:variant>
        <vt:i4>0</vt:i4>
      </vt:variant>
      <vt:variant>
        <vt:i4>5</vt:i4>
      </vt:variant>
      <vt:variant>
        <vt:lpwstr>https://github.com/BPC-OpenSourceTools/smp-service</vt:lpwstr>
      </vt:variant>
      <vt:variant>
        <vt:lpwstr/>
      </vt:variant>
      <vt:variant>
        <vt:i4>7602287</vt:i4>
      </vt:variant>
      <vt:variant>
        <vt:i4>783</vt:i4>
      </vt:variant>
      <vt:variant>
        <vt:i4>0</vt:i4>
      </vt:variant>
      <vt:variant>
        <vt:i4>5</vt:i4>
      </vt:variant>
      <vt:variant>
        <vt:lpwstr>https://github.com/BPC-OpenSourceTools/smp-service</vt:lpwstr>
      </vt:variant>
      <vt:variant>
        <vt:lpwstr/>
      </vt:variant>
      <vt:variant>
        <vt:i4>2752609</vt:i4>
      </vt:variant>
      <vt:variant>
        <vt:i4>780</vt:i4>
      </vt:variant>
      <vt:variant>
        <vt:i4>0</vt:i4>
      </vt:variant>
      <vt:variant>
        <vt:i4>5</vt:i4>
      </vt:variant>
      <vt:variant>
        <vt:lpwstr>https://sml-api.sc-b2b.us/docs</vt:lpwstr>
      </vt:variant>
      <vt:variant>
        <vt:lpwstr/>
      </vt:variant>
      <vt:variant>
        <vt:i4>7995509</vt:i4>
      </vt:variant>
      <vt:variant>
        <vt:i4>777</vt:i4>
      </vt:variant>
      <vt:variant>
        <vt:i4>0</vt:i4>
      </vt:variant>
      <vt:variant>
        <vt:i4>5</vt:i4>
      </vt:variant>
      <vt:variant>
        <vt:lpwstr>http://docs.oasis-open.org/bdxr/bdx-smp/v2.0/bdx-smp-v2.0.html</vt:lpwstr>
      </vt:variant>
      <vt:variant>
        <vt:lpwstr/>
      </vt:variant>
      <vt:variant>
        <vt:i4>2752637</vt:i4>
      </vt:variant>
      <vt:variant>
        <vt:i4>774</vt:i4>
      </vt:variant>
      <vt:variant>
        <vt:i4>0</vt:i4>
      </vt:variant>
      <vt:variant>
        <vt:i4>5</vt:i4>
      </vt:variant>
      <vt:variant>
        <vt:lpwstr>https://smp-api.sc-b2b.us/docs</vt:lpwstr>
      </vt:variant>
      <vt:variant>
        <vt:lpwstr/>
      </vt:variant>
      <vt:variant>
        <vt:i4>2687095</vt:i4>
      </vt:variant>
      <vt:variant>
        <vt:i4>771</vt:i4>
      </vt:variant>
      <vt:variant>
        <vt:i4>0</vt:i4>
      </vt:variant>
      <vt:variant>
        <vt:i4>5</vt:i4>
      </vt:variant>
      <vt:variant>
        <vt:lpwstr>https://github.com/BPC-OpenSourceTools/sml-service-r53</vt:lpwstr>
      </vt:variant>
      <vt:variant>
        <vt:lpwstr/>
      </vt:variant>
      <vt:variant>
        <vt:i4>2687095</vt:i4>
      </vt:variant>
      <vt:variant>
        <vt:i4>768</vt:i4>
      </vt:variant>
      <vt:variant>
        <vt:i4>0</vt:i4>
      </vt:variant>
      <vt:variant>
        <vt:i4>5</vt:i4>
      </vt:variant>
      <vt:variant>
        <vt:lpwstr>https://github.com/BPC-OpenSourceTools/sml-service-r53</vt:lpwstr>
      </vt:variant>
      <vt:variant>
        <vt:lpwstr/>
      </vt:variant>
      <vt:variant>
        <vt:i4>2752609</vt:i4>
      </vt:variant>
      <vt:variant>
        <vt:i4>765</vt:i4>
      </vt:variant>
      <vt:variant>
        <vt:i4>0</vt:i4>
      </vt:variant>
      <vt:variant>
        <vt:i4>5</vt:i4>
      </vt:variant>
      <vt:variant>
        <vt:lpwstr>https://sml-api.sc-b2b.us/docs</vt:lpwstr>
      </vt:variant>
      <vt:variant>
        <vt:lpwstr/>
      </vt:variant>
      <vt:variant>
        <vt:i4>3604509</vt:i4>
      </vt:variant>
      <vt:variant>
        <vt:i4>762</vt:i4>
      </vt:variant>
      <vt:variant>
        <vt:i4>0</vt:i4>
      </vt:variant>
      <vt:variant>
        <vt:i4>5</vt:i4>
      </vt:variant>
      <vt:variant>
        <vt:lpwstr>https://colab.research.google.com/drive/1ExMZUD_5larW0wEuGJ5erHkFuoozcLCF?usp=sharing</vt:lpwstr>
      </vt:variant>
      <vt:variant>
        <vt:lpwstr/>
      </vt:variant>
      <vt:variant>
        <vt:i4>4718613</vt:i4>
      </vt:variant>
      <vt:variant>
        <vt:i4>759</vt:i4>
      </vt:variant>
      <vt:variant>
        <vt:i4>0</vt:i4>
      </vt:variant>
      <vt:variant>
        <vt:i4>5</vt:i4>
      </vt:variant>
      <vt:variant>
        <vt:lpwstr>https://colab.research.google.com/drive/1zuPcP1ofEe8PReew9KbGY13EQJsNN8Es?usp=sharing</vt:lpwstr>
      </vt:variant>
      <vt:variant>
        <vt:lpwstr/>
      </vt:variant>
      <vt:variant>
        <vt:i4>655429</vt:i4>
      </vt:variant>
      <vt:variant>
        <vt:i4>756</vt:i4>
      </vt:variant>
      <vt:variant>
        <vt:i4>0</vt:i4>
      </vt:variant>
      <vt:variant>
        <vt:i4>5</vt:i4>
      </vt:variant>
      <vt:variant>
        <vt:lpwstr>https://colab.research.google.com/drive/14EVSc0GyjU0H9776UEXqoEoD3x5Kn2RV?usp=sharing</vt:lpwstr>
      </vt:variant>
      <vt:variant>
        <vt:lpwstr/>
      </vt:variant>
      <vt:variant>
        <vt:i4>655429</vt:i4>
      </vt:variant>
      <vt:variant>
        <vt:i4>753</vt:i4>
      </vt:variant>
      <vt:variant>
        <vt:i4>0</vt:i4>
      </vt:variant>
      <vt:variant>
        <vt:i4>5</vt:i4>
      </vt:variant>
      <vt:variant>
        <vt:lpwstr>https://colab.research.google.com/drive/14EVSc0GyjU0H9776UEXqoEoD3x5Kn2RV?usp=sharing</vt:lpwstr>
      </vt:variant>
      <vt:variant>
        <vt:lpwstr/>
      </vt:variant>
      <vt:variant>
        <vt:i4>5570572</vt:i4>
      </vt:variant>
      <vt:variant>
        <vt:i4>750</vt:i4>
      </vt:variant>
      <vt:variant>
        <vt:i4>0</vt:i4>
      </vt:variant>
      <vt:variant>
        <vt:i4>5</vt:i4>
      </vt:variant>
      <vt:variant>
        <vt:lpwstr>https://colab.research.google.com/drive/1kfMedMUapeaOS6u9hnS8IcmQaury8znP?usp=sharing</vt:lpwstr>
      </vt:variant>
      <vt:variant>
        <vt:lpwstr/>
      </vt:variant>
      <vt:variant>
        <vt:i4>720980</vt:i4>
      </vt:variant>
      <vt:variant>
        <vt:i4>747</vt:i4>
      </vt:variant>
      <vt:variant>
        <vt:i4>0</vt:i4>
      </vt:variant>
      <vt:variant>
        <vt:i4>5</vt:i4>
      </vt:variant>
      <vt:variant>
        <vt:lpwstr>https://jupyter.org/</vt:lpwstr>
      </vt:variant>
      <vt:variant>
        <vt:lpwstr/>
      </vt:variant>
      <vt:variant>
        <vt:i4>2162787</vt:i4>
      </vt:variant>
      <vt:variant>
        <vt:i4>744</vt:i4>
      </vt:variant>
      <vt:variant>
        <vt:i4>0</vt:i4>
      </vt:variant>
      <vt:variant>
        <vt:i4>5</vt:i4>
      </vt:variant>
      <vt:variant>
        <vt:lpwstr>https://colab.research.google.com/</vt:lpwstr>
      </vt:variant>
      <vt:variant>
        <vt:lpwstr/>
      </vt:variant>
      <vt:variant>
        <vt:i4>720980</vt:i4>
      </vt:variant>
      <vt:variant>
        <vt:i4>741</vt:i4>
      </vt:variant>
      <vt:variant>
        <vt:i4>0</vt:i4>
      </vt:variant>
      <vt:variant>
        <vt:i4>5</vt:i4>
      </vt:variant>
      <vt:variant>
        <vt:lpwstr>https://jupyter.org/</vt:lpwstr>
      </vt:variant>
      <vt:variant>
        <vt:lpwstr/>
      </vt:variant>
      <vt:variant>
        <vt:i4>1966082</vt:i4>
      </vt:variant>
      <vt:variant>
        <vt:i4>738</vt:i4>
      </vt:variant>
      <vt:variant>
        <vt:i4>0</vt:i4>
      </vt:variant>
      <vt:variant>
        <vt:i4>5</vt:i4>
      </vt:variant>
      <vt:variant>
        <vt:lpwstr>https://bpc-opensourcetools.github.io/e-Invoice-Onboarding-Toolkit/print_page/</vt:lpwstr>
      </vt:variant>
      <vt:variant>
        <vt:lpwstr>test_cases</vt:lpwstr>
      </vt:variant>
      <vt:variant>
        <vt:i4>524336</vt:i4>
      </vt:variant>
      <vt:variant>
        <vt:i4>735</vt:i4>
      </vt:variant>
      <vt:variant>
        <vt:i4>0</vt:i4>
      </vt:variant>
      <vt:variant>
        <vt:i4>5</vt:i4>
      </vt:variant>
      <vt:variant>
        <vt:lpwstr>https://bpc-opensourcetools.github.io/e-Invoice-Onboarding-Toolkit/print_page/</vt:lpwstr>
      </vt:variant>
      <vt:variant>
        <vt:lpwstr>google_colab_pages</vt:lpwstr>
      </vt:variant>
      <vt:variant>
        <vt:i4>2162707</vt:i4>
      </vt:variant>
      <vt:variant>
        <vt:i4>732</vt:i4>
      </vt:variant>
      <vt:variant>
        <vt:i4>0</vt:i4>
      </vt:variant>
      <vt:variant>
        <vt:i4>5</vt:i4>
      </vt:variant>
      <vt:variant>
        <vt:lpwstr>https://bpc-opensourcetools.github.io/e-Invoice-Onboarding-Toolkit/print_page/</vt:lpwstr>
      </vt:variant>
      <vt:variant>
        <vt:lpwstr>start_to_finish</vt:lpwstr>
      </vt:variant>
      <vt:variant>
        <vt:i4>1966082</vt:i4>
      </vt:variant>
      <vt:variant>
        <vt:i4>729</vt:i4>
      </vt:variant>
      <vt:variant>
        <vt:i4>0</vt:i4>
      </vt:variant>
      <vt:variant>
        <vt:i4>5</vt:i4>
      </vt:variant>
      <vt:variant>
        <vt:lpwstr>https://bpc-opensourcetools.github.io/e-Invoice-Onboarding-Toolkit/print_page/</vt:lpwstr>
      </vt:variant>
      <vt:variant>
        <vt:lpwstr>test_cases</vt:lpwstr>
      </vt:variant>
      <vt:variant>
        <vt:i4>589852</vt:i4>
      </vt:variant>
      <vt:variant>
        <vt:i4>726</vt:i4>
      </vt:variant>
      <vt:variant>
        <vt:i4>0</vt:i4>
      </vt:variant>
      <vt:variant>
        <vt:i4>5</vt:i4>
      </vt:variant>
      <vt:variant>
        <vt:lpwstr>https://pypi.org/</vt:lpwstr>
      </vt:variant>
      <vt:variant>
        <vt:lpwstr/>
      </vt:variant>
      <vt:variant>
        <vt:i4>3604536</vt:i4>
      </vt:variant>
      <vt:variant>
        <vt:i4>723</vt:i4>
      </vt:variant>
      <vt:variant>
        <vt:i4>0</vt:i4>
      </vt:variant>
      <vt:variant>
        <vt:i4>5</vt:i4>
      </vt:variant>
      <vt:variant>
        <vt:lpwstr>https://pip.pypa.io/en/stable/</vt:lpwstr>
      </vt:variant>
      <vt:variant>
        <vt:lpwstr/>
      </vt:variant>
      <vt:variant>
        <vt:i4>851993</vt:i4>
      </vt:variant>
      <vt:variant>
        <vt:i4>720</vt:i4>
      </vt:variant>
      <vt:variant>
        <vt:i4>0</vt:i4>
      </vt:variant>
      <vt:variant>
        <vt:i4>5</vt:i4>
      </vt:variant>
      <vt:variant>
        <vt:lpwstr>https://docs.conda.io/en/latest/</vt:lpwstr>
      </vt:variant>
      <vt:variant>
        <vt:lpwstr/>
      </vt:variant>
      <vt:variant>
        <vt:i4>3145843</vt:i4>
      </vt:variant>
      <vt:variant>
        <vt:i4>717</vt:i4>
      </vt:variant>
      <vt:variant>
        <vt:i4>0</vt:i4>
      </vt:variant>
      <vt:variant>
        <vt:i4>5</vt:i4>
      </vt:variant>
      <vt:variant>
        <vt:lpwstr>https://docs.conda.io/en/latest/miniconda.html</vt:lpwstr>
      </vt:variant>
      <vt:variant>
        <vt:lpwstr/>
      </vt:variant>
      <vt:variant>
        <vt:i4>4456458</vt:i4>
      </vt:variant>
      <vt:variant>
        <vt:i4>714</vt:i4>
      </vt:variant>
      <vt:variant>
        <vt:i4>0</vt:i4>
      </vt:variant>
      <vt:variant>
        <vt:i4>5</vt:i4>
      </vt:variant>
      <vt:variant>
        <vt:lpwstr>https://www.anaconda.com/</vt:lpwstr>
      </vt:variant>
      <vt:variant>
        <vt:lpwstr/>
      </vt:variant>
      <vt:variant>
        <vt:i4>7667768</vt:i4>
      </vt:variant>
      <vt:variant>
        <vt:i4>711</vt:i4>
      </vt:variant>
      <vt:variant>
        <vt:i4>0</vt:i4>
      </vt:variant>
      <vt:variant>
        <vt:i4>5</vt:i4>
      </vt:variant>
      <vt:variant>
        <vt:lpwstr>https://virtualenv.pypa.io/en/latest/index.html</vt:lpwstr>
      </vt:variant>
      <vt:variant>
        <vt:lpwstr/>
      </vt:variant>
      <vt:variant>
        <vt:i4>7667768</vt:i4>
      </vt:variant>
      <vt:variant>
        <vt:i4>708</vt:i4>
      </vt:variant>
      <vt:variant>
        <vt:i4>0</vt:i4>
      </vt:variant>
      <vt:variant>
        <vt:i4>5</vt:i4>
      </vt:variant>
      <vt:variant>
        <vt:lpwstr>https://virtualenv.pypa.io/en/latest/index.html</vt:lpwstr>
      </vt:variant>
      <vt:variant>
        <vt:lpwstr/>
      </vt:variant>
      <vt:variant>
        <vt:i4>7667768</vt:i4>
      </vt:variant>
      <vt:variant>
        <vt:i4>705</vt:i4>
      </vt:variant>
      <vt:variant>
        <vt:i4>0</vt:i4>
      </vt:variant>
      <vt:variant>
        <vt:i4>5</vt:i4>
      </vt:variant>
      <vt:variant>
        <vt:lpwstr>https://virtualenv.pypa.io/en/latest/index.html</vt:lpwstr>
      </vt:variant>
      <vt:variant>
        <vt:lpwstr/>
      </vt:variant>
      <vt:variant>
        <vt:i4>6946937</vt:i4>
      </vt:variant>
      <vt:variant>
        <vt:i4>702</vt:i4>
      </vt:variant>
      <vt:variant>
        <vt:i4>0</vt:i4>
      </vt:variant>
      <vt:variant>
        <vt:i4>5</vt:i4>
      </vt:variant>
      <vt:variant>
        <vt:lpwstr>https://docs.python.org/3/library/venv.html</vt:lpwstr>
      </vt:variant>
      <vt:variant>
        <vt:lpwstr/>
      </vt:variant>
      <vt:variant>
        <vt:i4>4915204</vt:i4>
      </vt:variant>
      <vt:variant>
        <vt:i4>699</vt:i4>
      </vt:variant>
      <vt:variant>
        <vt:i4>0</vt:i4>
      </vt:variant>
      <vt:variant>
        <vt:i4>5</vt:i4>
      </vt:variant>
      <vt:variant>
        <vt:lpwstr>https://www.python.org/dev/peps/pep-0405/</vt:lpwstr>
      </vt:variant>
      <vt:variant>
        <vt:lpwstr/>
      </vt:variant>
      <vt:variant>
        <vt:i4>6946937</vt:i4>
      </vt:variant>
      <vt:variant>
        <vt:i4>696</vt:i4>
      </vt:variant>
      <vt:variant>
        <vt:i4>0</vt:i4>
      </vt:variant>
      <vt:variant>
        <vt:i4>5</vt:i4>
      </vt:variant>
      <vt:variant>
        <vt:lpwstr>https://docs.python.org/3/library/venv.html</vt:lpwstr>
      </vt:variant>
      <vt:variant>
        <vt:lpwstr/>
      </vt:variant>
      <vt:variant>
        <vt:i4>4915266</vt:i4>
      </vt:variant>
      <vt:variant>
        <vt:i4>693</vt:i4>
      </vt:variant>
      <vt:variant>
        <vt:i4>0</vt:i4>
      </vt:variant>
      <vt:variant>
        <vt:i4>5</vt:i4>
      </vt:variant>
      <vt:variant>
        <vt:lpwstr>https://docs.microsoft.com/en-us/windows/wsl/install</vt:lpwstr>
      </vt:variant>
      <vt:variant>
        <vt:lpwstr/>
      </vt:variant>
      <vt:variant>
        <vt:i4>8257640</vt:i4>
      </vt:variant>
      <vt:variant>
        <vt:i4>690</vt:i4>
      </vt:variant>
      <vt:variant>
        <vt:i4>0</vt:i4>
      </vt:variant>
      <vt:variant>
        <vt:i4>5</vt:i4>
      </vt:variant>
      <vt:variant>
        <vt:lpwstr>https://code.visualstudio.com/</vt:lpwstr>
      </vt:variant>
      <vt:variant>
        <vt:lpwstr/>
      </vt:variant>
      <vt:variant>
        <vt:i4>3342386</vt:i4>
      </vt:variant>
      <vt:variant>
        <vt:i4>687</vt:i4>
      </vt:variant>
      <vt:variant>
        <vt:i4>0</vt:i4>
      </vt:variant>
      <vt:variant>
        <vt:i4>5</vt:i4>
      </vt:variant>
      <vt:variant>
        <vt:lpwstr>https://www.microsoft.com/en-us/store/apps/windows</vt:lpwstr>
      </vt:variant>
      <vt:variant>
        <vt:lpwstr/>
      </vt:variant>
      <vt:variant>
        <vt:i4>983107</vt:i4>
      </vt:variant>
      <vt:variant>
        <vt:i4>684</vt:i4>
      </vt:variant>
      <vt:variant>
        <vt:i4>0</vt:i4>
      </vt:variant>
      <vt:variant>
        <vt:i4>5</vt:i4>
      </vt:variant>
      <vt:variant>
        <vt:lpwstr>https://mac.install.guide/commandlinetools/4.html</vt:lpwstr>
      </vt:variant>
      <vt:variant>
        <vt:lpwstr/>
      </vt:variant>
      <vt:variant>
        <vt:i4>983107</vt:i4>
      </vt:variant>
      <vt:variant>
        <vt:i4>681</vt:i4>
      </vt:variant>
      <vt:variant>
        <vt:i4>0</vt:i4>
      </vt:variant>
      <vt:variant>
        <vt:i4>5</vt:i4>
      </vt:variant>
      <vt:variant>
        <vt:lpwstr>https://mac.install.guide/commandlinetools/4.html</vt:lpwstr>
      </vt:variant>
      <vt:variant>
        <vt:lpwstr/>
      </vt:variant>
      <vt:variant>
        <vt:i4>7274548</vt:i4>
      </vt:variant>
      <vt:variant>
        <vt:i4>678</vt:i4>
      </vt:variant>
      <vt:variant>
        <vt:i4>0</vt:i4>
      </vt:variant>
      <vt:variant>
        <vt:i4>5</vt:i4>
      </vt:variant>
      <vt:variant>
        <vt:lpwstr>https://developer.apple.com/xcode/</vt:lpwstr>
      </vt:variant>
      <vt:variant>
        <vt:lpwstr/>
      </vt:variant>
      <vt:variant>
        <vt:i4>7274548</vt:i4>
      </vt:variant>
      <vt:variant>
        <vt:i4>675</vt:i4>
      </vt:variant>
      <vt:variant>
        <vt:i4>0</vt:i4>
      </vt:variant>
      <vt:variant>
        <vt:i4>5</vt:i4>
      </vt:variant>
      <vt:variant>
        <vt:lpwstr>https://developer.apple.com/xcode/</vt:lpwstr>
      </vt:variant>
      <vt:variant>
        <vt:lpwstr/>
      </vt:variant>
      <vt:variant>
        <vt:i4>7274548</vt:i4>
      </vt:variant>
      <vt:variant>
        <vt:i4>672</vt:i4>
      </vt:variant>
      <vt:variant>
        <vt:i4>0</vt:i4>
      </vt:variant>
      <vt:variant>
        <vt:i4>5</vt:i4>
      </vt:variant>
      <vt:variant>
        <vt:lpwstr>https://developer.apple.com/xcode/</vt:lpwstr>
      </vt:variant>
      <vt:variant>
        <vt:lpwstr/>
      </vt:variant>
      <vt:variant>
        <vt:i4>4718593</vt:i4>
      </vt:variant>
      <vt:variant>
        <vt:i4>669</vt:i4>
      </vt:variant>
      <vt:variant>
        <vt:i4>0</vt:i4>
      </vt:variant>
      <vt:variant>
        <vt:i4>5</vt:i4>
      </vt:variant>
      <vt:variant>
        <vt:lpwstr>https://brew.sh/</vt:lpwstr>
      </vt:variant>
      <vt:variant>
        <vt:lpwstr/>
      </vt:variant>
      <vt:variant>
        <vt:i4>2359417</vt:i4>
      </vt:variant>
      <vt:variant>
        <vt:i4>666</vt:i4>
      </vt:variant>
      <vt:variant>
        <vt:i4>0</vt:i4>
      </vt:variant>
      <vt:variant>
        <vt:i4>5</vt:i4>
      </vt:variant>
      <vt:variant>
        <vt:lpwstr>https://git-scm.com/book/en/v2</vt:lpwstr>
      </vt:variant>
      <vt:variant>
        <vt:lpwstr/>
      </vt:variant>
      <vt:variant>
        <vt:i4>2556003</vt:i4>
      </vt:variant>
      <vt:variant>
        <vt:i4>663</vt:i4>
      </vt:variant>
      <vt:variant>
        <vt:i4>0</vt:i4>
      </vt:variant>
      <vt:variant>
        <vt:i4>5</vt:i4>
      </vt:variant>
      <vt:variant>
        <vt:lpwstr>https://www.obeythetestinggoat.com/</vt:lpwstr>
      </vt:variant>
      <vt:variant>
        <vt:lpwstr/>
      </vt:variant>
      <vt:variant>
        <vt:i4>2556003</vt:i4>
      </vt:variant>
      <vt:variant>
        <vt:i4>660</vt:i4>
      </vt:variant>
      <vt:variant>
        <vt:i4>0</vt:i4>
      </vt:variant>
      <vt:variant>
        <vt:i4>5</vt:i4>
      </vt:variant>
      <vt:variant>
        <vt:lpwstr>https://www.obeythetestinggoat.com/</vt:lpwstr>
      </vt:variant>
      <vt:variant>
        <vt:lpwstr/>
      </vt:variant>
      <vt:variant>
        <vt:i4>2687093</vt:i4>
      </vt:variant>
      <vt:variant>
        <vt:i4>657</vt:i4>
      </vt:variant>
      <vt:variant>
        <vt:i4>0</vt:i4>
      </vt:variant>
      <vt:variant>
        <vt:i4>5</vt:i4>
      </vt:variant>
      <vt:variant>
        <vt:lpwstr>https://docs.python-guide.org/</vt:lpwstr>
      </vt:variant>
      <vt:variant>
        <vt:lpwstr/>
      </vt:variant>
      <vt:variant>
        <vt:i4>3670071</vt:i4>
      </vt:variant>
      <vt:variant>
        <vt:i4>654</vt:i4>
      </vt:variant>
      <vt:variant>
        <vt:i4>0</vt:i4>
      </vt:variant>
      <vt:variant>
        <vt:i4>5</vt:i4>
      </vt:variant>
      <vt:variant>
        <vt:lpwstr>https://www.python.org/doc/</vt:lpwstr>
      </vt:variant>
      <vt:variant>
        <vt:lpwstr/>
      </vt:variant>
      <vt:variant>
        <vt:i4>2097262</vt:i4>
      </vt:variant>
      <vt:variant>
        <vt:i4>651</vt:i4>
      </vt:variant>
      <vt:variant>
        <vt:i4>0</vt:i4>
      </vt:variant>
      <vt:variant>
        <vt:i4>5</vt:i4>
      </vt:variant>
      <vt:variant>
        <vt:lpwstr>https://nsls-ii.github.io/scientific-python-cookiecutter/index.html</vt:lpwstr>
      </vt:variant>
      <vt:variant>
        <vt:lpwstr/>
      </vt:variant>
      <vt:variant>
        <vt:i4>6422586</vt:i4>
      </vt:variant>
      <vt:variant>
        <vt:i4>648</vt:i4>
      </vt:variant>
      <vt:variant>
        <vt:i4>0</vt:i4>
      </vt:variant>
      <vt:variant>
        <vt:i4>5</vt:i4>
      </vt:variant>
      <vt:variant>
        <vt:lpwstr>https://nsls-ii.github.io/scientific-python-cookiecutter/guiding-design-principles.html</vt:lpwstr>
      </vt:variant>
      <vt:variant>
        <vt:lpwstr/>
      </vt:variant>
      <vt:variant>
        <vt:i4>4456476</vt:i4>
      </vt:variant>
      <vt:variant>
        <vt:i4>645</vt:i4>
      </vt:variant>
      <vt:variant>
        <vt:i4>0</vt:i4>
      </vt:variant>
      <vt:variant>
        <vt:i4>5</vt:i4>
      </vt:variant>
      <vt:variant>
        <vt:lpwstr>https://pep8.org/</vt:lpwstr>
      </vt:variant>
      <vt:variant>
        <vt:lpwstr/>
      </vt:variant>
      <vt:variant>
        <vt:i4>3473528</vt:i4>
      </vt:variant>
      <vt:variant>
        <vt:i4>642</vt:i4>
      </vt:variant>
      <vt:variant>
        <vt:i4>0</vt:i4>
      </vt:variant>
      <vt:variant>
        <vt:i4>5</vt:i4>
      </vt:variant>
      <vt:variant>
        <vt:lpwstr>https://pep20.org/</vt:lpwstr>
      </vt:variant>
      <vt:variant>
        <vt:lpwstr/>
      </vt:variant>
      <vt:variant>
        <vt:i4>7143460</vt:i4>
      </vt:variant>
      <vt:variant>
        <vt:i4>639</vt:i4>
      </vt:variant>
      <vt:variant>
        <vt:i4>0</vt:i4>
      </vt:variant>
      <vt:variant>
        <vt:i4>5</vt:i4>
      </vt:variant>
      <vt:variant>
        <vt:lpwstr>https://docs.python.org/3.10/library/index.html</vt:lpwstr>
      </vt:variant>
      <vt:variant>
        <vt:lpwstr/>
      </vt:variant>
      <vt:variant>
        <vt:i4>2949168</vt:i4>
      </vt:variant>
      <vt:variant>
        <vt:i4>636</vt:i4>
      </vt:variant>
      <vt:variant>
        <vt:i4>0</vt:i4>
      </vt:variant>
      <vt:variant>
        <vt:i4>5</vt:i4>
      </vt:variant>
      <vt:variant>
        <vt:lpwstr>https://github.com/BPC-OpenSourceTools/e-Invoice-Onboarding-Toolkit</vt:lpwstr>
      </vt:variant>
      <vt:variant>
        <vt:lpwstr/>
      </vt:variant>
      <vt:variant>
        <vt:i4>2949246</vt:i4>
      </vt:variant>
      <vt:variant>
        <vt:i4>633</vt:i4>
      </vt:variant>
      <vt:variant>
        <vt:i4>0</vt:i4>
      </vt:variant>
      <vt:variant>
        <vt:i4>5</vt:i4>
      </vt:variant>
      <vt:variant>
        <vt:lpwstr>https://businesspaymentscoalition.org/electronic-invoices/</vt:lpwstr>
      </vt:variant>
      <vt:variant>
        <vt:lpwstr/>
      </vt:variant>
      <vt:variant>
        <vt:i4>1769490</vt:i4>
      </vt:variant>
      <vt:variant>
        <vt:i4>630</vt:i4>
      </vt:variant>
      <vt:variant>
        <vt:i4>0</vt:i4>
      </vt:variant>
      <vt:variant>
        <vt:i4>5</vt:i4>
      </vt:variant>
      <vt:variant>
        <vt:lpwstr>https://bpc-opensourcetools.github.io/e-Invoice-Onboarding-Toolkit/print_page/</vt:lpwstr>
      </vt:variant>
      <vt:variant>
        <vt:lpwstr>faq-flask_integration_on_docker.md</vt:lpwstr>
      </vt:variant>
      <vt:variant>
        <vt:i4>7078000</vt:i4>
      </vt:variant>
      <vt:variant>
        <vt:i4>627</vt:i4>
      </vt:variant>
      <vt:variant>
        <vt:i4>0</vt:i4>
      </vt:variant>
      <vt:variant>
        <vt:i4>5</vt:i4>
      </vt:variant>
      <vt:variant>
        <vt:lpwstr>https://bpc-opensourcetools.github.io/e-Invoice-Onboarding-Toolkit/print_page/</vt:lpwstr>
      </vt:variant>
      <vt:variant>
        <vt:lpwstr>.</vt:lpwstr>
      </vt:variant>
      <vt:variant>
        <vt:i4>524336</vt:i4>
      </vt:variant>
      <vt:variant>
        <vt:i4>624</vt:i4>
      </vt:variant>
      <vt:variant>
        <vt:i4>0</vt:i4>
      </vt:variant>
      <vt:variant>
        <vt:i4>5</vt:i4>
      </vt:variant>
      <vt:variant>
        <vt:lpwstr>https://bpc-opensourcetools.github.io/e-Invoice-Onboarding-Toolkit/print_page/</vt:lpwstr>
      </vt:variant>
      <vt:variant>
        <vt:lpwstr>google_colab_pages</vt:lpwstr>
      </vt:variant>
      <vt:variant>
        <vt:i4>1966082</vt:i4>
      </vt:variant>
      <vt:variant>
        <vt:i4>621</vt:i4>
      </vt:variant>
      <vt:variant>
        <vt:i4>0</vt:i4>
      </vt:variant>
      <vt:variant>
        <vt:i4>5</vt:i4>
      </vt:variant>
      <vt:variant>
        <vt:lpwstr>https://bpc-opensourcetools.github.io/e-Invoice-Onboarding-Toolkit/print_page/</vt:lpwstr>
      </vt:variant>
      <vt:variant>
        <vt:lpwstr>test_cases</vt:lpwstr>
      </vt:variant>
      <vt:variant>
        <vt:i4>2162707</vt:i4>
      </vt:variant>
      <vt:variant>
        <vt:i4>618</vt:i4>
      </vt:variant>
      <vt:variant>
        <vt:i4>0</vt:i4>
      </vt:variant>
      <vt:variant>
        <vt:i4>5</vt:i4>
      </vt:variant>
      <vt:variant>
        <vt:lpwstr>https://bpc-opensourcetools.github.io/e-Invoice-Onboarding-Toolkit/print_page/</vt:lpwstr>
      </vt:variant>
      <vt:variant>
        <vt:lpwstr>start_to_finish</vt:lpwstr>
      </vt:variant>
      <vt:variant>
        <vt:i4>6815870</vt:i4>
      </vt:variant>
      <vt:variant>
        <vt:i4>615</vt:i4>
      </vt:variant>
      <vt:variant>
        <vt:i4>0</vt:i4>
      </vt:variant>
      <vt:variant>
        <vt:i4>5</vt:i4>
      </vt:variant>
      <vt:variant>
        <vt:lpwstr>https://bpc-opensourcetools.github.io/e-Invoice-Onboarding-Toolkit/print_page/</vt:lpwstr>
      </vt:variant>
      <vt:variant>
        <vt:lpwstr>_license</vt:lpwstr>
      </vt:variant>
      <vt:variant>
        <vt:i4>2818109</vt:i4>
      </vt:variant>
      <vt:variant>
        <vt:i4>612</vt:i4>
      </vt:variant>
      <vt:variant>
        <vt:i4>0</vt:i4>
      </vt:variant>
      <vt:variant>
        <vt:i4>5</vt:i4>
      </vt:variant>
      <vt:variant>
        <vt:lpwstr>https://bpc-opensourcetools.github.io/e-Invoice-Onboarding-Toolkit/print_page/</vt:lpwstr>
      </vt:variant>
      <vt:variant>
        <vt:lpwstr>oasis_documentation</vt:lpwstr>
      </vt:variant>
      <vt:variant>
        <vt:i4>4522049</vt:i4>
      </vt:variant>
      <vt:variant>
        <vt:i4>609</vt:i4>
      </vt:variant>
      <vt:variant>
        <vt:i4>0</vt:i4>
      </vt:variant>
      <vt:variant>
        <vt:i4>5</vt:i4>
      </vt:variant>
      <vt:variant>
        <vt:lpwstr>https://bpc-opensourcetools.github.io/e-Invoice-Onboarding-Toolkit/print_page/</vt:lpwstr>
      </vt:variant>
      <vt:variant>
        <vt:lpwstr>git_workflow</vt:lpwstr>
      </vt:variant>
      <vt:variant>
        <vt:i4>6422606</vt:i4>
      </vt:variant>
      <vt:variant>
        <vt:i4>606</vt:i4>
      </vt:variant>
      <vt:variant>
        <vt:i4>0</vt:i4>
      </vt:variant>
      <vt:variant>
        <vt:i4>5</vt:i4>
      </vt:variant>
      <vt:variant>
        <vt:lpwstr>https://bpc-opensourcetools.github.io/e-Invoice-Onboarding-Toolkit/print_page/</vt:lpwstr>
      </vt:variant>
      <vt:variant>
        <vt:lpwstr>artifacts</vt:lpwstr>
      </vt:variant>
      <vt:variant>
        <vt:i4>2228270</vt:i4>
      </vt:variant>
      <vt:variant>
        <vt:i4>603</vt:i4>
      </vt:variant>
      <vt:variant>
        <vt:i4>0</vt:i4>
      </vt:variant>
      <vt:variant>
        <vt:i4>5</vt:i4>
      </vt:variant>
      <vt:variant>
        <vt:lpwstr>https://bpc-opensourcetools.github.io/e-Invoice-Onboarding-Toolkit/print_page/</vt:lpwstr>
      </vt:variant>
      <vt:variant>
        <vt:lpwstr>project_roadmap</vt:lpwstr>
      </vt:variant>
      <vt:variant>
        <vt:i4>7471223</vt:i4>
      </vt:variant>
      <vt:variant>
        <vt:i4>600</vt:i4>
      </vt:variant>
      <vt:variant>
        <vt:i4>0</vt:i4>
      </vt:variant>
      <vt:variant>
        <vt:i4>5</vt:i4>
      </vt:variant>
      <vt:variant>
        <vt:lpwstr>https://bpc-opensourcetools.github.io/e-Invoice-Onboarding-Toolkit/print_page/</vt:lpwstr>
      </vt:variant>
      <vt:variant>
        <vt:lpwstr>infrastructure_components</vt:lpwstr>
      </vt:variant>
      <vt:variant>
        <vt:i4>524336</vt:i4>
      </vt:variant>
      <vt:variant>
        <vt:i4>597</vt:i4>
      </vt:variant>
      <vt:variant>
        <vt:i4>0</vt:i4>
      </vt:variant>
      <vt:variant>
        <vt:i4>5</vt:i4>
      </vt:variant>
      <vt:variant>
        <vt:lpwstr>https://bpc-opensourcetools.github.io/e-Invoice-Onboarding-Toolkit/print_page/</vt:lpwstr>
      </vt:variant>
      <vt:variant>
        <vt:lpwstr>google_colab_pages</vt:lpwstr>
      </vt:variant>
      <vt:variant>
        <vt:i4>2162707</vt:i4>
      </vt:variant>
      <vt:variant>
        <vt:i4>594</vt:i4>
      </vt:variant>
      <vt:variant>
        <vt:i4>0</vt:i4>
      </vt:variant>
      <vt:variant>
        <vt:i4>5</vt:i4>
      </vt:variant>
      <vt:variant>
        <vt:lpwstr>https://bpc-opensourcetools.github.io/e-Invoice-Onboarding-Toolkit/print_page/</vt:lpwstr>
      </vt:variant>
      <vt:variant>
        <vt:lpwstr>start_to_finish</vt:lpwstr>
      </vt:variant>
      <vt:variant>
        <vt:i4>1966082</vt:i4>
      </vt:variant>
      <vt:variant>
        <vt:i4>591</vt:i4>
      </vt:variant>
      <vt:variant>
        <vt:i4>0</vt:i4>
      </vt:variant>
      <vt:variant>
        <vt:i4>5</vt:i4>
      </vt:variant>
      <vt:variant>
        <vt:lpwstr>https://bpc-opensourcetools.github.io/e-Invoice-Onboarding-Toolkit/print_page/</vt:lpwstr>
      </vt:variant>
      <vt:variant>
        <vt:lpwstr>test_cases</vt:lpwstr>
      </vt:variant>
      <vt:variant>
        <vt:i4>6684753</vt:i4>
      </vt:variant>
      <vt:variant>
        <vt:i4>588</vt:i4>
      </vt:variant>
      <vt:variant>
        <vt:i4>0</vt:i4>
      </vt:variant>
      <vt:variant>
        <vt:i4>5</vt:i4>
      </vt:variant>
      <vt:variant>
        <vt:lpwstr>https://bpc-opensourcetools.github.io/e-Invoice-Onboarding-Toolkit/print_page/</vt:lpwstr>
      </vt:variant>
      <vt:variant>
        <vt:lpwstr>using_the_modules</vt:lpwstr>
      </vt:variant>
      <vt:variant>
        <vt:i4>5111889</vt:i4>
      </vt:variant>
      <vt:variant>
        <vt:i4>585</vt:i4>
      </vt:variant>
      <vt:variant>
        <vt:i4>0</vt:i4>
      </vt:variant>
      <vt:variant>
        <vt:i4>5</vt:i4>
      </vt:variant>
      <vt:variant>
        <vt:lpwstr>https://bpc-opensourcetools.github.io/e-Invoice-Onboarding-Toolkit/print_page/</vt:lpwstr>
      </vt:variant>
      <vt:variant>
        <vt:lpwstr>working_with_the_code</vt:lpwstr>
      </vt:variant>
      <vt:variant>
        <vt:i4>8257600</vt:i4>
      </vt:variant>
      <vt:variant>
        <vt:i4>582</vt:i4>
      </vt:variant>
      <vt:variant>
        <vt:i4>0</vt:i4>
      </vt:variant>
      <vt:variant>
        <vt:i4>5</vt:i4>
      </vt:variant>
      <vt:variant>
        <vt:lpwstr>https://bpc-opensourcetools.github.io/e-Invoice-Onboarding-Toolkit/print_page/</vt:lpwstr>
      </vt:variant>
      <vt:variant>
        <vt:lpwstr>requirements</vt:lpwstr>
      </vt:variant>
      <vt:variant>
        <vt:i4>1179710</vt:i4>
      </vt:variant>
      <vt:variant>
        <vt:i4>579</vt:i4>
      </vt:variant>
      <vt:variant>
        <vt:i4>0</vt:i4>
      </vt:variant>
      <vt:variant>
        <vt:i4>5</vt:i4>
      </vt:variant>
      <vt:variant>
        <vt:lpwstr>https://bpc-opensourcetools.github.io/e-Invoice-Onboarding-Toolkit/print_page/</vt:lpwstr>
      </vt:variant>
      <vt:variant>
        <vt:lpwstr>python_dev_env</vt:lpwstr>
      </vt:variant>
      <vt:variant>
        <vt:i4>1835044</vt:i4>
      </vt:variant>
      <vt:variant>
        <vt:i4>576</vt:i4>
      </vt:variant>
      <vt:variant>
        <vt:i4>0</vt:i4>
      </vt:variant>
      <vt:variant>
        <vt:i4>5</vt:i4>
      </vt:variant>
      <vt:variant>
        <vt:lpwstr>https://bpc-opensourcetools.github.io/e-Invoice-Onboarding-Toolkit/print_page/</vt:lpwstr>
      </vt:variant>
      <vt:variant>
        <vt:lpwstr>tools_and_resources</vt:lpwstr>
      </vt:variant>
      <vt:variant>
        <vt:i4>1900602</vt:i4>
      </vt:variant>
      <vt:variant>
        <vt:i4>573</vt:i4>
      </vt:variant>
      <vt:variant>
        <vt:i4>0</vt:i4>
      </vt:variant>
      <vt:variant>
        <vt:i4>5</vt:i4>
      </vt:variant>
      <vt:variant>
        <vt:lpwstr>https://bpc-opensourcetools.github.io/e-Invoice-Onboarding-Toolkit/print_page/</vt:lpwstr>
      </vt:variant>
      <vt:variant>
        <vt:lpwstr>assumptions</vt:lpwstr>
      </vt:variant>
      <vt:variant>
        <vt:i4>6553679</vt:i4>
      </vt:variant>
      <vt:variant>
        <vt:i4>570</vt:i4>
      </vt:variant>
      <vt:variant>
        <vt:i4>0</vt:i4>
      </vt:variant>
      <vt:variant>
        <vt:i4>5</vt:i4>
      </vt:variant>
      <vt:variant>
        <vt:lpwstr>https://bpc-opensourcetools.github.io/e-Invoice-Onboarding-Toolkit/print_page/</vt:lpwstr>
      </vt:variant>
      <vt:variant>
        <vt:lpwstr>outcomes</vt:lpwstr>
      </vt:variant>
      <vt:variant>
        <vt:i4>852024</vt:i4>
      </vt:variant>
      <vt:variant>
        <vt:i4>567</vt:i4>
      </vt:variant>
      <vt:variant>
        <vt:i4>0</vt:i4>
      </vt:variant>
      <vt:variant>
        <vt:i4>5</vt:i4>
      </vt:variant>
      <vt:variant>
        <vt:lpwstr>https://bpc-opensourcetools.github.io/e-Invoice-Onboarding-Toolkit/print_page/</vt:lpwstr>
      </vt:variant>
      <vt:variant>
        <vt:lpwstr>faq</vt:lpwstr>
      </vt:variant>
      <vt:variant>
        <vt:i4>7078000</vt:i4>
      </vt:variant>
      <vt:variant>
        <vt:i4>564</vt:i4>
      </vt:variant>
      <vt:variant>
        <vt:i4>0</vt:i4>
      </vt:variant>
      <vt:variant>
        <vt:i4>5</vt:i4>
      </vt:variant>
      <vt:variant>
        <vt:lpwstr>https://bpc-opensourcetools.github.io/e-Invoice-Onboarding-Toolkit/print_page/</vt:lpwstr>
      </vt:variant>
      <vt:variant>
        <vt:lpwstr>.</vt:lpwstr>
      </vt:variant>
      <vt:variant>
        <vt:i4>3145817</vt:i4>
      </vt:variant>
      <vt:variant>
        <vt:i4>561</vt:i4>
      </vt:variant>
      <vt:variant>
        <vt:i4>0</vt:i4>
      </vt:variant>
      <vt:variant>
        <vt:i4>5</vt:i4>
      </vt:variant>
      <vt:variant>
        <vt:lpwstr>http://docs.oasis-open.org/ebxml-msg/ebms/v3.0/core/os/ebms_core-3.0-spec-os.html</vt:lpwstr>
      </vt:variant>
      <vt:variant>
        <vt:lpwstr/>
      </vt:variant>
      <vt:variant>
        <vt:i4>8061049</vt:i4>
      </vt:variant>
      <vt:variant>
        <vt:i4>558</vt:i4>
      </vt:variant>
      <vt:variant>
        <vt:i4>0</vt:i4>
      </vt:variant>
      <vt:variant>
        <vt:i4>5</vt:i4>
      </vt:variant>
      <vt:variant>
        <vt:lpwstr>https://www.oasis-open.org/</vt:lpwstr>
      </vt:variant>
      <vt:variant>
        <vt:lpwstr/>
      </vt:variant>
      <vt:variant>
        <vt:i4>131085</vt:i4>
      </vt:variant>
      <vt:variant>
        <vt:i4>555</vt:i4>
      </vt:variant>
      <vt:variant>
        <vt:i4>0</vt:i4>
      </vt:variant>
      <vt:variant>
        <vt:i4>5</vt:i4>
      </vt:variant>
      <vt:variant>
        <vt:lpwstr>https://businesspaymentscoalition.org/electronic-invoices</vt:lpwstr>
      </vt:variant>
      <vt:variant>
        <vt:lpwstr/>
      </vt:variant>
      <vt:variant>
        <vt:i4>131085</vt:i4>
      </vt:variant>
      <vt:variant>
        <vt:i4>552</vt:i4>
      </vt:variant>
      <vt:variant>
        <vt:i4>0</vt:i4>
      </vt:variant>
      <vt:variant>
        <vt:i4>5</vt:i4>
      </vt:variant>
      <vt:variant>
        <vt:lpwstr>https://businesspaymentscoalition.org/electronic-invoices</vt:lpwstr>
      </vt:variant>
      <vt:variant>
        <vt:lpwstr/>
      </vt:variant>
      <vt:variant>
        <vt:i4>7667816</vt:i4>
      </vt:variant>
      <vt:variant>
        <vt:i4>549</vt:i4>
      </vt:variant>
      <vt:variant>
        <vt:i4>0</vt:i4>
      </vt:variant>
      <vt:variant>
        <vt:i4>5</vt:i4>
      </vt:variant>
      <vt:variant>
        <vt:lpwstr>https://bpc-opensourcetools.github.io/e-Invoice-Onboarding-Toolkit/print_page/</vt:lpwstr>
      </vt:variant>
      <vt:variant>
        <vt:lpwstr>_license-mit-license</vt:lpwstr>
      </vt:variant>
      <vt:variant>
        <vt:i4>3997755</vt:i4>
      </vt:variant>
      <vt:variant>
        <vt:i4>546</vt:i4>
      </vt:variant>
      <vt:variant>
        <vt:i4>0</vt:i4>
      </vt:variant>
      <vt:variant>
        <vt:i4>5</vt:i4>
      </vt:variant>
      <vt:variant>
        <vt:lpwstr>https://bpc-opensourcetools.github.io/e-Invoice-Onboarding-Toolkit/print_page/</vt:lpwstr>
      </vt:variant>
      <vt:variant>
        <vt:lpwstr>oasis_documentation-namespace-uris</vt:lpwstr>
      </vt:variant>
      <vt:variant>
        <vt:i4>3997755</vt:i4>
      </vt:variant>
      <vt:variant>
        <vt:i4>543</vt:i4>
      </vt:variant>
      <vt:variant>
        <vt:i4>0</vt:i4>
      </vt:variant>
      <vt:variant>
        <vt:i4>5</vt:i4>
      </vt:variant>
      <vt:variant>
        <vt:lpwstr>https://bpc-opensourcetools.github.io/e-Invoice-Onboarding-Toolkit/print_page/</vt:lpwstr>
      </vt:variant>
      <vt:variant>
        <vt:lpwstr>oasis_documentation-namespace-uris</vt:lpwstr>
      </vt:variant>
      <vt:variant>
        <vt:i4>3997755</vt:i4>
      </vt:variant>
      <vt:variant>
        <vt:i4>540</vt:i4>
      </vt:variant>
      <vt:variant>
        <vt:i4>0</vt:i4>
      </vt:variant>
      <vt:variant>
        <vt:i4>5</vt:i4>
      </vt:variant>
      <vt:variant>
        <vt:lpwstr>https://bpc-opensourcetools.github.io/e-Invoice-Onboarding-Toolkit/print_page/</vt:lpwstr>
      </vt:variant>
      <vt:variant>
        <vt:lpwstr>oasis_documentation-namespace-uris</vt:lpwstr>
      </vt:variant>
      <vt:variant>
        <vt:i4>2424958</vt:i4>
      </vt:variant>
      <vt:variant>
        <vt:i4>537</vt:i4>
      </vt:variant>
      <vt:variant>
        <vt:i4>0</vt:i4>
      </vt:variant>
      <vt:variant>
        <vt:i4>5</vt:i4>
      </vt:variant>
      <vt:variant>
        <vt:lpwstr>https://bpc-opensourcetools.github.io/e-Invoice-Onboarding-Toolkit/print_page/</vt:lpwstr>
      </vt:variant>
      <vt:variant>
        <vt:lpwstr>oasis_documentation-xml-schema-definitions</vt:lpwstr>
      </vt:variant>
      <vt:variant>
        <vt:i4>2424958</vt:i4>
      </vt:variant>
      <vt:variant>
        <vt:i4>534</vt:i4>
      </vt:variant>
      <vt:variant>
        <vt:i4>0</vt:i4>
      </vt:variant>
      <vt:variant>
        <vt:i4>5</vt:i4>
      </vt:variant>
      <vt:variant>
        <vt:lpwstr>https://bpc-opensourcetools.github.io/e-Invoice-Onboarding-Toolkit/print_page/</vt:lpwstr>
      </vt:variant>
      <vt:variant>
        <vt:lpwstr>oasis_documentation-xml-schema-definitions</vt:lpwstr>
      </vt:variant>
      <vt:variant>
        <vt:i4>2424958</vt:i4>
      </vt:variant>
      <vt:variant>
        <vt:i4>531</vt:i4>
      </vt:variant>
      <vt:variant>
        <vt:i4>0</vt:i4>
      </vt:variant>
      <vt:variant>
        <vt:i4>5</vt:i4>
      </vt:variant>
      <vt:variant>
        <vt:lpwstr>https://bpc-opensourcetools.github.io/e-Invoice-Onboarding-Toolkit/print_page/</vt:lpwstr>
      </vt:variant>
      <vt:variant>
        <vt:lpwstr>oasis_documentation-xml-schema-definitions</vt:lpwstr>
      </vt:variant>
      <vt:variant>
        <vt:i4>2424958</vt:i4>
      </vt:variant>
      <vt:variant>
        <vt:i4>528</vt:i4>
      </vt:variant>
      <vt:variant>
        <vt:i4>0</vt:i4>
      </vt:variant>
      <vt:variant>
        <vt:i4>5</vt:i4>
      </vt:variant>
      <vt:variant>
        <vt:lpwstr>https://bpc-opensourcetools.github.io/e-Invoice-Onboarding-Toolkit/print_page/</vt:lpwstr>
      </vt:variant>
      <vt:variant>
        <vt:lpwstr>oasis_documentation-xml-schema-definitions</vt:lpwstr>
      </vt:variant>
      <vt:variant>
        <vt:i4>852055</vt:i4>
      </vt:variant>
      <vt:variant>
        <vt:i4>525</vt:i4>
      </vt:variant>
      <vt:variant>
        <vt:i4>0</vt:i4>
      </vt:variant>
      <vt:variant>
        <vt:i4>5</vt:i4>
      </vt:variant>
      <vt:variant>
        <vt:lpwstr>https://bpc-opensourcetools.github.io/e-Invoice-Onboarding-Toolkit/print_page/</vt:lpwstr>
      </vt:variant>
      <vt:variant>
        <vt:lpwstr>oasis_documentation-documents</vt:lpwstr>
      </vt:variant>
      <vt:variant>
        <vt:i4>852055</vt:i4>
      </vt:variant>
      <vt:variant>
        <vt:i4>522</vt:i4>
      </vt:variant>
      <vt:variant>
        <vt:i4>0</vt:i4>
      </vt:variant>
      <vt:variant>
        <vt:i4>5</vt:i4>
      </vt:variant>
      <vt:variant>
        <vt:lpwstr>https://bpc-opensourcetools.github.io/e-Invoice-Onboarding-Toolkit/print_page/</vt:lpwstr>
      </vt:variant>
      <vt:variant>
        <vt:lpwstr>oasis_documentation-documents</vt:lpwstr>
      </vt:variant>
      <vt:variant>
        <vt:i4>852055</vt:i4>
      </vt:variant>
      <vt:variant>
        <vt:i4>519</vt:i4>
      </vt:variant>
      <vt:variant>
        <vt:i4>0</vt:i4>
      </vt:variant>
      <vt:variant>
        <vt:i4>5</vt:i4>
      </vt:variant>
      <vt:variant>
        <vt:lpwstr>https://bpc-opensourcetools.github.io/e-Invoice-Onboarding-Toolkit/print_page/</vt:lpwstr>
      </vt:variant>
      <vt:variant>
        <vt:lpwstr>oasis_documentation-documents</vt:lpwstr>
      </vt:variant>
      <vt:variant>
        <vt:i4>852055</vt:i4>
      </vt:variant>
      <vt:variant>
        <vt:i4>516</vt:i4>
      </vt:variant>
      <vt:variant>
        <vt:i4>0</vt:i4>
      </vt:variant>
      <vt:variant>
        <vt:i4>5</vt:i4>
      </vt:variant>
      <vt:variant>
        <vt:lpwstr>https://bpc-opensourcetools.github.io/e-Invoice-Onboarding-Toolkit/print_page/</vt:lpwstr>
      </vt:variant>
      <vt:variant>
        <vt:lpwstr>oasis_documentation-documents</vt:lpwstr>
      </vt:variant>
      <vt:variant>
        <vt:i4>4063275</vt:i4>
      </vt:variant>
      <vt:variant>
        <vt:i4>513</vt:i4>
      </vt:variant>
      <vt:variant>
        <vt:i4>0</vt:i4>
      </vt:variant>
      <vt:variant>
        <vt:i4>5</vt:i4>
      </vt:variant>
      <vt:variant>
        <vt:lpwstr>https://bpc-opensourcetools.github.io/e-Invoice-Onboarding-Toolkit/print_page/</vt:lpwstr>
      </vt:variant>
      <vt:variant>
        <vt:lpwstr>oasis_documentation-oasis-resources</vt:lpwstr>
      </vt:variant>
      <vt:variant>
        <vt:i4>3735662</vt:i4>
      </vt:variant>
      <vt:variant>
        <vt:i4>510</vt:i4>
      </vt:variant>
      <vt:variant>
        <vt:i4>0</vt:i4>
      </vt:variant>
      <vt:variant>
        <vt:i4>5</vt:i4>
      </vt:variant>
      <vt:variant>
        <vt:lpwstr>https://bpc-opensourcetools.github.io/e-Invoice-Onboarding-Toolkit/print_page/</vt:lpwstr>
      </vt:variant>
      <vt:variant>
        <vt:lpwstr>git_workflow-a-minimal-git-script-to-work-with-the-code</vt:lpwstr>
      </vt:variant>
      <vt:variant>
        <vt:i4>3735662</vt:i4>
      </vt:variant>
      <vt:variant>
        <vt:i4>507</vt:i4>
      </vt:variant>
      <vt:variant>
        <vt:i4>0</vt:i4>
      </vt:variant>
      <vt:variant>
        <vt:i4>5</vt:i4>
      </vt:variant>
      <vt:variant>
        <vt:lpwstr>https://bpc-opensourcetools.github.io/e-Invoice-Onboarding-Toolkit/print_page/</vt:lpwstr>
      </vt:variant>
      <vt:variant>
        <vt:lpwstr>git_workflow-a-minimal-git-script-to-work-with-the-code</vt:lpwstr>
      </vt:variant>
      <vt:variant>
        <vt:i4>3735662</vt:i4>
      </vt:variant>
      <vt:variant>
        <vt:i4>504</vt:i4>
      </vt:variant>
      <vt:variant>
        <vt:i4>0</vt:i4>
      </vt:variant>
      <vt:variant>
        <vt:i4>5</vt:i4>
      </vt:variant>
      <vt:variant>
        <vt:lpwstr>https://bpc-opensourcetools.github.io/e-Invoice-Onboarding-Toolkit/print_page/</vt:lpwstr>
      </vt:variant>
      <vt:variant>
        <vt:lpwstr>git_workflow-a-minimal-git-script-to-work-with-the-code</vt:lpwstr>
      </vt:variant>
      <vt:variant>
        <vt:i4>3735662</vt:i4>
      </vt:variant>
      <vt:variant>
        <vt:i4>501</vt:i4>
      </vt:variant>
      <vt:variant>
        <vt:i4>0</vt:i4>
      </vt:variant>
      <vt:variant>
        <vt:i4>5</vt:i4>
      </vt:variant>
      <vt:variant>
        <vt:lpwstr>https://bpc-opensourcetools.github.io/e-Invoice-Onboarding-Toolkit/print_page/</vt:lpwstr>
      </vt:variant>
      <vt:variant>
        <vt:lpwstr>git_workflow-a-minimal-git-script-to-work-with-the-code</vt:lpwstr>
      </vt:variant>
      <vt:variant>
        <vt:i4>3735662</vt:i4>
      </vt:variant>
      <vt:variant>
        <vt:i4>498</vt:i4>
      </vt:variant>
      <vt:variant>
        <vt:i4>0</vt:i4>
      </vt:variant>
      <vt:variant>
        <vt:i4>5</vt:i4>
      </vt:variant>
      <vt:variant>
        <vt:lpwstr>https://bpc-opensourcetools.github.io/e-Invoice-Onboarding-Toolkit/print_page/</vt:lpwstr>
      </vt:variant>
      <vt:variant>
        <vt:lpwstr>git_workflow-a-minimal-git-script-to-work-with-the-code</vt:lpwstr>
      </vt:variant>
      <vt:variant>
        <vt:i4>3735662</vt:i4>
      </vt:variant>
      <vt:variant>
        <vt:i4>495</vt:i4>
      </vt:variant>
      <vt:variant>
        <vt:i4>0</vt:i4>
      </vt:variant>
      <vt:variant>
        <vt:i4>5</vt:i4>
      </vt:variant>
      <vt:variant>
        <vt:lpwstr>https://bpc-opensourcetools.github.io/e-Invoice-Onboarding-Toolkit/print_page/</vt:lpwstr>
      </vt:variant>
      <vt:variant>
        <vt:lpwstr>git_workflow-a-minimal-git-script-to-work-with-the-code</vt:lpwstr>
      </vt:variant>
      <vt:variant>
        <vt:i4>3735662</vt:i4>
      </vt:variant>
      <vt:variant>
        <vt:i4>492</vt:i4>
      </vt:variant>
      <vt:variant>
        <vt:i4>0</vt:i4>
      </vt:variant>
      <vt:variant>
        <vt:i4>5</vt:i4>
      </vt:variant>
      <vt:variant>
        <vt:lpwstr>https://bpc-opensourcetools.github.io/e-Invoice-Onboarding-Toolkit/print_page/</vt:lpwstr>
      </vt:variant>
      <vt:variant>
        <vt:lpwstr>git_workflow-a-minimal-git-script-to-work-with-the-code</vt:lpwstr>
      </vt:variant>
      <vt:variant>
        <vt:i4>4259847</vt:i4>
      </vt:variant>
      <vt:variant>
        <vt:i4>489</vt:i4>
      </vt:variant>
      <vt:variant>
        <vt:i4>0</vt:i4>
      </vt:variant>
      <vt:variant>
        <vt:i4>5</vt:i4>
      </vt:variant>
      <vt:variant>
        <vt:lpwstr>https://bpc-opensourcetools.github.io/e-Invoice-Onboarding-Toolkit/print_page/</vt:lpwstr>
      </vt:variant>
      <vt:variant>
        <vt:lpwstr>git_workflow-sample-git-workflow</vt:lpwstr>
      </vt:variant>
      <vt:variant>
        <vt:i4>5898345</vt:i4>
      </vt:variant>
      <vt:variant>
        <vt:i4>486</vt:i4>
      </vt:variant>
      <vt:variant>
        <vt:i4>0</vt:i4>
      </vt:variant>
      <vt:variant>
        <vt:i4>5</vt:i4>
      </vt:variant>
      <vt:variant>
        <vt:lpwstr>https://bpc-opensourcetools.github.io/e-Invoice-Onboarding-Toolkit/print_page/</vt:lpwstr>
      </vt:variant>
      <vt:variant>
        <vt:lpwstr>artifacts-repository-layout</vt:lpwstr>
      </vt:variant>
      <vt:variant>
        <vt:i4>5898345</vt:i4>
      </vt:variant>
      <vt:variant>
        <vt:i4>483</vt:i4>
      </vt:variant>
      <vt:variant>
        <vt:i4>0</vt:i4>
      </vt:variant>
      <vt:variant>
        <vt:i4>5</vt:i4>
      </vt:variant>
      <vt:variant>
        <vt:lpwstr>https://bpc-opensourcetools.github.io/e-Invoice-Onboarding-Toolkit/print_page/</vt:lpwstr>
      </vt:variant>
      <vt:variant>
        <vt:lpwstr>artifacts-repository-layout</vt:lpwstr>
      </vt:variant>
      <vt:variant>
        <vt:i4>5898345</vt:i4>
      </vt:variant>
      <vt:variant>
        <vt:i4>480</vt:i4>
      </vt:variant>
      <vt:variant>
        <vt:i4>0</vt:i4>
      </vt:variant>
      <vt:variant>
        <vt:i4>5</vt:i4>
      </vt:variant>
      <vt:variant>
        <vt:lpwstr>https://bpc-opensourcetools.github.io/e-Invoice-Onboarding-Toolkit/print_page/</vt:lpwstr>
      </vt:variant>
      <vt:variant>
        <vt:lpwstr>artifacts-repository-layout</vt:lpwstr>
      </vt:variant>
      <vt:variant>
        <vt:i4>5898345</vt:i4>
      </vt:variant>
      <vt:variant>
        <vt:i4>477</vt:i4>
      </vt:variant>
      <vt:variant>
        <vt:i4>0</vt:i4>
      </vt:variant>
      <vt:variant>
        <vt:i4>5</vt:i4>
      </vt:variant>
      <vt:variant>
        <vt:lpwstr>https://bpc-opensourcetools.github.io/e-Invoice-Onboarding-Toolkit/print_page/</vt:lpwstr>
      </vt:variant>
      <vt:variant>
        <vt:lpwstr>artifacts-repository-layout</vt:lpwstr>
      </vt:variant>
      <vt:variant>
        <vt:i4>5898345</vt:i4>
      </vt:variant>
      <vt:variant>
        <vt:i4>474</vt:i4>
      </vt:variant>
      <vt:variant>
        <vt:i4>0</vt:i4>
      </vt:variant>
      <vt:variant>
        <vt:i4>5</vt:i4>
      </vt:variant>
      <vt:variant>
        <vt:lpwstr>https://bpc-opensourcetools.github.io/e-Invoice-Onboarding-Toolkit/print_page/</vt:lpwstr>
      </vt:variant>
      <vt:variant>
        <vt:lpwstr>artifacts-repository-layout</vt:lpwstr>
      </vt:variant>
      <vt:variant>
        <vt:i4>5898345</vt:i4>
      </vt:variant>
      <vt:variant>
        <vt:i4>471</vt:i4>
      </vt:variant>
      <vt:variant>
        <vt:i4>0</vt:i4>
      </vt:variant>
      <vt:variant>
        <vt:i4>5</vt:i4>
      </vt:variant>
      <vt:variant>
        <vt:lpwstr>https://bpc-opensourcetools.github.io/e-Invoice-Onboarding-Toolkit/print_page/</vt:lpwstr>
      </vt:variant>
      <vt:variant>
        <vt:lpwstr>artifacts-repository-layout</vt:lpwstr>
      </vt:variant>
      <vt:variant>
        <vt:i4>5898345</vt:i4>
      </vt:variant>
      <vt:variant>
        <vt:i4>468</vt:i4>
      </vt:variant>
      <vt:variant>
        <vt:i4>0</vt:i4>
      </vt:variant>
      <vt:variant>
        <vt:i4>5</vt:i4>
      </vt:variant>
      <vt:variant>
        <vt:lpwstr>https://bpc-opensourcetools.github.io/e-Invoice-Onboarding-Toolkit/print_page/</vt:lpwstr>
      </vt:variant>
      <vt:variant>
        <vt:lpwstr>artifacts-repository-layout</vt:lpwstr>
      </vt:variant>
      <vt:variant>
        <vt:i4>8323163</vt:i4>
      </vt:variant>
      <vt:variant>
        <vt:i4>465</vt:i4>
      </vt:variant>
      <vt:variant>
        <vt:i4>0</vt:i4>
      </vt:variant>
      <vt:variant>
        <vt:i4>5</vt:i4>
      </vt:variant>
      <vt:variant>
        <vt:lpwstr>https://bpc-opensourcetools.github.io/e-Invoice-Onboarding-Toolkit/print_page/</vt:lpwstr>
      </vt:variant>
      <vt:variant>
        <vt:lpwstr>artifacts-the-repository</vt:lpwstr>
      </vt:variant>
      <vt:variant>
        <vt:i4>5242883</vt:i4>
      </vt:variant>
      <vt:variant>
        <vt:i4>462</vt:i4>
      </vt:variant>
      <vt:variant>
        <vt:i4>0</vt:i4>
      </vt:variant>
      <vt:variant>
        <vt:i4>5</vt:i4>
      </vt:variant>
      <vt:variant>
        <vt:lpwstr>https://bpc-opensourcetools.github.io/e-Invoice-Onboarding-Toolkit/print_page/</vt:lpwstr>
      </vt:variant>
      <vt:variant>
        <vt:lpwstr>project_roadmap-delivery-as4-message-exchange</vt:lpwstr>
      </vt:variant>
      <vt:variant>
        <vt:i4>5242883</vt:i4>
      </vt:variant>
      <vt:variant>
        <vt:i4>459</vt:i4>
      </vt:variant>
      <vt:variant>
        <vt:i4>0</vt:i4>
      </vt:variant>
      <vt:variant>
        <vt:i4>5</vt:i4>
      </vt:variant>
      <vt:variant>
        <vt:lpwstr>https://bpc-opensourcetools.github.io/e-Invoice-Onboarding-Toolkit/print_page/</vt:lpwstr>
      </vt:variant>
      <vt:variant>
        <vt:lpwstr>project_roadmap-delivery-as4-message-exchange</vt:lpwstr>
      </vt:variant>
      <vt:variant>
        <vt:i4>5242883</vt:i4>
      </vt:variant>
      <vt:variant>
        <vt:i4>456</vt:i4>
      </vt:variant>
      <vt:variant>
        <vt:i4>0</vt:i4>
      </vt:variant>
      <vt:variant>
        <vt:i4>5</vt:i4>
      </vt:variant>
      <vt:variant>
        <vt:lpwstr>https://bpc-opensourcetools.github.io/e-Invoice-Onboarding-Toolkit/print_page/</vt:lpwstr>
      </vt:variant>
      <vt:variant>
        <vt:lpwstr>project_roadmap-delivery-as4-message-exchange</vt:lpwstr>
      </vt:variant>
      <vt:variant>
        <vt:i4>5242883</vt:i4>
      </vt:variant>
      <vt:variant>
        <vt:i4>453</vt:i4>
      </vt:variant>
      <vt:variant>
        <vt:i4>0</vt:i4>
      </vt:variant>
      <vt:variant>
        <vt:i4>5</vt:i4>
      </vt:variant>
      <vt:variant>
        <vt:lpwstr>https://bpc-opensourcetools.github.io/e-Invoice-Onboarding-Toolkit/print_page/</vt:lpwstr>
      </vt:variant>
      <vt:variant>
        <vt:lpwstr>project_roadmap-delivery-as4-message-exchange</vt:lpwstr>
      </vt:variant>
      <vt:variant>
        <vt:i4>5242883</vt:i4>
      </vt:variant>
      <vt:variant>
        <vt:i4>450</vt:i4>
      </vt:variant>
      <vt:variant>
        <vt:i4>0</vt:i4>
      </vt:variant>
      <vt:variant>
        <vt:i4>5</vt:i4>
      </vt:variant>
      <vt:variant>
        <vt:lpwstr>https://bpc-opensourcetools.github.io/e-Invoice-Onboarding-Toolkit/print_page/</vt:lpwstr>
      </vt:variant>
      <vt:variant>
        <vt:lpwstr>project_roadmap-delivery-as4-message-exchange</vt:lpwstr>
      </vt:variant>
      <vt:variant>
        <vt:i4>5242883</vt:i4>
      </vt:variant>
      <vt:variant>
        <vt:i4>447</vt:i4>
      </vt:variant>
      <vt:variant>
        <vt:i4>0</vt:i4>
      </vt:variant>
      <vt:variant>
        <vt:i4>5</vt:i4>
      </vt:variant>
      <vt:variant>
        <vt:lpwstr>https://bpc-opensourcetools.github.io/e-Invoice-Onboarding-Toolkit/print_page/</vt:lpwstr>
      </vt:variant>
      <vt:variant>
        <vt:lpwstr>project_roadmap-delivery-as4-message-exchange</vt:lpwstr>
      </vt:variant>
      <vt:variant>
        <vt:i4>3473533</vt:i4>
      </vt:variant>
      <vt:variant>
        <vt:i4>444</vt:i4>
      </vt:variant>
      <vt:variant>
        <vt:i4>0</vt:i4>
      </vt:variant>
      <vt:variant>
        <vt:i4>5</vt:i4>
      </vt:variant>
      <vt:variant>
        <vt:lpwstr>https://bpc-opensourcetools.github.io/e-Invoice-Onboarding-Toolkit/print_page/</vt:lpwstr>
      </vt:variant>
      <vt:variant>
        <vt:lpwstr>project_roadmap-discovery-2-smp-rest-api-query</vt:lpwstr>
      </vt:variant>
      <vt:variant>
        <vt:i4>3473533</vt:i4>
      </vt:variant>
      <vt:variant>
        <vt:i4>441</vt:i4>
      </vt:variant>
      <vt:variant>
        <vt:i4>0</vt:i4>
      </vt:variant>
      <vt:variant>
        <vt:i4>5</vt:i4>
      </vt:variant>
      <vt:variant>
        <vt:lpwstr>https://bpc-opensourcetools.github.io/e-Invoice-Onboarding-Toolkit/print_page/</vt:lpwstr>
      </vt:variant>
      <vt:variant>
        <vt:lpwstr>project_roadmap-discovery-2-smp-rest-api-query</vt:lpwstr>
      </vt:variant>
      <vt:variant>
        <vt:i4>3473533</vt:i4>
      </vt:variant>
      <vt:variant>
        <vt:i4>438</vt:i4>
      </vt:variant>
      <vt:variant>
        <vt:i4>0</vt:i4>
      </vt:variant>
      <vt:variant>
        <vt:i4>5</vt:i4>
      </vt:variant>
      <vt:variant>
        <vt:lpwstr>https://bpc-opensourcetools.github.io/e-Invoice-Onboarding-Toolkit/print_page/</vt:lpwstr>
      </vt:variant>
      <vt:variant>
        <vt:lpwstr>project_roadmap-discovery-2-smp-rest-api-query</vt:lpwstr>
      </vt:variant>
      <vt:variant>
        <vt:i4>3473533</vt:i4>
      </vt:variant>
      <vt:variant>
        <vt:i4>435</vt:i4>
      </vt:variant>
      <vt:variant>
        <vt:i4>0</vt:i4>
      </vt:variant>
      <vt:variant>
        <vt:i4>5</vt:i4>
      </vt:variant>
      <vt:variant>
        <vt:lpwstr>https://bpc-opensourcetools.github.io/e-Invoice-Onboarding-Toolkit/print_page/</vt:lpwstr>
      </vt:variant>
      <vt:variant>
        <vt:lpwstr>project_roadmap-discovery-2-smp-rest-api-query</vt:lpwstr>
      </vt:variant>
      <vt:variant>
        <vt:i4>3473533</vt:i4>
      </vt:variant>
      <vt:variant>
        <vt:i4>432</vt:i4>
      </vt:variant>
      <vt:variant>
        <vt:i4>0</vt:i4>
      </vt:variant>
      <vt:variant>
        <vt:i4>5</vt:i4>
      </vt:variant>
      <vt:variant>
        <vt:lpwstr>https://bpc-opensourcetools.github.io/e-Invoice-Onboarding-Toolkit/print_page/</vt:lpwstr>
      </vt:variant>
      <vt:variant>
        <vt:lpwstr>project_roadmap-discovery-2-smp-rest-api-query</vt:lpwstr>
      </vt:variant>
      <vt:variant>
        <vt:i4>3473533</vt:i4>
      </vt:variant>
      <vt:variant>
        <vt:i4>429</vt:i4>
      </vt:variant>
      <vt:variant>
        <vt:i4>0</vt:i4>
      </vt:variant>
      <vt:variant>
        <vt:i4>5</vt:i4>
      </vt:variant>
      <vt:variant>
        <vt:lpwstr>https://bpc-opensourcetools.github.io/e-Invoice-Onboarding-Toolkit/print_page/</vt:lpwstr>
      </vt:variant>
      <vt:variant>
        <vt:lpwstr>project_roadmap-discovery-2-smp-rest-api-query</vt:lpwstr>
      </vt:variant>
      <vt:variant>
        <vt:i4>3473533</vt:i4>
      </vt:variant>
      <vt:variant>
        <vt:i4>426</vt:i4>
      </vt:variant>
      <vt:variant>
        <vt:i4>0</vt:i4>
      </vt:variant>
      <vt:variant>
        <vt:i4>5</vt:i4>
      </vt:variant>
      <vt:variant>
        <vt:lpwstr>https://bpc-opensourcetools.github.io/e-Invoice-Onboarding-Toolkit/print_page/</vt:lpwstr>
      </vt:variant>
      <vt:variant>
        <vt:lpwstr>project_roadmap-discovery-2-smp-rest-api-query</vt:lpwstr>
      </vt:variant>
      <vt:variant>
        <vt:i4>5111833</vt:i4>
      </vt:variant>
      <vt:variant>
        <vt:i4>423</vt:i4>
      </vt:variant>
      <vt:variant>
        <vt:i4>0</vt:i4>
      </vt:variant>
      <vt:variant>
        <vt:i4>5</vt:i4>
      </vt:variant>
      <vt:variant>
        <vt:lpwstr>https://bpc-opensourcetools.github.io/e-Invoice-Onboarding-Toolkit/print_page/</vt:lpwstr>
      </vt:variant>
      <vt:variant>
        <vt:lpwstr>project_roadmap-discovery-1-sml-naptr-dns-lookup</vt:lpwstr>
      </vt:variant>
      <vt:variant>
        <vt:i4>5111833</vt:i4>
      </vt:variant>
      <vt:variant>
        <vt:i4>420</vt:i4>
      </vt:variant>
      <vt:variant>
        <vt:i4>0</vt:i4>
      </vt:variant>
      <vt:variant>
        <vt:i4>5</vt:i4>
      </vt:variant>
      <vt:variant>
        <vt:lpwstr>https://bpc-opensourcetools.github.io/e-Invoice-Onboarding-Toolkit/print_page/</vt:lpwstr>
      </vt:variant>
      <vt:variant>
        <vt:lpwstr>project_roadmap-discovery-1-sml-naptr-dns-lookup</vt:lpwstr>
      </vt:variant>
      <vt:variant>
        <vt:i4>5111833</vt:i4>
      </vt:variant>
      <vt:variant>
        <vt:i4>417</vt:i4>
      </vt:variant>
      <vt:variant>
        <vt:i4>0</vt:i4>
      </vt:variant>
      <vt:variant>
        <vt:i4>5</vt:i4>
      </vt:variant>
      <vt:variant>
        <vt:lpwstr>https://bpc-opensourcetools.github.io/e-Invoice-Onboarding-Toolkit/print_page/</vt:lpwstr>
      </vt:variant>
      <vt:variant>
        <vt:lpwstr>project_roadmap-discovery-1-sml-naptr-dns-lookup</vt:lpwstr>
      </vt:variant>
      <vt:variant>
        <vt:i4>5111833</vt:i4>
      </vt:variant>
      <vt:variant>
        <vt:i4>414</vt:i4>
      </vt:variant>
      <vt:variant>
        <vt:i4>0</vt:i4>
      </vt:variant>
      <vt:variant>
        <vt:i4>5</vt:i4>
      </vt:variant>
      <vt:variant>
        <vt:lpwstr>https://bpc-opensourcetools.github.io/e-Invoice-Onboarding-Toolkit/print_page/</vt:lpwstr>
      </vt:variant>
      <vt:variant>
        <vt:lpwstr>project_roadmap-discovery-1-sml-naptr-dns-lookup</vt:lpwstr>
      </vt:variant>
      <vt:variant>
        <vt:i4>5111833</vt:i4>
      </vt:variant>
      <vt:variant>
        <vt:i4>411</vt:i4>
      </vt:variant>
      <vt:variant>
        <vt:i4>0</vt:i4>
      </vt:variant>
      <vt:variant>
        <vt:i4>5</vt:i4>
      </vt:variant>
      <vt:variant>
        <vt:lpwstr>https://bpc-opensourcetools.github.io/e-Invoice-Onboarding-Toolkit/print_page/</vt:lpwstr>
      </vt:variant>
      <vt:variant>
        <vt:lpwstr>project_roadmap-discovery-1-sml-naptr-dns-lookup</vt:lpwstr>
      </vt:variant>
      <vt:variant>
        <vt:i4>5111833</vt:i4>
      </vt:variant>
      <vt:variant>
        <vt:i4>408</vt:i4>
      </vt:variant>
      <vt:variant>
        <vt:i4>0</vt:i4>
      </vt:variant>
      <vt:variant>
        <vt:i4>5</vt:i4>
      </vt:variant>
      <vt:variant>
        <vt:lpwstr>https://bpc-opensourcetools.github.io/e-Invoice-Onboarding-Toolkit/print_page/</vt:lpwstr>
      </vt:variant>
      <vt:variant>
        <vt:lpwstr>project_roadmap-discovery-1-sml-naptr-dns-lookup</vt:lpwstr>
      </vt:variant>
      <vt:variant>
        <vt:i4>5111833</vt:i4>
      </vt:variant>
      <vt:variant>
        <vt:i4>405</vt:i4>
      </vt:variant>
      <vt:variant>
        <vt:i4>0</vt:i4>
      </vt:variant>
      <vt:variant>
        <vt:i4>5</vt:i4>
      </vt:variant>
      <vt:variant>
        <vt:lpwstr>https://bpc-opensourcetools.github.io/e-Invoice-Onboarding-Toolkit/print_page/</vt:lpwstr>
      </vt:variant>
      <vt:variant>
        <vt:lpwstr>project_roadmap-discovery-1-sml-naptr-dns-lookup</vt:lpwstr>
      </vt:variant>
      <vt:variant>
        <vt:i4>3342382</vt:i4>
      </vt:variant>
      <vt:variant>
        <vt:i4>402</vt:i4>
      </vt:variant>
      <vt:variant>
        <vt:i4>0</vt:i4>
      </vt:variant>
      <vt:variant>
        <vt:i4>5</vt:i4>
      </vt:variant>
      <vt:variant>
        <vt:lpwstr>https://bpc-opensourcetools.github.io/e-Invoice-Onboarding-Toolkit/print_page/</vt:lpwstr>
      </vt:variant>
      <vt:variant>
        <vt:lpwstr>project_roadmap-project-roadmap</vt:lpwstr>
      </vt:variant>
      <vt:variant>
        <vt:i4>3276919</vt:i4>
      </vt:variant>
      <vt:variant>
        <vt:i4>399</vt:i4>
      </vt:variant>
      <vt:variant>
        <vt:i4>0</vt:i4>
      </vt:variant>
      <vt:variant>
        <vt:i4>5</vt:i4>
      </vt:variant>
      <vt:variant>
        <vt:lpwstr>https://bpc-opensourcetools.github.io/e-Invoice-Onboarding-Toolkit/print_page/</vt:lpwstr>
      </vt:variant>
      <vt:variant>
        <vt:lpwstr>infrastructure_components-smp</vt:lpwstr>
      </vt:variant>
      <vt:variant>
        <vt:i4>3276919</vt:i4>
      </vt:variant>
      <vt:variant>
        <vt:i4>396</vt:i4>
      </vt:variant>
      <vt:variant>
        <vt:i4>0</vt:i4>
      </vt:variant>
      <vt:variant>
        <vt:i4>5</vt:i4>
      </vt:variant>
      <vt:variant>
        <vt:lpwstr>https://bpc-opensourcetools.github.io/e-Invoice-Onboarding-Toolkit/print_page/</vt:lpwstr>
      </vt:variant>
      <vt:variant>
        <vt:lpwstr>infrastructure_components-smp</vt:lpwstr>
      </vt:variant>
      <vt:variant>
        <vt:i4>3276919</vt:i4>
      </vt:variant>
      <vt:variant>
        <vt:i4>393</vt:i4>
      </vt:variant>
      <vt:variant>
        <vt:i4>0</vt:i4>
      </vt:variant>
      <vt:variant>
        <vt:i4>5</vt:i4>
      </vt:variant>
      <vt:variant>
        <vt:lpwstr>https://bpc-opensourcetools.github.io/e-Invoice-Onboarding-Toolkit/print_page/</vt:lpwstr>
      </vt:variant>
      <vt:variant>
        <vt:lpwstr>infrastructure_components-smp</vt:lpwstr>
      </vt:variant>
      <vt:variant>
        <vt:i4>3276919</vt:i4>
      </vt:variant>
      <vt:variant>
        <vt:i4>390</vt:i4>
      </vt:variant>
      <vt:variant>
        <vt:i4>0</vt:i4>
      </vt:variant>
      <vt:variant>
        <vt:i4>5</vt:i4>
      </vt:variant>
      <vt:variant>
        <vt:lpwstr>https://bpc-opensourcetools.github.io/e-Invoice-Onboarding-Toolkit/print_page/</vt:lpwstr>
      </vt:variant>
      <vt:variant>
        <vt:lpwstr>infrastructure_components-smp</vt:lpwstr>
      </vt:variant>
      <vt:variant>
        <vt:i4>3276919</vt:i4>
      </vt:variant>
      <vt:variant>
        <vt:i4>387</vt:i4>
      </vt:variant>
      <vt:variant>
        <vt:i4>0</vt:i4>
      </vt:variant>
      <vt:variant>
        <vt:i4>5</vt:i4>
      </vt:variant>
      <vt:variant>
        <vt:lpwstr>https://bpc-opensourcetools.github.io/e-Invoice-Onboarding-Toolkit/print_page/</vt:lpwstr>
      </vt:variant>
      <vt:variant>
        <vt:lpwstr>infrastructure_components-sml</vt:lpwstr>
      </vt:variant>
      <vt:variant>
        <vt:i4>3276919</vt:i4>
      </vt:variant>
      <vt:variant>
        <vt:i4>384</vt:i4>
      </vt:variant>
      <vt:variant>
        <vt:i4>0</vt:i4>
      </vt:variant>
      <vt:variant>
        <vt:i4>5</vt:i4>
      </vt:variant>
      <vt:variant>
        <vt:lpwstr>https://bpc-opensourcetools.github.io/e-Invoice-Onboarding-Toolkit/print_page/</vt:lpwstr>
      </vt:variant>
      <vt:variant>
        <vt:lpwstr>infrastructure_components-sml</vt:lpwstr>
      </vt:variant>
      <vt:variant>
        <vt:i4>3276919</vt:i4>
      </vt:variant>
      <vt:variant>
        <vt:i4>381</vt:i4>
      </vt:variant>
      <vt:variant>
        <vt:i4>0</vt:i4>
      </vt:variant>
      <vt:variant>
        <vt:i4>5</vt:i4>
      </vt:variant>
      <vt:variant>
        <vt:lpwstr>https://bpc-opensourcetools.github.io/e-Invoice-Onboarding-Toolkit/print_page/</vt:lpwstr>
      </vt:variant>
      <vt:variant>
        <vt:lpwstr>infrastructure_components-sml</vt:lpwstr>
      </vt:variant>
      <vt:variant>
        <vt:i4>3276919</vt:i4>
      </vt:variant>
      <vt:variant>
        <vt:i4>378</vt:i4>
      </vt:variant>
      <vt:variant>
        <vt:i4>0</vt:i4>
      </vt:variant>
      <vt:variant>
        <vt:i4>5</vt:i4>
      </vt:variant>
      <vt:variant>
        <vt:lpwstr>https://bpc-opensourcetools.github.io/e-Invoice-Onboarding-Toolkit/print_page/</vt:lpwstr>
      </vt:variant>
      <vt:variant>
        <vt:lpwstr>infrastructure_components-sml</vt:lpwstr>
      </vt:variant>
      <vt:variant>
        <vt:i4>3932216</vt:i4>
      </vt:variant>
      <vt:variant>
        <vt:i4>375</vt:i4>
      </vt:variant>
      <vt:variant>
        <vt:i4>0</vt:i4>
      </vt:variant>
      <vt:variant>
        <vt:i4>5</vt:i4>
      </vt:variant>
      <vt:variant>
        <vt:lpwstr>https://bpc-opensourcetools.github.io/e-Invoice-Onboarding-Toolkit/print_page/</vt:lpwstr>
      </vt:variant>
      <vt:variant>
        <vt:lpwstr>infrastructure_components-additional-infrastructure-build-out</vt:lpwstr>
      </vt:variant>
      <vt:variant>
        <vt:i4>6750295</vt:i4>
      </vt:variant>
      <vt:variant>
        <vt:i4>372</vt:i4>
      </vt:variant>
      <vt:variant>
        <vt:i4>0</vt:i4>
      </vt:variant>
      <vt:variant>
        <vt:i4>5</vt:i4>
      </vt:variant>
      <vt:variant>
        <vt:lpwstr>https://bpc-opensourcetools.github.io/e-Invoice-Onboarding-Toolkit/print_page/</vt:lpwstr>
      </vt:variant>
      <vt:variant>
        <vt:lpwstr>google_colab_pages-ebms-message-header-validation</vt:lpwstr>
      </vt:variant>
      <vt:variant>
        <vt:i4>6750295</vt:i4>
      </vt:variant>
      <vt:variant>
        <vt:i4>369</vt:i4>
      </vt:variant>
      <vt:variant>
        <vt:i4>0</vt:i4>
      </vt:variant>
      <vt:variant>
        <vt:i4>5</vt:i4>
      </vt:variant>
      <vt:variant>
        <vt:lpwstr>https://bpc-opensourcetools.github.io/e-Invoice-Onboarding-Toolkit/print_page/</vt:lpwstr>
      </vt:variant>
      <vt:variant>
        <vt:lpwstr>google_colab_pages-ebms-message-header-validation</vt:lpwstr>
      </vt:variant>
      <vt:variant>
        <vt:i4>6750295</vt:i4>
      </vt:variant>
      <vt:variant>
        <vt:i4>366</vt:i4>
      </vt:variant>
      <vt:variant>
        <vt:i4>0</vt:i4>
      </vt:variant>
      <vt:variant>
        <vt:i4>5</vt:i4>
      </vt:variant>
      <vt:variant>
        <vt:lpwstr>https://bpc-opensourcetools.github.io/e-Invoice-Onboarding-Toolkit/print_page/</vt:lpwstr>
      </vt:variant>
      <vt:variant>
        <vt:lpwstr>google_colab_pages-ebms-message-header-validation</vt:lpwstr>
      </vt:variant>
      <vt:variant>
        <vt:i4>6750295</vt:i4>
      </vt:variant>
      <vt:variant>
        <vt:i4>363</vt:i4>
      </vt:variant>
      <vt:variant>
        <vt:i4>0</vt:i4>
      </vt:variant>
      <vt:variant>
        <vt:i4>5</vt:i4>
      </vt:variant>
      <vt:variant>
        <vt:lpwstr>https://bpc-opensourcetools.github.io/e-Invoice-Onboarding-Toolkit/print_page/</vt:lpwstr>
      </vt:variant>
      <vt:variant>
        <vt:lpwstr>google_colab_pages-ebms-message-header-validation</vt:lpwstr>
      </vt:variant>
      <vt:variant>
        <vt:i4>6684762</vt:i4>
      </vt:variant>
      <vt:variant>
        <vt:i4>360</vt:i4>
      </vt:variant>
      <vt:variant>
        <vt:i4>0</vt:i4>
      </vt:variant>
      <vt:variant>
        <vt:i4>5</vt:i4>
      </vt:variant>
      <vt:variant>
        <vt:lpwstr>https://bpc-opensourcetools.github.io/e-Invoice-Onboarding-Toolkit/print_page/</vt:lpwstr>
      </vt:variant>
      <vt:variant>
        <vt:lpwstr>google_colab_pages-smp-query</vt:lpwstr>
      </vt:variant>
      <vt:variant>
        <vt:i4>6684762</vt:i4>
      </vt:variant>
      <vt:variant>
        <vt:i4>357</vt:i4>
      </vt:variant>
      <vt:variant>
        <vt:i4>0</vt:i4>
      </vt:variant>
      <vt:variant>
        <vt:i4>5</vt:i4>
      </vt:variant>
      <vt:variant>
        <vt:lpwstr>https://bpc-opensourcetools.github.io/e-Invoice-Onboarding-Toolkit/print_page/</vt:lpwstr>
      </vt:variant>
      <vt:variant>
        <vt:lpwstr>google_colab_pages-smp-query</vt:lpwstr>
      </vt:variant>
      <vt:variant>
        <vt:i4>6684762</vt:i4>
      </vt:variant>
      <vt:variant>
        <vt:i4>354</vt:i4>
      </vt:variant>
      <vt:variant>
        <vt:i4>0</vt:i4>
      </vt:variant>
      <vt:variant>
        <vt:i4>5</vt:i4>
      </vt:variant>
      <vt:variant>
        <vt:lpwstr>https://bpc-opensourcetools.github.io/e-Invoice-Onboarding-Toolkit/print_page/</vt:lpwstr>
      </vt:variant>
      <vt:variant>
        <vt:lpwstr>google_colab_pages-smp-query</vt:lpwstr>
      </vt:variant>
      <vt:variant>
        <vt:i4>6684762</vt:i4>
      </vt:variant>
      <vt:variant>
        <vt:i4>351</vt:i4>
      </vt:variant>
      <vt:variant>
        <vt:i4>0</vt:i4>
      </vt:variant>
      <vt:variant>
        <vt:i4>5</vt:i4>
      </vt:variant>
      <vt:variant>
        <vt:lpwstr>https://bpc-opensourcetools.github.io/e-Invoice-Onboarding-Toolkit/print_page/</vt:lpwstr>
      </vt:variant>
      <vt:variant>
        <vt:lpwstr>google_colab_pages-smp-query</vt:lpwstr>
      </vt:variant>
      <vt:variant>
        <vt:i4>6684762</vt:i4>
      </vt:variant>
      <vt:variant>
        <vt:i4>348</vt:i4>
      </vt:variant>
      <vt:variant>
        <vt:i4>0</vt:i4>
      </vt:variant>
      <vt:variant>
        <vt:i4>5</vt:i4>
      </vt:variant>
      <vt:variant>
        <vt:lpwstr>https://bpc-opensourcetools.github.io/e-Invoice-Onboarding-Toolkit/print_page/</vt:lpwstr>
      </vt:variant>
      <vt:variant>
        <vt:lpwstr>google_colab_pages-smp-query</vt:lpwstr>
      </vt:variant>
      <vt:variant>
        <vt:i4>917556</vt:i4>
      </vt:variant>
      <vt:variant>
        <vt:i4>345</vt:i4>
      </vt:variant>
      <vt:variant>
        <vt:i4>0</vt:i4>
      </vt:variant>
      <vt:variant>
        <vt:i4>5</vt:i4>
      </vt:variant>
      <vt:variant>
        <vt:lpwstr>https://bpc-opensourcetools.github.io/e-Invoice-Onboarding-Toolkit/print_page/</vt:lpwstr>
      </vt:variant>
      <vt:variant>
        <vt:lpwstr>google_colab_pages-urn-hashing-and-dns-naptr-lookup</vt:lpwstr>
      </vt:variant>
      <vt:variant>
        <vt:i4>917556</vt:i4>
      </vt:variant>
      <vt:variant>
        <vt:i4>342</vt:i4>
      </vt:variant>
      <vt:variant>
        <vt:i4>0</vt:i4>
      </vt:variant>
      <vt:variant>
        <vt:i4>5</vt:i4>
      </vt:variant>
      <vt:variant>
        <vt:lpwstr>https://bpc-opensourcetools.github.io/e-Invoice-Onboarding-Toolkit/print_page/</vt:lpwstr>
      </vt:variant>
      <vt:variant>
        <vt:lpwstr>google_colab_pages-urn-hashing-and-dns-naptr-lookup</vt:lpwstr>
      </vt:variant>
      <vt:variant>
        <vt:i4>917556</vt:i4>
      </vt:variant>
      <vt:variant>
        <vt:i4>339</vt:i4>
      </vt:variant>
      <vt:variant>
        <vt:i4>0</vt:i4>
      </vt:variant>
      <vt:variant>
        <vt:i4>5</vt:i4>
      </vt:variant>
      <vt:variant>
        <vt:lpwstr>https://bpc-opensourcetools.github.io/e-Invoice-Onboarding-Toolkit/print_page/</vt:lpwstr>
      </vt:variant>
      <vt:variant>
        <vt:lpwstr>google_colab_pages-urn-hashing-and-dns-naptr-lookup</vt:lpwstr>
      </vt:variant>
      <vt:variant>
        <vt:i4>917556</vt:i4>
      </vt:variant>
      <vt:variant>
        <vt:i4>336</vt:i4>
      </vt:variant>
      <vt:variant>
        <vt:i4>0</vt:i4>
      </vt:variant>
      <vt:variant>
        <vt:i4>5</vt:i4>
      </vt:variant>
      <vt:variant>
        <vt:lpwstr>https://bpc-opensourcetools.github.io/e-Invoice-Onboarding-Toolkit/print_page/</vt:lpwstr>
      </vt:variant>
      <vt:variant>
        <vt:lpwstr>google_colab_pages-urn-hashing-and-dns-naptr-lookup</vt:lpwstr>
      </vt:variant>
      <vt:variant>
        <vt:i4>917556</vt:i4>
      </vt:variant>
      <vt:variant>
        <vt:i4>333</vt:i4>
      </vt:variant>
      <vt:variant>
        <vt:i4>0</vt:i4>
      </vt:variant>
      <vt:variant>
        <vt:i4>5</vt:i4>
      </vt:variant>
      <vt:variant>
        <vt:lpwstr>https://bpc-opensourcetools.github.io/e-Invoice-Onboarding-Toolkit/print_page/</vt:lpwstr>
      </vt:variant>
      <vt:variant>
        <vt:lpwstr>google_colab_pages-urn-hashing-and-dns-naptr-lookup</vt:lpwstr>
      </vt:variant>
      <vt:variant>
        <vt:i4>917556</vt:i4>
      </vt:variant>
      <vt:variant>
        <vt:i4>330</vt:i4>
      </vt:variant>
      <vt:variant>
        <vt:i4>0</vt:i4>
      </vt:variant>
      <vt:variant>
        <vt:i4>5</vt:i4>
      </vt:variant>
      <vt:variant>
        <vt:lpwstr>https://bpc-opensourcetools.github.io/e-Invoice-Onboarding-Toolkit/print_page/</vt:lpwstr>
      </vt:variant>
      <vt:variant>
        <vt:lpwstr>google_colab_pages-urn-hashing-and-dns-naptr-lookup</vt:lpwstr>
      </vt:variant>
      <vt:variant>
        <vt:i4>917556</vt:i4>
      </vt:variant>
      <vt:variant>
        <vt:i4>327</vt:i4>
      </vt:variant>
      <vt:variant>
        <vt:i4>0</vt:i4>
      </vt:variant>
      <vt:variant>
        <vt:i4>5</vt:i4>
      </vt:variant>
      <vt:variant>
        <vt:lpwstr>https://bpc-opensourcetools.github.io/e-Invoice-Onboarding-Toolkit/print_page/</vt:lpwstr>
      </vt:variant>
      <vt:variant>
        <vt:lpwstr>google_colab_pages-urn-hashing-and-dns-naptr-lookup</vt:lpwstr>
      </vt:variant>
      <vt:variant>
        <vt:i4>1114161</vt:i4>
      </vt:variant>
      <vt:variant>
        <vt:i4>324</vt:i4>
      </vt:variant>
      <vt:variant>
        <vt:i4>0</vt:i4>
      </vt:variant>
      <vt:variant>
        <vt:i4>5</vt:i4>
      </vt:variant>
      <vt:variant>
        <vt:lpwstr>https://bpc-opensourcetools.github.io/e-Invoice-Onboarding-Toolkit/print_page/</vt:lpwstr>
      </vt:variant>
      <vt:variant>
        <vt:lpwstr>google_colab_pages-colab-sandboxes</vt:lpwstr>
      </vt:variant>
      <vt:variant>
        <vt:i4>1114161</vt:i4>
      </vt:variant>
      <vt:variant>
        <vt:i4>321</vt:i4>
      </vt:variant>
      <vt:variant>
        <vt:i4>0</vt:i4>
      </vt:variant>
      <vt:variant>
        <vt:i4>5</vt:i4>
      </vt:variant>
      <vt:variant>
        <vt:lpwstr>https://bpc-opensourcetools.github.io/e-Invoice-Onboarding-Toolkit/print_page/</vt:lpwstr>
      </vt:variant>
      <vt:variant>
        <vt:lpwstr>google_colab_pages-colab-sandboxes</vt:lpwstr>
      </vt:variant>
      <vt:variant>
        <vt:i4>1114161</vt:i4>
      </vt:variant>
      <vt:variant>
        <vt:i4>318</vt:i4>
      </vt:variant>
      <vt:variant>
        <vt:i4>0</vt:i4>
      </vt:variant>
      <vt:variant>
        <vt:i4>5</vt:i4>
      </vt:variant>
      <vt:variant>
        <vt:lpwstr>https://bpc-opensourcetools.github.io/e-Invoice-Onboarding-Toolkit/print_page/</vt:lpwstr>
      </vt:variant>
      <vt:variant>
        <vt:lpwstr>google_colab_pages-colab-sandboxes</vt:lpwstr>
      </vt:variant>
      <vt:variant>
        <vt:i4>1114161</vt:i4>
      </vt:variant>
      <vt:variant>
        <vt:i4>315</vt:i4>
      </vt:variant>
      <vt:variant>
        <vt:i4>0</vt:i4>
      </vt:variant>
      <vt:variant>
        <vt:i4>5</vt:i4>
      </vt:variant>
      <vt:variant>
        <vt:lpwstr>https://bpc-opensourcetools.github.io/e-Invoice-Onboarding-Toolkit/print_page/</vt:lpwstr>
      </vt:variant>
      <vt:variant>
        <vt:lpwstr>google_colab_pages-colab-sandboxes</vt:lpwstr>
      </vt:variant>
      <vt:variant>
        <vt:i4>1114161</vt:i4>
      </vt:variant>
      <vt:variant>
        <vt:i4>312</vt:i4>
      </vt:variant>
      <vt:variant>
        <vt:i4>0</vt:i4>
      </vt:variant>
      <vt:variant>
        <vt:i4>5</vt:i4>
      </vt:variant>
      <vt:variant>
        <vt:lpwstr>https://bpc-opensourcetools.github.io/e-Invoice-Onboarding-Toolkit/print_page/</vt:lpwstr>
      </vt:variant>
      <vt:variant>
        <vt:lpwstr>google_colab_pages-colab-sandboxes</vt:lpwstr>
      </vt:variant>
      <vt:variant>
        <vt:i4>3276883</vt:i4>
      </vt:variant>
      <vt:variant>
        <vt:i4>309</vt:i4>
      </vt:variant>
      <vt:variant>
        <vt:i4>0</vt:i4>
      </vt:variant>
      <vt:variant>
        <vt:i4>5</vt:i4>
      </vt:variant>
      <vt:variant>
        <vt:lpwstr>https://bpc-opensourcetools.github.io/e-Invoice-Onboarding-Toolkit/print_page/</vt:lpwstr>
      </vt:variant>
      <vt:variant>
        <vt:lpwstr>google_colab_pages-jupyter-notebooks-on-google-colab</vt:lpwstr>
      </vt:variant>
      <vt:variant>
        <vt:i4>8126558</vt:i4>
      </vt:variant>
      <vt:variant>
        <vt:i4>306</vt:i4>
      </vt:variant>
      <vt:variant>
        <vt:i4>0</vt:i4>
      </vt:variant>
      <vt:variant>
        <vt:i4>5</vt:i4>
      </vt:variant>
      <vt:variant>
        <vt:lpwstr>https://bpc-opensourcetools.github.io/e-Invoice-Onboarding-Toolkit/print_page/</vt:lpwstr>
      </vt:variant>
      <vt:variant>
        <vt:lpwstr>start_to_finish-start-to-finish-integration</vt:lpwstr>
      </vt:variant>
      <vt:variant>
        <vt:i4>8126558</vt:i4>
      </vt:variant>
      <vt:variant>
        <vt:i4>303</vt:i4>
      </vt:variant>
      <vt:variant>
        <vt:i4>0</vt:i4>
      </vt:variant>
      <vt:variant>
        <vt:i4>5</vt:i4>
      </vt:variant>
      <vt:variant>
        <vt:lpwstr>https://bpc-opensourcetools.github.io/e-Invoice-Onboarding-Toolkit/print_page/</vt:lpwstr>
      </vt:variant>
      <vt:variant>
        <vt:lpwstr>start_to_finish-start-to-finish-integration</vt:lpwstr>
      </vt:variant>
      <vt:variant>
        <vt:i4>8126558</vt:i4>
      </vt:variant>
      <vt:variant>
        <vt:i4>300</vt:i4>
      </vt:variant>
      <vt:variant>
        <vt:i4>0</vt:i4>
      </vt:variant>
      <vt:variant>
        <vt:i4>5</vt:i4>
      </vt:variant>
      <vt:variant>
        <vt:lpwstr>https://bpc-opensourcetools.github.io/e-Invoice-Onboarding-Toolkit/print_page/</vt:lpwstr>
      </vt:variant>
      <vt:variant>
        <vt:lpwstr>start_to_finish-start-to-finish-integration</vt:lpwstr>
      </vt:variant>
      <vt:variant>
        <vt:i4>8126558</vt:i4>
      </vt:variant>
      <vt:variant>
        <vt:i4>297</vt:i4>
      </vt:variant>
      <vt:variant>
        <vt:i4>0</vt:i4>
      </vt:variant>
      <vt:variant>
        <vt:i4>5</vt:i4>
      </vt:variant>
      <vt:variant>
        <vt:lpwstr>https://bpc-opensourcetools.github.io/e-Invoice-Onboarding-Toolkit/print_page/</vt:lpwstr>
      </vt:variant>
      <vt:variant>
        <vt:lpwstr>start_to_finish-start-to-finish-integration</vt:lpwstr>
      </vt:variant>
      <vt:variant>
        <vt:i4>8126558</vt:i4>
      </vt:variant>
      <vt:variant>
        <vt:i4>294</vt:i4>
      </vt:variant>
      <vt:variant>
        <vt:i4>0</vt:i4>
      </vt:variant>
      <vt:variant>
        <vt:i4>5</vt:i4>
      </vt:variant>
      <vt:variant>
        <vt:lpwstr>https://bpc-opensourcetools.github.io/e-Invoice-Onboarding-Toolkit/print_page/</vt:lpwstr>
      </vt:variant>
      <vt:variant>
        <vt:lpwstr>start_to_finish-start-to-finish-integration</vt:lpwstr>
      </vt:variant>
      <vt:variant>
        <vt:i4>3342404</vt:i4>
      </vt:variant>
      <vt:variant>
        <vt:i4>291</vt:i4>
      </vt:variant>
      <vt:variant>
        <vt:i4>0</vt:i4>
      </vt:variant>
      <vt:variant>
        <vt:i4>5</vt:i4>
      </vt:variant>
      <vt:variant>
        <vt:lpwstr>https://bpc-opensourcetools.github.io/e-Invoice-Onboarding-Toolkit/print_page/</vt:lpwstr>
      </vt:variant>
      <vt:variant>
        <vt:lpwstr>start_to_finish-start-to-finish</vt:lpwstr>
      </vt:variant>
      <vt:variant>
        <vt:i4>3145774</vt:i4>
      </vt:variant>
      <vt:variant>
        <vt:i4>288</vt:i4>
      </vt:variant>
      <vt:variant>
        <vt:i4>0</vt:i4>
      </vt:variant>
      <vt:variant>
        <vt:i4>5</vt:i4>
      </vt:variant>
      <vt:variant>
        <vt:lpwstr>https://bpc-opensourcetools.github.io/e-Invoice-Onboarding-Toolkit/print_page/</vt:lpwstr>
      </vt:variant>
      <vt:variant>
        <vt:lpwstr>test_cases-test-cases</vt:lpwstr>
      </vt:variant>
      <vt:variant>
        <vt:i4>3145774</vt:i4>
      </vt:variant>
      <vt:variant>
        <vt:i4>285</vt:i4>
      </vt:variant>
      <vt:variant>
        <vt:i4>0</vt:i4>
      </vt:variant>
      <vt:variant>
        <vt:i4>5</vt:i4>
      </vt:variant>
      <vt:variant>
        <vt:lpwstr>https://bpc-opensourcetools.github.io/e-Invoice-Onboarding-Toolkit/print_page/</vt:lpwstr>
      </vt:variant>
      <vt:variant>
        <vt:lpwstr>test_cases-test-cases</vt:lpwstr>
      </vt:variant>
      <vt:variant>
        <vt:i4>3145774</vt:i4>
      </vt:variant>
      <vt:variant>
        <vt:i4>282</vt:i4>
      </vt:variant>
      <vt:variant>
        <vt:i4>0</vt:i4>
      </vt:variant>
      <vt:variant>
        <vt:i4>5</vt:i4>
      </vt:variant>
      <vt:variant>
        <vt:lpwstr>https://bpc-opensourcetools.github.io/e-Invoice-Onboarding-Toolkit/print_page/</vt:lpwstr>
      </vt:variant>
      <vt:variant>
        <vt:lpwstr>test_cases-test-cases</vt:lpwstr>
      </vt:variant>
      <vt:variant>
        <vt:i4>3145774</vt:i4>
      </vt:variant>
      <vt:variant>
        <vt:i4>279</vt:i4>
      </vt:variant>
      <vt:variant>
        <vt:i4>0</vt:i4>
      </vt:variant>
      <vt:variant>
        <vt:i4>5</vt:i4>
      </vt:variant>
      <vt:variant>
        <vt:lpwstr>https://bpc-opensourcetools.github.io/e-Invoice-Onboarding-Toolkit/print_page/</vt:lpwstr>
      </vt:variant>
      <vt:variant>
        <vt:lpwstr>test_cases-test-cases</vt:lpwstr>
      </vt:variant>
      <vt:variant>
        <vt:i4>3145774</vt:i4>
      </vt:variant>
      <vt:variant>
        <vt:i4>276</vt:i4>
      </vt:variant>
      <vt:variant>
        <vt:i4>0</vt:i4>
      </vt:variant>
      <vt:variant>
        <vt:i4>5</vt:i4>
      </vt:variant>
      <vt:variant>
        <vt:lpwstr>https://bpc-opensourcetools.github.io/e-Invoice-Onboarding-Toolkit/print_page/</vt:lpwstr>
      </vt:variant>
      <vt:variant>
        <vt:lpwstr>test_cases-test-cases</vt:lpwstr>
      </vt:variant>
      <vt:variant>
        <vt:i4>3145774</vt:i4>
      </vt:variant>
      <vt:variant>
        <vt:i4>273</vt:i4>
      </vt:variant>
      <vt:variant>
        <vt:i4>0</vt:i4>
      </vt:variant>
      <vt:variant>
        <vt:i4>5</vt:i4>
      </vt:variant>
      <vt:variant>
        <vt:lpwstr>https://bpc-opensourcetools.github.io/e-Invoice-Onboarding-Toolkit/print_page/</vt:lpwstr>
      </vt:variant>
      <vt:variant>
        <vt:lpwstr>test_cases-test-cases</vt:lpwstr>
      </vt:variant>
      <vt:variant>
        <vt:i4>3145774</vt:i4>
      </vt:variant>
      <vt:variant>
        <vt:i4>270</vt:i4>
      </vt:variant>
      <vt:variant>
        <vt:i4>0</vt:i4>
      </vt:variant>
      <vt:variant>
        <vt:i4>5</vt:i4>
      </vt:variant>
      <vt:variant>
        <vt:lpwstr>https://bpc-opensourcetools.github.io/e-Invoice-Onboarding-Toolkit/print_page/</vt:lpwstr>
      </vt:variant>
      <vt:variant>
        <vt:lpwstr>test_cases-test-cases</vt:lpwstr>
      </vt:variant>
      <vt:variant>
        <vt:i4>7602303</vt:i4>
      </vt:variant>
      <vt:variant>
        <vt:i4>267</vt:i4>
      </vt:variant>
      <vt:variant>
        <vt:i4>0</vt:i4>
      </vt:variant>
      <vt:variant>
        <vt:i4>5</vt:i4>
      </vt:variant>
      <vt:variant>
        <vt:lpwstr>https://bpc-opensourcetools.github.io/e-Invoice-Onboarding-Toolkit/print_page/</vt:lpwstr>
      </vt:variant>
      <vt:variant>
        <vt:lpwstr>test_cases-working-with-the-code</vt:lpwstr>
      </vt:variant>
      <vt:variant>
        <vt:i4>7602303</vt:i4>
      </vt:variant>
      <vt:variant>
        <vt:i4>264</vt:i4>
      </vt:variant>
      <vt:variant>
        <vt:i4>0</vt:i4>
      </vt:variant>
      <vt:variant>
        <vt:i4>5</vt:i4>
      </vt:variant>
      <vt:variant>
        <vt:lpwstr>https://bpc-opensourcetools.github.io/e-Invoice-Onboarding-Toolkit/print_page/</vt:lpwstr>
      </vt:variant>
      <vt:variant>
        <vt:lpwstr>test_cases-working-with-the-code</vt:lpwstr>
      </vt:variant>
      <vt:variant>
        <vt:i4>7602303</vt:i4>
      </vt:variant>
      <vt:variant>
        <vt:i4>261</vt:i4>
      </vt:variant>
      <vt:variant>
        <vt:i4>0</vt:i4>
      </vt:variant>
      <vt:variant>
        <vt:i4>5</vt:i4>
      </vt:variant>
      <vt:variant>
        <vt:lpwstr>https://bpc-opensourcetools.github.io/e-Invoice-Onboarding-Toolkit/print_page/</vt:lpwstr>
      </vt:variant>
      <vt:variant>
        <vt:lpwstr>test_cases-working-with-the-code</vt:lpwstr>
      </vt:variant>
      <vt:variant>
        <vt:i4>7602303</vt:i4>
      </vt:variant>
      <vt:variant>
        <vt:i4>258</vt:i4>
      </vt:variant>
      <vt:variant>
        <vt:i4>0</vt:i4>
      </vt:variant>
      <vt:variant>
        <vt:i4>5</vt:i4>
      </vt:variant>
      <vt:variant>
        <vt:lpwstr>https://bpc-opensourcetools.github.io/e-Invoice-Onboarding-Toolkit/print_page/</vt:lpwstr>
      </vt:variant>
      <vt:variant>
        <vt:lpwstr>test_cases-working-with-the-code</vt:lpwstr>
      </vt:variant>
      <vt:variant>
        <vt:i4>7602303</vt:i4>
      </vt:variant>
      <vt:variant>
        <vt:i4>255</vt:i4>
      </vt:variant>
      <vt:variant>
        <vt:i4>0</vt:i4>
      </vt:variant>
      <vt:variant>
        <vt:i4>5</vt:i4>
      </vt:variant>
      <vt:variant>
        <vt:lpwstr>https://bpc-opensourcetools.github.io/e-Invoice-Onboarding-Toolkit/print_page/</vt:lpwstr>
      </vt:variant>
      <vt:variant>
        <vt:lpwstr>test_cases-working-with-the-code</vt:lpwstr>
      </vt:variant>
      <vt:variant>
        <vt:i4>4128879</vt:i4>
      </vt:variant>
      <vt:variant>
        <vt:i4>252</vt:i4>
      </vt:variant>
      <vt:variant>
        <vt:i4>0</vt:i4>
      </vt:variant>
      <vt:variant>
        <vt:i4>5</vt:i4>
      </vt:variant>
      <vt:variant>
        <vt:lpwstr>https://bpc-opensourcetools.github.io/e-Invoice-Onboarding-Toolkit/print_page/</vt:lpwstr>
      </vt:variant>
      <vt:variant>
        <vt:lpwstr>test_cases-e-invoice-onboarding-tool-kit</vt:lpwstr>
      </vt:variant>
      <vt:variant>
        <vt:i4>4390952</vt:i4>
      </vt:variant>
      <vt:variant>
        <vt:i4>249</vt:i4>
      </vt:variant>
      <vt:variant>
        <vt:i4>0</vt:i4>
      </vt:variant>
      <vt:variant>
        <vt:i4>5</vt:i4>
      </vt:variant>
      <vt:variant>
        <vt:lpwstr>https://bpc-opensourcetools.github.io/e-Invoice-Onboarding-Toolkit/print_page/</vt:lpwstr>
      </vt:variant>
      <vt:variant>
        <vt:lpwstr>using_the_modules-note-on-classes-with-modules</vt:lpwstr>
      </vt:variant>
      <vt:variant>
        <vt:i4>4390952</vt:i4>
      </vt:variant>
      <vt:variant>
        <vt:i4>246</vt:i4>
      </vt:variant>
      <vt:variant>
        <vt:i4>0</vt:i4>
      </vt:variant>
      <vt:variant>
        <vt:i4>5</vt:i4>
      </vt:variant>
      <vt:variant>
        <vt:lpwstr>https://bpc-opensourcetools.github.io/e-Invoice-Onboarding-Toolkit/print_page/</vt:lpwstr>
      </vt:variant>
      <vt:variant>
        <vt:lpwstr>using_the_modules-note-on-classes-with-modules</vt:lpwstr>
      </vt:variant>
      <vt:variant>
        <vt:i4>4390952</vt:i4>
      </vt:variant>
      <vt:variant>
        <vt:i4>243</vt:i4>
      </vt:variant>
      <vt:variant>
        <vt:i4>0</vt:i4>
      </vt:variant>
      <vt:variant>
        <vt:i4>5</vt:i4>
      </vt:variant>
      <vt:variant>
        <vt:lpwstr>https://bpc-opensourcetools.github.io/e-Invoice-Onboarding-Toolkit/print_page/</vt:lpwstr>
      </vt:variant>
      <vt:variant>
        <vt:lpwstr>using_the_modules-note-on-classes-with-modules</vt:lpwstr>
      </vt:variant>
      <vt:variant>
        <vt:i4>5505148</vt:i4>
      </vt:variant>
      <vt:variant>
        <vt:i4>240</vt:i4>
      </vt:variant>
      <vt:variant>
        <vt:i4>0</vt:i4>
      </vt:variant>
      <vt:variant>
        <vt:i4>5</vt:i4>
      </vt:variant>
      <vt:variant>
        <vt:lpwstr>https://bpc-opensourcetools.github.io/e-Invoice-Onboarding-Toolkit/print_page/</vt:lpwstr>
      </vt:variant>
      <vt:variant>
        <vt:lpwstr>using_the_modules-additional-files</vt:lpwstr>
      </vt:variant>
      <vt:variant>
        <vt:i4>5505148</vt:i4>
      </vt:variant>
      <vt:variant>
        <vt:i4>237</vt:i4>
      </vt:variant>
      <vt:variant>
        <vt:i4>0</vt:i4>
      </vt:variant>
      <vt:variant>
        <vt:i4>5</vt:i4>
      </vt:variant>
      <vt:variant>
        <vt:lpwstr>https://bpc-opensourcetools.github.io/e-Invoice-Onboarding-Toolkit/print_page/</vt:lpwstr>
      </vt:variant>
      <vt:variant>
        <vt:lpwstr>using_the_modules-additional-files</vt:lpwstr>
      </vt:variant>
      <vt:variant>
        <vt:i4>5505148</vt:i4>
      </vt:variant>
      <vt:variant>
        <vt:i4>234</vt:i4>
      </vt:variant>
      <vt:variant>
        <vt:i4>0</vt:i4>
      </vt:variant>
      <vt:variant>
        <vt:i4>5</vt:i4>
      </vt:variant>
      <vt:variant>
        <vt:lpwstr>https://bpc-opensourcetools.github.io/e-Invoice-Onboarding-Toolkit/print_page/</vt:lpwstr>
      </vt:variant>
      <vt:variant>
        <vt:lpwstr>using_the_modules-additional-files</vt:lpwstr>
      </vt:variant>
      <vt:variant>
        <vt:i4>5505148</vt:i4>
      </vt:variant>
      <vt:variant>
        <vt:i4>231</vt:i4>
      </vt:variant>
      <vt:variant>
        <vt:i4>0</vt:i4>
      </vt:variant>
      <vt:variant>
        <vt:i4>5</vt:i4>
      </vt:variant>
      <vt:variant>
        <vt:lpwstr>https://bpc-opensourcetools.github.io/e-Invoice-Onboarding-Toolkit/print_page/</vt:lpwstr>
      </vt:variant>
      <vt:variant>
        <vt:lpwstr>using_the_modules-additional-files</vt:lpwstr>
      </vt:variant>
      <vt:variant>
        <vt:i4>2949212</vt:i4>
      </vt:variant>
      <vt:variant>
        <vt:i4>228</vt:i4>
      </vt:variant>
      <vt:variant>
        <vt:i4>0</vt:i4>
      </vt:variant>
      <vt:variant>
        <vt:i4>5</vt:i4>
      </vt:variant>
      <vt:variant>
        <vt:lpwstr>https://bpc-opensourcetools.github.io/e-Invoice-Onboarding-Toolkit/print_page/</vt:lpwstr>
      </vt:variant>
      <vt:variant>
        <vt:lpwstr>using_the_modules-the-package-structure-and-using-the-modules</vt:lpwstr>
      </vt:variant>
      <vt:variant>
        <vt:i4>2949212</vt:i4>
      </vt:variant>
      <vt:variant>
        <vt:i4>225</vt:i4>
      </vt:variant>
      <vt:variant>
        <vt:i4>0</vt:i4>
      </vt:variant>
      <vt:variant>
        <vt:i4>5</vt:i4>
      </vt:variant>
      <vt:variant>
        <vt:lpwstr>https://bpc-opensourcetools.github.io/e-Invoice-Onboarding-Toolkit/print_page/</vt:lpwstr>
      </vt:variant>
      <vt:variant>
        <vt:lpwstr>using_the_modules-the-package-structure-and-using-the-modules</vt:lpwstr>
      </vt:variant>
      <vt:variant>
        <vt:i4>2949212</vt:i4>
      </vt:variant>
      <vt:variant>
        <vt:i4>222</vt:i4>
      </vt:variant>
      <vt:variant>
        <vt:i4>0</vt:i4>
      </vt:variant>
      <vt:variant>
        <vt:i4>5</vt:i4>
      </vt:variant>
      <vt:variant>
        <vt:lpwstr>https://bpc-opensourcetools.github.io/e-Invoice-Onboarding-Toolkit/print_page/</vt:lpwstr>
      </vt:variant>
      <vt:variant>
        <vt:lpwstr>using_the_modules-the-package-structure-and-using-the-modules</vt:lpwstr>
      </vt:variant>
      <vt:variant>
        <vt:i4>2949212</vt:i4>
      </vt:variant>
      <vt:variant>
        <vt:i4>219</vt:i4>
      </vt:variant>
      <vt:variant>
        <vt:i4>0</vt:i4>
      </vt:variant>
      <vt:variant>
        <vt:i4>5</vt:i4>
      </vt:variant>
      <vt:variant>
        <vt:lpwstr>https://bpc-opensourcetools.github.io/e-Invoice-Onboarding-Toolkit/print_page/</vt:lpwstr>
      </vt:variant>
      <vt:variant>
        <vt:lpwstr>using_the_modules-the-package-structure-and-using-the-modules</vt:lpwstr>
      </vt:variant>
      <vt:variant>
        <vt:i4>1638498</vt:i4>
      </vt:variant>
      <vt:variant>
        <vt:i4>216</vt:i4>
      </vt:variant>
      <vt:variant>
        <vt:i4>0</vt:i4>
      </vt:variant>
      <vt:variant>
        <vt:i4>5</vt:i4>
      </vt:variant>
      <vt:variant>
        <vt:lpwstr>https://bpc-opensourcetools.github.io/e-Invoice-Onboarding-Toolkit/print_page/</vt:lpwstr>
      </vt:variant>
      <vt:variant>
        <vt:lpwstr>using_the_modules-integrating-code-modules</vt:lpwstr>
      </vt:variant>
      <vt:variant>
        <vt:i4>3211364</vt:i4>
      </vt:variant>
      <vt:variant>
        <vt:i4>213</vt:i4>
      </vt:variant>
      <vt:variant>
        <vt:i4>0</vt:i4>
      </vt:variant>
      <vt:variant>
        <vt:i4>5</vt:i4>
      </vt:variant>
      <vt:variant>
        <vt:lpwstr>https://bpc-opensourcetools.github.io/e-Invoice-Onboarding-Toolkit/print_page/</vt:lpwstr>
      </vt:variant>
      <vt:variant>
        <vt:lpwstr>working_with_the_code-pulling-the-code-from-github</vt:lpwstr>
      </vt:variant>
      <vt:variant>
        <vt:i4>3211364</vt:i4>
      </vt:variant>
      <vt:variant>
        <vt:i4>210</vt:i4>
      </vt:variant>
      <vt:variant>
        <vt:i4>0</vt:i4>
      </vt:variant>
      <vt:variant>
        <vt:i4>5</vt:i4>
      </vt:variant>
      <vt:variant>
        <vt:lpwstr>https://bpc-opensourcetools.github.io/e-Invoice-Onboarding-Toolkit/print_page/</vt:lpwstr>
      </vt:variant>
      <vt:variant>
        <vt:lpwstr>working_with_the_code-pulling-the-code-from-github</vt:lpwstr>
      </vt:variant>
      <vt:variant>
        <vt:i4>3211364</vt:i4>
      </vt:variant>
      <vt:variant>
        <vt:i4>207</vt:i4>
      </vt:variant>
      <vt:variant>
        <vt:i4>0</vt:i4>
      </vt:variant>
      <vt:variant>
        <vt:i4>5</vt:i4>
      </vt:variant>
      <vt:variant>
        <vt:lpwstr>https://bpc-opensourcetools.github.io/e-Invoice-Onboarding-Toolkit/print_page/</vt:lpwstr>
      </vt:variant>
      <vt:variant>
        <vt:lpwstr>working_with_the_code-pulling-the-code-from-github</vt:lpwstr>
      </vt:variant>
      <vt:variant>
        <vt:i4>3211364</vt:i4>
      </vt:variant>
      <vt:variant>
        <vt:i4>204</vt:i4>
      </vt:variant>
      <vt:variant>
        <vt:i4>0</vt:i4>
      </vt:variant>
      <vt:variant>
        <vt:i4>5</vt:i4>
      </vt:variant>
      <vt:variant>
        <vt:lpwstr>https://bpc-opensourcetools.github.io/e-Invoice-Onboarding-Toolkit/print_page/</vt:lpwstr>
      </vt:variant>
      <vt:variant>
        <vt:lpwstr>working_with_the_code-pulling-the-code-from-github</vt:lpwstr>
      </vt:variant>
      <vt:variant>
        <vt:i4>8257599</vt:i4>
      </vt:variant>
      <vt:variant>
        <vt:i4>201</vt:i4>
      </vt:variant>
      <vt:variant>
        <vt:i4>0</vt:i4>
      </vt:variant>
      <vt:variant>
        <vt:i4>5</vt:i4>
      </vt:variant>
      <vt:variant>
        <vt:lpwstr>https://bpc-opensourcetools.github.io/e-Invoice-Onboarding-Toolkit/print_page/</vt:lpwstr>
      </vt:variant>
      <vt:variant>
        <vt:lpwstr>working_with_the_code-getting-the-code</vt:lpwstr>
      </vt:variant>
      <vt:variant>
        <vt:i4>8257599</vt:i4>
      </vt:variant>
      <vt:variant>
        <vt:i4>198</vt:i4>
      </vt:variant>
      <vt:variant>
        <vt:i4>0</vt:i4>
      </vt:variant>
      <vt:variant>
        <vt:i4>5</vt:i4>
      </vt:variant>
      <vt:variant>
        <vt:lpwstr>https://bpc-opensourcetools.github.io/e-Invoice-Onboarding-Toolkit/print_page/</vt:lpwstr>
      </vt:variant>
      <vt:variant>
        <vt:lpwstr>working_with_the_code-getting-the-code</vt:lpwstr>
      </vt:variant>
      <vt:variant>
        <vt:i4>1638498</vt:i4>
      </vt:variant>
      <vt:variant>
        <vt:i4>195</vt:i4>
      </vt:variant>
      <vt:variant>
        <vt:i4>0</vt:i4>
      </vt:variant>
      <vt:variant>
        <vt:i4>5</vt:i4>
      </vt:variant>
      <vt:variant>
        <vt:lpwstr>https://bpc-opensourcetools.github.io/e-Invoice-Onboarding-Toolkit/print_page/</vt:lpwstr>
      </vt:variant>
      <vt:variant>
        <vt:lpwstr>requirements-currently-implemented-packages</vt:lpwstr>
      </vt:variant>
      <vt:variant>
        <vt:i4>1638498</vt:i4>
      </vt:variant>
      <vt:variant>
        <vt:i4>192</vt:i4>
      </vt:variant>
      <vt:variant>
        <vt:i4>0</vt:i4>
      </vt:variant>
      <vt:variant>
        <vt:i4>5</vt:i4>
      </vt:variant>
      <vt:variant>
        <vt:lpwstr>https://bpc-opensourcetools.github.io/e-Invoice-Onboarding-Toolkit/print_page/</vt:lpwstr>
      </vt:variant>
      <vt:variant>
        <vt:lpwstr>requirements-currently-implemented-packages</vt:lpwstr>
      </vt:variant>
      <vt:variant>
        <vt:i4>1638498</vt:i4>
      </vt:variant>
      <vt:variant>
        <vt:i4>189</vt:i4>
      </vt:variant>
      <vt:variant>
        <vt:i4>0</vt:i4>
      </vt:variant>
      <vt:variant>
        <vt:i4>5</vt:i4>
      </vt:variant>
      <vt:variant>
        <vt:lpwstr>https://bpc-opensourcetools.github.io/e-Invoice-Onboarding-Toolkit/print_page/</vt:lpwstr>
      </vt:variant>
      <vt:variant>
        <vt:lpwstr>requirements-currently-implemented-packages</vt:lpwstr>
      </vt:variant>
      <vt:variant>
        <vt:i4>1638498</vt:i4>
      </vt:variant>
      <vt:variant>
        <vt:i4>186</vt:i4>
      </vt:variant>
      <vt:variant>
        <vt:i4>0</vt:i4>
      </vt:variant>
      <vt:variant>
        <vt:i4>5</vt:i4>
      </vt:variant>
      <vt:variant>
        <vt:lpwstr>https://bpc-opensourcetools.github.io/e-Invoice-Onboarding-Toolkit/print_page/</vt:lpwstr>
      </vt:variant>
      <vt:variant>
        <vt:lpwstr>requirements-currently-implemented-packages</vt:lpwstr>
      </vt:variant>
      <vt:variant>
        <vt:i4>7929882</vt:i4>
      </vt:variant>
      <vt:variant>
        <vt:i4>183</vt:i4>
      </vt:variant>
      <vt:variant>
        <vt:i4>0</vt:i4>
      </vt:variant>
      <vt:variant>
        <vt:i4>5</vt:i4>
      </vt:variant>
      <vt:variant>
        <vt:lpwstr>https://bpc-opensourcetools.github.io/e-Invoice-Onboarding-Toolkit/print_page/</vt:lpwstr>
      </vt:variant>
      <vt:variant>
        <vt:lpwstr>requirements-project-package-requirements</vt:lpwstr>
      </vt:variant>
      <vt:variant>
        <vt:i4>917543</vt:i4>
      </vt:variant>
      <vt:variant>
        <vt:i4>180</vt:i4>
      </vt:variant>
      <vt:variant>
        <vt:i4>0</vt:i4>
      </vt:variant>
      <vt:variant>
        <vt:i4>5</vt:i4>
      </vt:variant>
      <vt:variant>
        <vt:lpwstr>https://bpc-opensourcetools.github.io/e-Invoice-Onboarding-Toolkit/print_page/</vt:lpwstr>
      </vt:variant>
      <vt:variant>
        <vt:lpwstr>python_dev_env-create-a-virtual-environment-to-use-for-dev</vt:lpwstr>
      </vt:variant>
      <vt:variant>
        <vt:i4>917543</vt:i4>
      </vt:variant>
      <vt:variant>
        <vt:i4>177</vt:i4>
      </vt:variant>
      <vt:variant>
        <vt:i4>0</vt:i4>
      </vt:variant>
      <vt:variant>
        <vt:i4>5</vt:i4>
      </vt:variant>
      <vt:variant>
        <vt:lpwstr>https://bpc-opensourcetools.github.io/e-Invoice-Onboarding-Toolkit/print_page/</vt:lpwstr>
      </vt:variant>
      <vt:variant>
        <vt:lpwstr>python_dev_env-create-a-virtual-environment-to-use-for-dev</vt:lpwstr>
      </vt:variant>
      <vt:variant>
        <vt:i4>917543</vt:i4>
      </vt:variant>
      <vt:variant>
        <vt:i4>174</vt:i4>
      </vt:variant>
      <vt:variant>
        <vt:i4>0</vt:i4>
      </vt:variant>
      <vt:variant>
        <vt:i4>5</vt:i4>
      </vt:variant>
      <vt:variant>
        <vt:lpwstr>https://bpc-opensourcetools.github.io/e-Invoice-Onboarding-Toolkit/print_page/</vt:lpwstr>
      </vt:variant>
      <vt:variant>
        <vt:lpwstr>python_dev_env-create-a-virtual-environment-to-use-for-dev</vt:lpwstr>
      </vt:variant>
      <vt:variant>
        <vt:i4>917543</vt:i4>
      </vt:variant>
      <vt:variant>
        <vt:i4>171</vt:i4>
      </vt:variant>
      <vt:variant>
        <vt:i4>0</vt:i4>
      </vt:variant>
      <vt:variant>
        <vt:i4>5</vt:i4>
      </vt:variant>
      <vt:variant>
        <vt:lpwstr>https://bpc-opensourcetools.github.io/e-Invoice-Onboarding-Toolkit/print_page/</vt:lpwstr>
      </vt:variant>
      <vt:variant>
        <vt:lpwstr>python_dev_env-create-a-virtual-environment-to-use-for-dev</vt:lpwstr>
      </vt:variant>
      <vt:variant>
        <vt:i4>3735552</vt:i4>
      </vt:variant>
      <vt:variant>
        <vt:i4>168</vt:i4>
      </vt:variant>
      <vt:variant>
        <vt:i4>0</vt:i4>
      </vt:variant>
      <vt:variant>
        <vt:i4>5</vt:i4>
      </vt:variant>
      <vt:variant>
        <vt:lpwstr>https://bpc-opensourcetools.github.io/e-Invoice-Onboarding-Toolkit/print_page/</vt:lpwstr>
      </vt:variant>
      <vt:variant>
        <vt:lpwstr>python_dev_env-installing-python</vt:lpwstr>
      </vt:variant>
      <vt:variant>
        <vt:i4>3735552</vt:i4>
      </vt:variant>
      <vt:variant>
        <vt:i4>165</vt:i4>
      </vt:variant>
      <vt:variant>
        <vt:i4>0</vt:i4>
      </vt:variant>
      <vt:variant>
        <vt:i4>5</vt:i4>
      </vt:variant>
      <vt:variant>
        <vt:lpwstr>https://bpc-opensourcetools.github.io/e-Invoice-Onboarding-Toolkit/print_page/</vt:lpwstr>
      </vt:variant>
      <vt:variant>
        <vt:lpwstr>python_dev_env-installing-python</vt:lpwstr>
      </vt:variant>
      <vt:variant>
        <vt:i4>3735552</vt:i4>
      </vt:variant>
      <vt:variant>
        <vt:i4>162</vt:i4>
      </vt:variant>
      <vt:variant>
        <vt:i4>0</vt:i4>
      </vt:variant>
      <vt:variant>
        <vt:i4>5</vt:i4>
      </vt:variant>
      <vt:variant>
        <vt:lpwstr>https://bpc-opensourcetools.github.io/e-Invoice-Onboarding-Toolkit/print_page/</vt:lpwstr>
      </vt:variant>
      <vt:variant>
        <vt:lpwstr>python_dev_env-installing-python</vt:lpwstr>
      </vt:variant>
      <vt:variant>
        <vt:i4>3735552</vt:i4>
      </vt:variant>
      <vt:variant>
        <vt:i4>159</vt:i4>
      </vt:variant>
      <vt:variant>
        <vt:i4>0</vt:i4>
      </vt:variant>
      <vt:variant>
        <vt:i4>5</vt:i4>
      </vt:variant>
      <vt:variant>
        <vt:lpwstr>https://bpc-opensourcetools.github.io/e-Invoice-Onboarding-Toolkit/print_page/</vt:lpwstr>
      </vt:variant>
      <vt:variant>
        <vt:lpwstr>python_dev_env-installing-python</vt:lpwstr>
      </vt:variant>
      <vt:variant>
        <vt:i4>6422536</vt:i4>
      </vt:variant>
      <vt:variant>
        <vt:i4>156</vt:i4>
      </vt:variant>
      <vt:variant>
        <vt:i4>0</vt:i4>
      </vt:variant>
      <vt:variant>
        <vt:i4>5</vt:i4>
      </vt:variant>
      <vt:variant>
        <vt:lpwstr>https://bpc-opensourcetools.github.io/e-Invoice-Onboarding-Toolkit/print_page/</vt:lpwstr>
      </vt:variant>
      <vt:variant>
        <vt:lpwstr>python_dev_env-configure-a-python-dev-environment</vt:lpwstr>
      </vt:variant>
      <vt:variant>
        <vt:i4>6553687</vt:i4>
      </vt:variant>
      <vt:variant>
        <vt:i4>153</vt:i4>
      </vt:variant>
      <vt:variant>
        <vt:i4>0</vt:i4>
      </vt:variant>
      <vt:variant>
        <vt:i4>5</vt:i4>
      </vt:variant>
      <vt:variant>
        <vt:lpwstr>https://bpc-opensourcetools.github.io/e-Invoice-Onboarding-Toolkit/print_page/</vt:lpwstr>
      </vt:variant>
      <vt:variant>
        <vt:lpwstr>tools_and_resources-operating-system</vt:lpwstr>
      </vt:variant>
      <vt:variant>
        <vt:i4>6553687</vt:i4>
      </vt:variant>
      <vt:variant>
        <vt:i4>150</vt:i4>
      </vt:variant>
      <vt:variant>
        <vt:i4>0</vt:i4>
      </vt:variant>
      <vt:variant>
        <vt:i4>5</vt:i4>
      </vt:variant>
      <vt:variant>
        <vt:lpwstr>https://bpc-opensourcetools.github.io/e-Invoice-Onboarding-Toolkit/print_page/</vt:lpwstr>
      </vt:variant>
      <vt:variant>
        <vt:lpwstr>tools_and_resources-operating-system</vt:lpwstr>
      </vt:variant>
      <vt:variant>
        <vt:i4>6553687</vt:i4>
      </vt:variant>
      <vt:variant>
        <vt:i4>147</vt:i4>
      </vt:variant>
      <vt:variant>
        <vt:i4>0</vt:i4>
      </vt:variant>
      <vt:variant>
        <vt:i4>5</vt:i4>
      </vt:variant>
      <vt:variant>
        <vt:lpwstr>https://bpc-opensourcetools.github.io/e-Invoice-Onboarding-Toolkit/print_page/</vt:lpwstr>
      </vt:variant>
      <vt:variant>
        <vt:lpwstr>tools_and_resources-operating-system</vt:lpwstr>
      </vt:variant>
      <vt:variant>
        <vt:i4>6553687</vt:i4>
      </vt:variant>
      <vt:variant>
        <vt:i4>144</vt:i4>
      </vt:variant>
      <vt:variant>
        <vt:i4>0</vt:i4>
      </vt:variant>
      <vt:variant>
        <vt:i4>5</vt:i4>
      </vt:variant>
      <vt:variant>
        <vt:lpwstr>https://bpc-opensourcetools.github.io/e-Invoice-Onboarding-Toolkit/print_page/</vt:lpwstr>
      </vt:variant>
      <vt:variant>
        <vt:lpwstr>tools_and_resources-operating-system</vt:lpwstr>
      </vt:variant>
      <vt:variant>
        <vt:i4>6553687</vt:i4>
      </vt:variant>
      <vt:variant>
        <vt:i4>141</vt:i4>
      </vt:variant>
      <vt:variant>
        <vt:i4>0</vt:i4>
      </vt:variant>
      <vt:variant>
        <vt:i4>5</vt:i4>
      </vt:variant>
      <vt:variant>
        <vt:lpwstr>https://bpc-opensourcetools.github.io/e-Invoice-Onboarding-Toolkit/print_page/</vt:lpwstr>
      </vt:variant>
      <vt:variant>
        <vt:lpwstr>tools_and_resources-operating-system</vt:lpwstr>
      </vt:variant>
      <vt:variant>
        <vt:i4>6553687</vt:i4>
      </vt:variant>
      <vt:variant>
        <vt:i4>138</vt:i4>
      </vt:variant>
      <vt:variant>
        <vt:i4>0</vt:i4>
      </vt:variant>
      <vt:variant>
        <vt:i4>5</vt:i4>
      </vt:variant>
      <vt:variant>
        <vt:lpwstr>https://bpc-opensourcetools.github.io/e-Invoice-Onboarding-Toolkit/print_page/</vt:lpwstr>
      </vt:variant>
      <vt:variant>
        <vt:lpwstr>tools_and_resources-operating-system</vt:lpwstr>
      </vt:variant>
      <vt:variant>
        <vt:i4>4063252</vt:i4>
      </vt:variant>
      <vt:variant>
        <vt:i4>135</vt:i4>
      </vt:variant>
      <vt:variant>
        <vt:i4>0</vt:i4>
      </vt:variant>
      <vt:variant>
        <vt:i4>5</vt:i4>
      </vt:variant>
      <vt:variant>
        <vt:lpwstr>https://bpc-opensourcetools.github.io/e-Invoice-Onboarding-Toolkit/print_page/</vt:lpwstr>
      </vt:variant>
      <vt:variant>
        <vt:lpwstr>tools_and_resources-computer-spec</vt:lpwstr>
      </vt:variant>
      <vt:variant>
        <vt:i4>4063252</vt:i4>
      </vt:variant>
      <vt:variant>
        <vt:i4>132</vt:i4>
      </vt:variant>
      <vt:variant>
        <vt:i4>0</vt:i4>
      </vt:variant>
      <vt:variant>
        <vt:i4>5</vt:i4>
      </vt:variant>
      <vt:variant>
        <vt:lpwstr>https://bpc-opensourcetools.github.io/e-Invoice-Onboarding-Toolkit/print_page/</vt:lpwstr>
      </vt:variant>
      <vt:variant>
        <vt:lpwstr>tools_and_resources-computer-spec</vt:lpwstr>
      </vt:variant>
      <vt:variant>
        <vt:i4>4063252</vt:i4>
      </vt:variant>
      <vt:variant>
        <vt:i4>129</vt:i4>
      </vt:variant>
      <vt:variant>
        <vt:i4>0</vt:i4>
      </vt:variant>
      <vt:variant>
        <vt:i4>5</vt:i4>
      </vt:variant>
      <vt:variant>
        <vt:lpwstr>https://bpc-opensourcetools.github.io/e-Invoice-Onboarding-Toolkit/print_page/</vt:lpwstr>
      </vt:variant>
      <vt:variant>
        <vt:lpwstr>tools_and_resources-computer-spec</vt:lpwstr>
      </vt:variant>
      <vt:variant>
        <vt:i4>4063252</vt:i4>
      </vt:variant>
      <vt:variant>
        <vt:i4>126</vt:i4>
      </vt:variant>
      <vt:variant>
        <vt:i4>0</vt:i4>
      </vt:variant>
      <vt:variant>
        <vt:i4>5</vt:i4>
      </vt:variant>
      <vt:variant>
        <vt:lpwstr>https://bpc-opensourcetools.github.io/e-Invoice-Onboarding-Toolkit/print_page/</vt:lpwstr>
      </vt:variant>
      <vt:variant>
        <vt:lpwstr>tools_and_resources-computer-spec</vt:lpwstr>
      </vt:variant>
      <vt:variant>
        <vt:i4>4063252</vt:i4>
      </vt:variant>
      <vt:variant>
        <vt:i4>123</vt:i4>
      </vt:variant>
      <vt:variant>
        <vt:i4>0</vt:i4>
      </vt:variant>
      <vt:variant>
        <vt:i4>5</vt:i4>
      </vt:variant>
      <vt:variant>
        <vt:lpwstr>https://bpc-opensourcetools.github.io/e-Invoice-Onboarding-Toolkit/print_page/</vt:lpwstr>
      </vt:variant>
      <vt:variant>
        <vt:lpwstr>tools_and_resources-computer-spec</vt:lpwstr>
      </vt:variant>
      <vt:variant>
        <vt:i4>6881353</vt:i4>
      </vt:variant>
      <vt:variant>
        <vt:i4>120</vt:i4>
      </vt:variant>
      <vt:variant>
        <vt:i4>0</vt:i4>
      </vt:variant>
      <vt:variant>
        <vt:i4>5</vt:i4>
      </vt:variant>
      <vt:variant>
        <vt:lpwstr>https://bpc-opensourcetools.github.io/e-Invoice-Onboarding-Toolkit/print_page/</vt:lpwstr>
      </vt:variant>
      <vt:variant>
        <vt:lpwstr>tools_and_resources-programming-languages</vt:lpwstr>
      </vt:variant>
      <vt:variant>
        <vt:i4>6881353</vt:i4>
      </vt:variant>
      <vt:variant>
        <vt:i4>117</vt:i4>
      </vt:variant>
      <vt:variant>
        <vt:i4>0</vt:i4>
      </vt:variant>
      <vt:variant>
        <vt:i4>5</vt:i4>
      </vt:variant>
      <vt:variant>
        <vt:lpwstr>https://bpc-opensourcetools.github.io/e-Invoice-Onboarding-Toolkit/print_page/</vt:lpwstr>
      </vt:variant>
      <vt:variant>
        <vt:lpwstr>tools_and_resources-programming-languages</vt:lpwstr>
      </vt:variant>
      <vt:variant>
        <vt:i4>6881353</vt:i4>
      </vt:variant>
      <vt:variant>
        <vt:i4>114</vt:i4>
      </vt:variant>
      <vt:variant>
        <vt:i4>0</vt:i4>
      </vt:variant>
      <vt:variant>
        <vt:i4>5</vt:i4>
      </vt:variant>
      <vt:variant>
        <vt:lpwstr>https://bpc-opensourcetools.github.io/e-Invoice-Onboarding-Toolkit/print_page/</vt:lpwstr>
      </vt:variant>
      <vt:variant>
        <vt:lpwstr>tools_and_resources-programming-languages</vt:lpwstr>
      </vt:variant>
      <vt:variant>
        <vt:i4>6881353</vt:i4>
      </vt:variant>
      <vt:variant>
        <vt:i4>111</vt:i4>
      </vt:variant>
      <vt:variant>
        <vt:i4>0</vt:i4>
      </vt:variant>
      <vt:variant>
        <vt:i4>5</vt:i4>
      </vt:variant>
      <vt:variant>
        <vt:lpwstr>https://bpc-opensourcetools.github.io/e-Invoice-Onboarding-Toolkit/print_page/</vt:lpwstr>
      </vt:variant>
      <vt:variant>
        <vt:lpwstr>tools_and_resources-programming-languages</vt:lpwstr>
      </vt:variant>
      <vt:variant>
        <vt:i4>6881353</vt:i4>
      </vt:variant>
      <vt:variant>
        <vt:i4>108</vt:i4>
      </vt:variant>
      <vt:variant>
        <vt:i4>0</vt:i4>
      </vt:variant>
      <vt:variant>
        <vt:i4>5</vt:i4>
      </vt:variant>
      <vt:variant>
        <vt:lpwstr>https://bpc-opensourcetools.github.io/e-Invoice-Onboarding-Toolkit/print_page/</vt:lpwstr>
      </vt:variant>
      <vt:variant>
        <vt:lpwstr>tools_and_resources-programming-languages</vt:lpwstr>
      </vt:variant>
      <vt:variant>
        <vt:i4>6881353</vt:i4>
      </vt:variant>
      <vt:variant>
        <vt:i4>105</vt:i4>
      </vt:variant>
      <vt:variant>
        <vt:i4>0</vt:i4>
      </vt:variant>
      <vt:variant>
        <vt:i4>5</vt:i4>
      </vt:variant>
      <vt:variant>
        <vt:lpwstr>https://bpc-opensourcetools.github.io/e-Invoice-Onboarding-Toolkit/print_page/</vt:lpwstr>
      </vt:variant>
      <vt:variant>
        <vt:lpwstr>tools_and_resources-programming-languages</vt:lpwstr>
      </vt:variant>
      <vt:variant>
        <vt:i4>1769514</vt:i4>
      </vt:variant>
      <vt:variant>
        <vt:i4>102</vt:i4>
      </vt:variant>
      <vt:variant>
        <vt:i4>0</vt:i4>
      </vt:variant>
      <vt:variant>
        <vt:i4>5</vt:i4>
      </vt:variant>
      <vt:variant>
        <vt:lpwstr>https://bpc-opensourcetools.github.io/e-Invoice-Onboarding-Toolkit/print_page/</vt:lpwstr>
      </vt:variant>
      <vt:variant>
        <vt:lpwstr>tools_and_resources-quick-guide</vt:lpwstr>
      </vt:variant>
      <vt:variant>
        <vt:i4>1769514</vt:i4>
      </vt:variant>
      <vt:variant>
        <vt:i4>99</vt:i4>
      </vt:variant>
      <vt:variant>
        <vt:i4>0</vt:i4>
      </vt:variant>
      <vt:variant>
        <vt:i4>5</vt:i4>
      </vt:variant>
      <vt:variant>
        <vt:lpwstr>https://bpc-opensourcetools.github.io/e-Invoice-Onboarding-Toolkit/print_page/</vt:lpwstr>
      </vt:variant>
      <vt:variant>
        <vt:lpwstr>tools_and_resources-quick-guide</vt:lpwstr>
      </vt:variant>
      <vt:variant>
        <vt:i4>1769514</vt:i4>
      </vt:variant>
      <vt:variant>
        <vt:i4>96</vt:i4>
      </vt:variant>
      <vt:variant>
        <vt:i4>0</vt:i4>
      </vt:variant>
      <vt:variant>
        <vt:i4>5</vt:i4>
      </vt:variant>
      <vt:variant>
        <vt:lpwstr>https://bpc-opensourcetools.github.io/e-Invoice-Onboarding-Toolkit/print_page/</vt:lpwstr>
      </vt:variant>
      <vt:variant>
        <vt:lpwstr>tools_and_resources-quick-guide</vt:lpwstr>
      </vt:variant>
      <vt:variant>
        <vt:i4>1769514</vt:i4>
      </vt:variant>
      <vt:variant>
        <vt:i4>93</vt:i4>
      </vt:variant>
      <vt:variant>
        <vt:i4>0</vt:i4>
      </vt:variant>
      <vt:variant>
        <vt:i4>5</vt:i4>
      </vt:variant>
      <vt:variant>
        <vt:lpwstr>https://bpc-opensourcetools.github.io/e-Invoice-Onboarding-Toolkit/print_page/</vt:lpwstr>
      </vt:variant>
      <vt:variant>
        <vt:lpwstr>tools_and_resources-quick-guide</vt:lpwstr>
      </vt:variant>
      <vt:variant>
        <vt:i4>1769514</vt:i4>
      </vt:variant>
      <vt:variant>
        <vt:i4>90</vt:i4>
      </vt:variant>
      <vt:variant>
        <vt:i4>0</vt:i4>
      </vt:variant>
      <vt:variant>
        <vt:i4>5</vt:i4>
      </vt:variant>
      <vt:variant>
        <vt:lpwstr>https://bpc-opensourcetools.github.io/e-Invoice-Onboarding-Toolkit/print_page/</vt:lpwstr>
      </vt:variant>
      <vt:variant>
        <vt:lpwstr>tools_and_resources-quick-guide</vt:lpwstr>
      </vt:variant>
      <vt:variant>
        <vt:i4>1769514</vt:i4>
      </vt:variant>
      <vt:variant>
        <vt:i4>87</vt:i4>
      </vt:variant>
      <vt:variant>
        <vt:i4>0</vt:i4>
      </vt:variant>
      <vt:variant>
        <vt:i4>5</vt:i4>
      </vt:variant>
      <vt:variant>
        <vt:lpwstr>https://bpc-opensourcetools.github.io/e-Invoice-Onboarding-Toolkit/print_page/</vt:lpwstr>
      </vt:variant>
      <vt:variant>
        <vt:lpwstr>tools_and_resources-quick-guide</vt:lpwstr>
      </vt:variant>
      <vt:variant>
        <vt:i4>4259885</vt:i4>
      </vt:variant>
      <vt:variant>
        <vt:i4>84</vt:i4>
      </vt:variant>
      <vt:variant>
        <vt:i4>0</vt:i4>
      </vt:variant>
      <vt:variant>
        <vt:i4>5</vt:i4>
      </vt:variant>
      <vt:variant>
        <vt:lpwstr>https://bpc-opensourcetools.github.io/e-Invoice-Onboarding-Toolkit/print_page/</vt:lpwstr>
      </vt:variant>
      <vt:variant>
        <vt:lpwstr>tools_and_resources-tools-and-resources</vt:lpwstr>
      </vt:variant>
      <vt:variant>
        <vt:i4>4259885</vt:i4>
      </vt:variant>
      <vt:variant>
        <vt:i4>81</vt:i4>
      </vt:variant>
      <vt:variant>
        <vt:i4>0</vt:i4>
      </vt:variant>
      <vt:variant>
        <vt:i4>5</vt:i4>
      </vt:variant>
      <vt:variant>
        <vt:lpwstr>https://bpc-opensourcetools.github.io/e-Invoice-Onboarding-Toolkit/print_page/</vt:lpwstr>
      </vt:variant>
      <vt:variant>
        <vt:lpwstr>tools_and_resources-tools-and-resources</vt:lpwstr>
      </vt:variant>
      <vt:variant>
        <vt:i4>3801093</vt:i4>
      </vt:variant>
      <vt:variant>
        <vt:i4>78</vt:i4>
      </vt:variant>
      <vt:variant>
        <vt:i4>0</vt:i4>
      </vt:variant>
      <vt:variant>
        <vt:i4>5</vt:i4>
      </vt:variant>
      <vt:variant>
        <vt:lpwstr>https://bpc-opensourcetools.github.io/e-Invoice-Onboarding-Toolkit/print_page/</vt:lpwstr>
      </vt:variant>
      <vt:variant>
        <vt:lpwstr>assumptions-diving-in-to-the-e-invoice-onboarding-toolkit</vt:lpwstr>
      </vt:variant>
      <vt:variant>
        <vt:i4>852072</vt:i4>
      </vt:variant>
      <vt:variant>
        <vt:i4>75</vt:i4>
      </vt:variant>
      <vt:variant>
        <vt:i4>0</vt:i4>
      </vt:variant>
      <vt:variant>
        <vt:i4>5</vt:i4>
      </vt:variant>
      <vt:variant>
        <vt:lpwstr>https://bpc-opensourcetools.github.io/e-Invoice-Onboarding-Toolkit/print_page/</vt:lpwstr>
      </vt:variant>
      <vt:variant>
        <vt:lpwstr>outcomes-notes</vt:lpwstr>
      </vt:variant>
      <vt:variant>
        <vt:i4>852072</vt:i4>
      </vt:variant>
      <vt:variant>
        <vt:i4>72</vt:i4>
      </vt:variant>
      <vt:variant>
        <vt:i4>0</vt:i4>
      </vt:variant>
      <vt:variant>
        <vt:i4>5</vt:i4>
      </vt:variant>
      <vt:variant>
        <vt:lpwstr>https://bpc-opensourcetools.github.io/e-Invoice-Onboarding-Toolkit/print_page/</vt:lpwstr>
      </vt:variant>
      <vt:variant>
        <vt:lpwstr>outcomes-notes</vt:lpwstr>
      </vt:variant>
      <vt:variant>
        <vt:i4>852072</vt:i4>
      </vt:variant>
      <vt:variant>
        <vt:i4>69</vt:i4>
      </vt:variant>
      <vt:variant>
        <vt:i4>0</vt:i4>
      </vt:variant>
      <vt:variant>
        <vt:i4>5</vt:i4>
      </vt:variant>
      <vt:variant>
        <vt:lpwstr>https://bpc-opensourcetools.github.io/e-Invoice-Onboarding-Toolkit/print_page/</vt:lpwstr>
      </vt:variant>
      <vt:variant>
        <vt:lpwstr>outcomes-notes</vt:lpwstr>
      </vt:variant>
      <vt:variant>
        <vt:i4>852072</vt:i4>
      </vt:variant>
      <vt:variant>
        <vt:i4>66</vt:i4>
      </vt:variant>
      <vt:variant>
        <vt:i4>0</vt:i4>
      </vt:variant>
      <vt:variant>
        <vt:i4>5</vt:i4>
      </vt:variant>
      <vt:variant>
        <vt:lpwstr>https://bpc-opensourcetools.github.io/e-Invoice-Onboarding-Toolkit/print_page/</vt:lpwstr>
      </vt:variant>
      <vt:variant>
        <vt:lpwstr>outcomes-notes</vt:lpwstr>
      </vt:variant>
      <vt:variant>
        <vt:i4>5374057</vt:i4>
      </vt:variant>
      <vt:variant>
        <vt:i4>63</vt:i4>
      </vt:variant>
      <vt:variant>
        <vt:i4>0</vt:i4>
      </vt:variant>
      <vt:variant>
        <vt:i4>5</vt:i4>
      </vt:variant>
      <vt:variant>
        <vt:lpwstr>https://bpc-opensourcetools.github.io/e-Invoice-Onboarding-Toolkit/print_page/</vt:lpwstr>
      </vt:variant>
      <vt:variant>
        <vt:lpwstr>outcomes-to-do</vt:lpwstr>
      </vt:variant>
      <vt:variant>
        <vt:i4>5374057</vt:i4>
      </vt:variant>
      <vt:variant>
        <vt:i4>60</vt:i4>
      </vt:variant>
      <vt:variant>
        <vt:i4>0</vt:i4>
      </vt:variant>
      <vt:variant>
        <vt:i4>5</vt:i4>
      </vt:variant>
      <vt:variant>
        <vt:lpwstr>https://bpc-opensourcetools.github.io/e-Invoice-Onboarding-Toolkit/print_page/</vt:lpwstr>
      </vt:variant>
      <vt:variant>
        <vt:lpwstr>outcomes-to-do</vt:lpwstr>
      </vt:variant>
      <vt:variant>
        <vt:i4>5374057</vt:i4>
      </vt:variant>
      <vt:variant>
        <vt:i4>57</vt:i4>
      </vt:variant>
      <vt:variant>
        <vt:i4>0</vt:i4>
      </vt:variant>
      <vt:variant>
        <vt:i4>5</vt:i4>
      </vt:variant>
      <vt:variant>
        <vt:lpwstr>https://bpc-opensourcetools.github.io/e-Invoice-Onboarding-Toolkit/print_page/</vt:lpwstr>
      </vt:variant>
      <vt:variant>
        <vt:lpwstr>outcomes-to-do</vt:lpwstr>
      </vt:variant>
      <vt:variant>
        <vt:i4>1179752</vt:i4>
      </vt:variant>
      <vt:variant>
        <vt:i4>54</vt:i4>
      </vt:variant>
      <vt:variant>
        <vt:i4>0</vt:i4>
      </vt:variant>
      <vt:variant>
        <vt:i4>5</vt:i4>
      </vt:variant>
      <vt:variant>
        <vt:lpwstr>https://bpc-opensourcetools.github.io/e-Invoice-Onboarding-Toolkit/print_page/</vt:lpwstr>
      </vt:variant>
      <vt:variant>
        <vt:lpwstr>outcomes-implementation</vt:lpwstr>
      </vt:variant>
      <vt:variant>
        <vt:i4>1179752</vt:i4>
      </vt:variant>
      <vt:variant>
        <vt:i4>51</vt:i4>
      </vt:variant>
      <vt:variant>
        <vt:i4>0</vt:i4>
      </vt:variant>
      <vt:variant>
        <vt:i4>5</vt:i4>
      </vt:variant>
      <vt:variant>
        <vt:lpwstr>https://bpc-opensourcetools.github.io/e-Invoice-Onboarding-Toolkit/print_page/</vt:lpwstr>
      </vt:variant>
      <vt:variant>
        <vt:lpwstr>outcomes-implementation</vt:lpwstr>
      </vt:variant>
      <vt:variant>
        <vt:i4>1179752</vt:i4>
      </vt:variant>
      <vt:variant>
        <vt:i4>48</vt:i4>
      </vt:variant>
      <vt:variant>
        <vt:i4>0</vt:i4>
      </vt:variant>
      <vt:variant>
        <vt:i4>5</vt:i4>
      </vt:variant>
      <vt:variant>
        <vt:lpwstr>https://bpc-opensourcetools.github.io/e-Invoice-Onboarding-Toolkit/print_page/</vt:lpwstr>
      </vt:variant>
      <vt:variant>
        <vt:lpwstr>outcomes-implementation</vt:lpwstr>
      </vt:variant>
      <vt:variant>
        <vt:i4>1179752</vt:i4>
      </vt:variant>
      <vt:variant>
        <vt:i4>45</vt:i4>
      </vt:variant>
      <vt:variant>
        <vt:i4>0</vt:i4>
      </vt:variant>
      <vt:variant>
        <vt:i4>5</vt:i4>
      </vt:variant>
      <vt:variant>
        <vt:lpwstr>https://bpc-opensourcetools.github.io/e-Invoice-Onboarding-Toolkit/print_page/</vt:lpwstr>
      </vt:variant>
      <vt:variant>
        <vt:lpwstr>outcomes-implementation</vt:lpwstr>
      </vt:variant>
      <vt:variant>
        <vt:i4>393323</vt:i4>
      </vt:variant>
      <vt:variant>
        <vt:i4>42</vt:i4>
      </vt:variant>
      <vt:variant>
        <vt:i4>0</vt:i4>
      </vt:variant>
      <vt:variant>
        <vt:i4>5</vt:i4>
      </vt:variant>
      <vt:variant>
        <vt:lpwstr>https://bpc-opensourcetools.github.io/e-Invoice-Onboarding-Toolkit/print_page/</vt:lpwstr>
      </vt:variant>
      <vt:variant>
        <vt:lpwstr>outcomes-functionality</vt:lpwstr>
      </vt:variant>
      <vt:variant>
        <vt:i4>393323</vt:i4>
      </vt:variant>
      <vt:variant>
        <vt:i4>39</vt:i4>
      </vt:variant>
      <vt:variant>
        <vt:i4>0</vt:i4>
      </vt:variant>
      <vt:variant>
        <vt:i4>5</vt:i4>
      </vt:variant>
      <vt:variant>
        <vt:lpwstr>https://bpc-opensourcetools.github.io/e-Invoice-Onboarding-Toolkit/print_page/</vt:lpwstr>
      </vt:variant>
      <vt:variant>
        <vt:lpwstr>outcomes-functionality</vt:lpwstr>
      </vt:variant>
      <vt:variant>
        <vt:i4>393323</vt:i4>
      </vt:variant>
      <vt:variant>
        <vt:i4>36</vt:i4>
      </vt:variant>
      <vt:variant>
        <vt:i4>0</vt:i4>
      </vt:variant>
      <vt:variant>
        <vt:i4>5</vt:i4>
      </vt:variant>
      <vt:variant>
        <vt:lpwstr>https://bpc-opensourcetools.github.io/e-Invoice-Onboarding-Toolkit/print_page/</vt:lpwstr>
      </vt:variant>
      <vt:variant>
        <vt:lpwstr>outcomes-functionality</vt:lpwstr>
      </vt:variant>
      <vt:variant>
        <vt:i4>393323</vt:i4>
      </vt:variant>
      <vt:variant>
        <vt:i4>33</vt:i4>
      </vt:variant>
      <vt:variant>
        <vt:i4>0</vt:i4>
      </vt:variant>
      <vt:variant>
        <vt:i4>5</vt:i4>
      </vt:variant>
      <vt:variant>
        <vt:lpwstr>https://bpc-opensourcetools.github.io/e-Invoice-Onboarding-Toolkit/print_page/</vt:lpwstr>
      </vt:variant>
      <vt:variant>
        <vt:lpwstr>outcomes-functionality</vt:lpwstr>
      </vt:variant>
      <vt:variant>
        <vt:i4>8061007</vt:i4>
      </vt:variant>
      <vt:variant>
        <vt:i4>30</vt:i4>
      </vt:variant>
      <vt:variant>
        <vt:i4>0</vt:i4>
      </vt:variant>
      <vt:variant>
        <vt:i4>5</vt:i4>
      </vt:variant>
      <vt:variant>
        <vt:lpwstr>https://bpc-opensourcetools.github.io/e-Invoice-Onboarding-Toolkit/print_page/</vt:lpwstr>
      </vt:variant>
      <vt:variant>
        <vt:lpwstr>outcomes-project-outcomes</vt:lpwstr>
      </vt:variant>
      <vt:variant>
        <vt:i4>2162758</vt:i4>
      </vt:variant>
      <vt:variant>
        <vt:i4>27</vt:i4>
      </vt:variant>
      <vt:variant>
        <vt:i4>0</vt:i4>
      </vt:variant>
      <vt:variant>
        <vt:i4>5</vt:i4>
      </vt:variant>
      <vt:variant>
        <vt:lpwstr>https://bpc-opensourcetools.github.io/e-Invoice-Onboarding-Toolkit/print_page/</vt:lpwstr>
      </vt:variant>
      <vt:variant>
        <vt:lpwstr>faq-questions</vt:lpwstr>
      </vt:variant>
      <vt:variant>
        <vt:i4>6226016</vt:i4>
      </vt:variant>
      <vt:variant>
        <vt:i4>24</vt:i4>
      </vt:variant>
      <vt:variant>
        <vt:i4>0</vt:i4>
      </vt:variant>
      <vt:variant>
        <vt:i4>5</vt:i4>
      </vt:variant>
      <vt:variant>
        <vt:lpwstr>https://bpc-opensourcetools.github.io/e-Invoice-Onboarding-Toolkit/print_page/</vt:lpwstr>
      </vt:variant>
      <vt:variant>
        <vt:lpwstr>index-this-project</vt:lpwstr>
      </vt:variant>
      <vt:variant>
        <vt:i4>6226016</vt:i4>
      </vt:variant>
      <vt:variant>
        <vt:i4>21</vt:i4>
      </vt:variant>
      <vt:variant>
        <vt:i4>0</vt:i4>
      </vt:variant>
      <vt:variant>
        <vt:i4>5</vt:i4>
      </vt:variant>
      <vt:variant>
        <vt:lpwstr>https://bpc-opensourcetools.github.io/e-Invoice-Onboarding-Toolkit/print_page/</vt:lpwstr>
      </vt:variant>
      <vt:variant>
        <vt:lpwstr>index-this-project</vt:lpwstr>
      </vt:variant>
      <vt:variant>
        <vt:i4>6226016</vt:i4>
      </vt:variant>
      <vt:variant>
        <vt:i4>18</vt:i4>
      </vt:variant>
      <vt:variant>
        <vt:i4>0</vt:i4>
      </vt:variant>
      <vt:variant>
        <vt:i4>5</vt:i4>
      </vt:variant>
      <vt:variant>
        <vt:lpwstr>https://bpc-opensourcetools.github.io/e-Invoice-Onboarding-Toolkit/print_page/</vt:lpwstr>
      </vt:variant>
      <vt:variant>
        <vt:lpwstr>index-this-project</vt:lpwstr>
      </vt:variant>
      <vt:variant>
        <vt:i4>6226016</vt:i4>
      </vt:variant>
      <vt:variant>
        <vt:i4>15</vt:i4>
      </vt:variant>
      <vt:variant>
        <vt:i4>0</vt:i4>
      </vt:variant>
      <vt:variant>
        <vt:i4>5</vt:i4>
      </vt:variant>
      <vt:variant>
        <vt:lpwstr>https://bpc-opensourcetools.github.io/e-Invoice-Onboarding-Toolkit/print_page/</vt:lpwstr>
      </vt:variant>
      <vt:variant>
        <vt:lpwstr>index-this-project</vt:lpwstr>
      </vt:variant>
      <vt:variant>
        <vt:i4>2162783</vt:i4>
      </vt:variant>
      <vt:variant>
        <vt:i4>12</vt:i4>
      </vt:variant>
      <vt:variant>
        <vt:i4>0</vt:i4>
      </vt:variant>
      <vt:variant>
        <vt:i4>5</vt:i4>
      </vt:variant>
      <vt:variant>
        <vt:lpwstr>https://bpc-opensourcetools.github.io/e-Invoice-Onboarding-Toolkit/print_page/</vt:lpwstr>
      </vt:variant>
      <vt:variant>
        <vt:lpwstr>index-welcome</vt:lpwstr>
      </vt:variant>
      <vt:variant>
        <vt:i4>2162783</vt:i4>
      </vt:variant>
      <vt:variant>
        <vt:i4>9</vt:i4>
      </vt:variant>
      <vt:variant>
        <vt:i4>0</vt:i4>
      </vt:variant>
      <vt:variant>
        <vt:i4>5</vt:i4>
      </vt:variant>
      <vt:variant>
        <vt:lpwstr>https://bpc-opensourcetools.github.io/e-Invoice-Onboarding-Toolkit/print_page/</vt:lpwstr>
      </vt:variant>
      <vt:variant>
        <vt:lpwstr>index-welcome</vt:lpwstr>
      </vt:variant>
      <vt:variant>
        <vt:i4>2162783</vt:i4>
      </vt:variant>
      <vt:variant>
        <vt:i4>6</vt:i4>
      </vt:variant>
      <vt:variant>
        <vt:i4>0</vt:i4>
      </vt:variant>
      <vt:variant>
        <vt:i4>5</vt:i4>
      </vt:variant>
      <vt:variant>
        <vt:lpwstr>https://bpc-opensourcetools.github.io/e-Invoice-Onboarding-Toolkit/print_page/</vt:lpwstr>
      </vt:variant>
      <vt:variant>
        <vt:lpwstr>index-welcome</vt:lpwstr>
      </vt:variant>
      <vt:variant>
        <vt:i4>2162783</vt:i4>
      </vt:variant>
      <vt:variant>
        <vt:i4>3</vt:i4>
      </vt:variant>
      <vt:variant>
        <vt:i4>0</vt:i4>
      </vt:variant>
      <vt:variant>
        <vt:i4>5</vt:i4>
      </vt:variant>
      <vt:variant>
        <vt:lpwstr>https://bpc-opensourcetools.github.io/e-Invoice-Onboarding-Toolkit/print_page/</vt:lpwstr>
      </vt:variant>
      <vt:variant>
        <vt:lpwstr>index-welcome</vt:lpwstr>
      </vt:variant>
      <vt:variant>
        <vt:i4>1441824</vt:i4>
      </vt:variant>
      <vt:variant>
        <vt:i4>0</vt:i4>
      </vt:variant>
      <vt:variant>
        <vt:i4>0</vt:i4>
      </vt:variant>
      <vt:variant>
        <vt:i4>5</vt:i4>
      </vt:variant>
      <vt:variant>
        <vt:lpwstr>https://bpc-opensourcetools.github.io/e-Invoice-Onboarding-Toolkit/print_page/</vt:lpwstr>
      </vt:variant>
      <vt:variant>
        <vt:lpwstr>index-project-home</vt:lpwstr>
      </vt:variant>
      <vt:variant>
        <vt:i4>2162787</vt:i4>
      </vt:variant>
      <vt:variant>
        <vt:i4>18</vt:i4>
      </vt:variant>
      <vt:variant>
        <vt:i4>0</vt:i4>
      </vt:variant>
      <vt:variant>
        <vt:i4>5</vt:i4>
      </vt:variant>
      <vt:variant>
        <vt:lpwstr>https://colab.research.google.com/</vt:lpwstr>
      </vt:variant>
      <vt:variant>
        <vt:lpwstr/>
      </vt:variant>
      <vt:variant>
        <vt:i4>5636107</vt:i4>
      </vt:variant>
      <vt:variant>
        <vt:i4>15</vt:i4>
      </vt:variant>
      <vt:variant>
        <vt:i4>0</vt:i4>
      </vt:variant>
      <vt:variant>
        <vt:i4>5</vt:i4>
      </vt:variant>
      <vt:variant>
        <vt:lpwstr>https://material.io/</vt:lpwstr>
      </vt:variant>
      <vt:variant>
        <vt:lpwstr/>
      </vt:variant>
      <vt:variant>
        <vt:i4>3342343</vt:i4>
      </vt:variant>
      <vt:variant>
        <vt:i4>12</vt:i4>
      </vt:variant>
      <vt:variant>
        <vt:i4>0</vt:i4>
      </vt:variant>
      <vt:variant>
        <vt:i4>5</vt:i4>
      </vt:variant>
      <vt:variant>
        <vt:lpwstr>mailto:Deepthi.Basalingappa@mpls.frb.org</vt:lpwstr>
      </vt:variant>
      <vt:variant>
        <vt:lpwstr/>
      </vt:variant>
      <vt:variant>
        <vt:i4>3342354</vt:i4>
      </vt:variant>
      <vt:variant>
        <vt:i4>9</vt:i4>
      </vt:variant>
      <vt:variant>
        <vt:i4>0</vt:i4>
      </vt:variant>
      <vt:variant>
        <vt:i4>5</vt:i4>
      </vt:variant>
      <vt:variant>
        <vt:lpwstr>mailto:Kelly.Kinney@mpls.frb.org</vt:lpwstr>
      </vt:variant>
      <vt:variant>
        <vt:lpwstr/>
      </vt:variant>
      <vt:variant>
        <vt:i4>2555928</vt:i4>
      </vt:variant>
      <vt:variant>
        <vt:i4>6</vt:i4>
      </vt:variant>
      <vt:variant>
        <vt:i4>0</vt:i4>
      </vt:variant>
      <vt:variant>
        <vt:i4>5</vt:i4>
      </vt:variant>
      <vt:variant>
        <vt:lpwstr>mailto:Todd.Albers@mpls.frb.org</vt:lpwstr>
      </vt:variant>
      <vt:variant>
        <vt:lpwstr/>
      </vt:variant>
      <vt:variant>
        <vt:i4>983132</vt:i4>
      </vt:variant>
      <vt:variant>
        <vt:i4>3</vt:i4>
      </vt:variant>
      <vt:variant>
        <vt:i4>0</vt:i4>
      </vt:variant>
      <vt:variant>
        <vt:i4>5</vt:i4>
      </vt:variant>
      <vt:variant>
        <vt:lpwstr>https://frbprod1.sharepoint.com/:p:/r/sites/msteams_aad262/_layouts/15/Doc.aspx?sourcedoc=%7BEF24CB11-7FBC-4EC1-8E45-A5662E3F84B9%7D&amp;file=BPC%20Onboarding%20Toolkit%20Overview.pptx&amp;action=edit&amp;mobileredirect=true</vt:lpwstr>
      </vt:variant>
      <vt:variant>
        <vt:lpwstr/>
      </vt:variant>
      <vt:variant>
        <vt:i4>3735606</vt:i4>
      </vt:variant>
      <vt:variant>
        <vt:i4>0</vt:i4>
      </vt:variant>
      <vt:variant>
        <vt:i4>0</vt:i4>
      </vt:variant>
      <vt:variant>
        <vt:i4>5</vt:i4>
      </vt:variant>
      <vt:variant>
        <vt:lpwstr>https://bpc-opensourcetools.github.io/e-Invoice-Onboarding-Toolkit/</vt:lpwstr>
      </vt:variant>
      <vt:variant>
        <vt:lpwstr/>
      </vt:variant>
      <vt:variant>
        <vt:i4>4587531</vt:i4>
      </vt:variant>
      <vt:variant>
        <vt:i4>129</vt:i4>
      </vt:variant>
      <vt:variant>
        <vt:i4>0</vt:i4>
      </vt:variant>
      <vt:variant>
        <vt:i4>5</vt:i4>
      </vt:variant>
      <vt:variant>
        <vt:lpwstr>http://docs.oasis-open.org/ebxml-msg/ns/ebms/v3.0/multihop/200902</vt:lpwstr>
      </vt:variant>
      <vt:variant>
        <vt:lpwstr/>
      </vt:variant>
      <vt:variant>
        <vt:i4>4587531</vt:i4>
      </vt:variant>
      <vt:variant>
        <vt:i4>126</vt:i4>
      </vt:variant>
      <vt:variant>
        <vt:i4>0</vt:i4>
      </vt:variant>
      <vt:variant>
        <vt:i4>5</vt:i4>
      </vt:variant>
      <vt:variant>
        <vt:lpwstr>http://docs.oasis-open.org/ebxml-msg/ns/ebms/v3.0/multihop/200902</vt:lpwstr>
      </vt:variant>
      <vt:variant>
        <vt:lpwstr/>
      </vt:variant>
      <vt:variant>
        <vt:i4>8192124</vt:i4>
      </vt:variant>
      <vt:variant>
        <vt:i4>123</vt:i4>
      </vt:variant>
      <vt:variant>
        <vt:i4>0</vt:i4>
      </vt:variant>
      <vt:variant>
        <vt:i4>5</vt:i4>
      </vt:variant>
      <vt:variant>
        <vt:lpwstr>https://docs.oasis-open.org/ebxml-msg/ebms/v3.0/ns/core/200704/</vt:lpwstr>
      </vt:variant>
      <vt:variant>
        <vt:lpwstr/>
      </vt:variant>
      <vt:variant>
        <vt:i4>8192124</vt:i4>
      </vt:variant>
      <vt:variant>
        <vt:i4>120</vt:i4>
      </vt:variant>
      <vt:variant>
        <vt:i4>0</vt:i4>
      </vt:variant>
      <vt:variant>
        <vt:i4>5</vt:i4>
      </vt:variant>
      <vt:variant>
        <vt:lpwstr>https://docs.oasis-open.org/ebxml-msg/ebms/v3.0/ns/core/200704/</vt:lpwstr>
      </vt:variant>
      <vt:variant>
        <vt:lpwstr/>
      </vt:variant>
      <vt:variant>
        <vt:i4>8192124</vt:i4>
      </vt:variant>
      <vt:variant>
        <vt:i4>117</vt:i4>
      </vt:variant>
      <vt:variant>
        <vt:i4>0</vt:i4>
      </vt:variant>
      <vt:variant>
        <vt:i4>5</vt:i4>
      </vt:variant>
      <vt:variant>
        <vt:lpwstr>https://docs.oasis-open.org/ebxml-msg/ebms/v3.0/ns/core/200704/</vt:lpwstr>
      </vt:variant>
      <vt:variant>
        <vt:lpwstr/>
      </vt:variant>
      <vt:variant>
        <vt:i4>7536691</vt:i4>
      </vt:variant>
      <vt:variant>
        <vt:i4>114</vt:i4>
      </vt:variant>
      <vt:variant>
        <vt:i4>0</vt:i4>
      </vt:variant>
      <vt:variant>
        <vt:i4>5</vt:i4>
      </vt:variant>
      <vt:variant>
        <vt:lpwstr>http://docs.oasis-open.org/ebxml-msg/ebms/v3.0/part2/201004/ebms-header-3_0-200704_refactored.xsd</vt:lpwstr>
      </vt:variant>
      <vt:variant>
        <vt:lpwstr/>
      </vt:variant>
      <vt:variant>
        <vt:i4>7536691</vt:i4>
      </vt:variant>
      <vt:variant>
        <vt:i4>111</vt:i4>
      </vt:variant>
      <vt:variant>
        <vt:i4>0</vt:i4>
      </vt:variant>
      <vt:variant>
        <vt:i4>5</vt:i4>
      </vt:variant>
      <vt:variant>
        <vt:lpwstr>http://docs.oasis-open.org/ebxml-msg/ebms/v3.0/part2/201004/ebms-header-3_0-200704_refactored.xsd</vt:lpwstr>
      </vt:variant>
      <vt:variant>
        <vt:lpwstr/>
      </vt:variant>
      <vt:variant>
        <vt:i4>3670053</vt:i4>
      </vt:variant>
      <vt:variant>
        <vt:i4>108</vt:i4>
      </vt:variant>
      <vt:variant>
        <vt:i4>0</vt:i4>
      </vt:variant>
      <vt:variant>
        <vt:i4>5</vt:i4>
      </vt:variant>
      <vt:variant>
        <vt:lpwstr>http://docs.oasis-open.org/ebxml-msg/ebms/v3.0/part2/201004/mf.xsd</vt:lpwstr>
      </vt:variant>
      <vt:variant>
        <vt:lpwstr/>
      </vt:variant>
      <vt:variant>
        <vt:i4>3670053</vt:i4>
      </vt:variant>
      <vt:variant>
        <vt:i4>105</vt:i4>
      </vt:variant>
      <vt:variant>
        <vt:i4>0</vt:i4>
      </vt:variant>
      <vt:variant>
        <vt:i4>5</vt:i4>
      </vt:variant>
      <vt:variant>
        <vt:lpwstr>http://docs.oasis-open.org/ebxml-msg/ebms/v3.0/part2/201004/mf.xsd</vt:lpwstr>
      </vt:variant>
      <vt:variant>
        <vt:lpwstr/>
      </vt:variant>
      <vt:variant>
        <vt:i4>1048667</vt:i4>
      </vt:variant>
      <vt:variant>
        <vt:i4>102</vt:i4>
      </vt:variant>
      <vt:variant>
        <vt:i4>0</vt:i4>
      </vt:variant>
      <vt:variant>
        <vt:i4>5</vt:i4>
      </vt:variant>
      <vt:variant>
        <vt:lpwstr>http://docs.oasis-open.org/ebxml-msg/ebms/v3.0/part2/201004/ebms-multihop-1_0-200902_refactored.xsd</vt:lpwstr>
      </vt:variant>
      <vt:variant>
        <vt:lpwstr/>
      </vt:variant>
      <vt:variant>
        <vt:i4>1048667</vt:i4>
      </vt:variant>
      <vt:variant>
        <vt:i4>99</vt:i4>
      </vt:variant>
      <vt:variant>
        <vt:i4>0</vt:i4>
      </vt:variant>
      <vt:variant>
        <vt:i4>5</vt:i4>
      </vt:variant>
      <vt:variant>
        <vt:lpwstr>http://docs.oasis-open.org/ebxml-msg/ebms/v3.0/part2/201004/ebms-multihop-1_0-200902_refactored.xsd</vt:lpwstr>
      </vt:variant>
      <vt:variant>
        <vt:lpwstr/>
      </vt:variant>
      <vt:variant>
        <vt:i4>4456562</vt:i4>
      </vt:variant>
      <vt:variant>
        <vt:i4>96</vt:i4>
      </vt:variant>
      <vt:variant>
        <vt:i4>0</vt:i4>
      </vt:variant>
      <vt:variant>
        <vt:i4>5</vt:i4>
      </vt:variant>
      <vt:variant>
        <vt:lpwstr>https://docs.oasis-open.org/ebxml-msg/ebms/v3.0/core/os/ebms-header-3_0-200704.xsd</vt:lpwstr>
      </vt:variant>
      <vt:variant>
        <vt:lpwstr/>
      </vt:variant>
      <vt:variant>
        <vt:i4>4456562</vt:i4>
      </vt:variant>
      <vt:variant>
        <vt:i4>93</vt:i4>
      </vt:variant>
      <vt:variant>
        <vt:i4>0</vt:i4>
      </vt:variant>
      <vt:variant>
        <vt:i4>5</vt:i4>
      </vt:variant>
      <vt:variant>
        <vt:lpwstr>https://docs.oasis-open.org/ebxml-msg/ebms/v3.0/core/os/ebms-header-3_0-200704.xsd</vt:lpwstr>
      </vt:variant>
      <vt:variant>
        <vt:lpwstr/>
      </vt:variant>
      <vt:variant>
        <vt:i4>7995509</vt:i4>
      </vt:variant>
      <vt:variant>
        <vt:i4>90</vt:i4>
      </vt:variant>
      <vt:variant>
        <vt:i4>0</vt:i4>
      </vt:variant>
      <vt:variant>
        <vt:i4>5</vt:i4>
      </vt:variant>
      <vt:variant>
        <vt:lpwstr>http://docs.oasis-open.org/bdxr/bdx-smp/v2.0/bdx-smp-v2.0.html</vt:lpwstr>
      </vt:variant>
      <vt:variant>
        <vt:lpwstr/>
      </vt:variant>
      <vt:variant>
        <vt:i4>7995509</vt:i4>
      </vt:variant>
      <vt:variant>
        <vt:i4>87</vt:i4>
      </vt:variant>
      <vt:variant>
        <vt:i4>0</vt:i4>
      </vt:variant>
      <vt:variant>
        <vt:i4>5</vt:i4>
      </vt:variant>
      <vt:variant>
        <vt:lpwstr>http://docs.oasis-open.org/bdxr/bdx-smp/v2.0/bdx-smp-v2.0.html</vt:lpwstr>
      </vt:variant>
      <vt:variant>
        <vt:lpwstr/>
      </vt:variant>
      <vt:variant>
        <vt:i4>4784151</vt:i4>
      </vt:variant>
      <vt:variant>
        <vt:i4>84</vt:i4>
      </vt:variant>
      <vt:variant>
        <vt:i4>0</vt:i4>
      </vt:variant>
      <vt:variant>
        <vt:i4>5</vt:i4>
      </vt:variant>
      <vt:variant>
        <vt:lpwstr>http://docs.oasis-open.org/ebxml-msg/ebms/v3.0/profiles/AS4-profile/v1.0/os/AS4-profile-v1.0-os.html</vt:lpwstr>
      </vt:variant>
      <vt:variant>
        <vt:lpwstr/>
      </vt:variant>
      <vt:variant>
        <vt:i4>4784151</vt:i4>
      </vt:variant>
      <vt:variant>
        <vt:i4>81</vt:i4>
      </vt:variant>
      <vt:variant>
        <vt:i4>0</vt:i4>
      </vt:variant>
      <vt:variant>
        <vt:i4>5</vt:i4>
      </vt:variant>
      <vt:variant>
        <vt:lpwstr>http://docs.oasis-open.org/ebxml-msg/ebms/v3.0/profiles/AS4-profile/v1.0/os/AS4-profile-v1.0-os.html</vt:lpwstr>
      </vt:variant>
      <vt:variant>
        <vt:lpwstr/>
      </vt:variant>
      <vt:variant>
        <vt:i4>4653138</vt:i4>
      </vt:variant>
      <vt:variant>
        <vt:i4>78</vt:i4>
      </vt:variant>
      <vt:variant>
        <vt:i4>0</vt:i4>
      </vt:variant>
      <vt:variant>
        <vt:i4>5</vt:i4>
      </vt:variant>
      <vt:variant>
        <vt:lpwstr>https://docs.oasis-open.org/ebxml-msg/ebms/v3.0/profiles/20707/ebms3-confprofiles-cs-01.html</vt:lpwstr>
      </vt:variant>
      <vt:variant>
        <vt:lpwstr/>
      </vt:variant>
      <vt:variant>
        <vt:i4>4653138</vt:i4>
      </vt:variant>
      <vt:variant>
        <vt:i4>75</vt:i4>
      </vt:variant>
      <vt:variant>
        <vt:i4>0</vt:i4>
      </vt:variant>
      <vt:variant>
        <vt:i4>5</vt:i4>
      </vt:variant>
      <vt:variant>
        <vt:lpwstr>https://docs.oasis-open.org/ebxml-msg/ebms/v3.0/profiles/20707/ebms3-confprofiles-cs-01.html</vt:lpwstr>
      </vt:variant>
      <vt:variant>
        <vt:lpwstr/>
      </vt:variant>
      <vt:variant>
        <vt:i4>2687023</vt:i4>
      </vt:variant>
      <vt:variant>
        <vt:i4>72</vt:i4>
      </vt:variant>
      <vt:variant>
        <vt:i4>0</vt:i4>
      </vt:variant>
      <vt:variant>
        <vt:i4>5</vt:i4>
      </vt:variant>
      <vt:variant>
        <vt:lpwstr>https://docs.oasis-open.org/ebxml-msg/ebms/v3.0/part2/201004/rddl-ebms3-part2.html</vt:lpwstr>
      </vt:variant>
      <vt:variant>
        <vt:lpwstr/>
      </vt:variant>
      <vt:variant>
        <vt:i4>2687023</vt:i4>
      </vt:variant>
      <vt:variant>
        <vt:i4>69</vt:i4>
      </vt:variant>
      <vt:variant>
        <vt:i4>0</vt:i4>
      </vt:variant>
      <vt:variant>
        <vt:i4>5</vt:i4>
      </vt:variant>
      <vt:variant>
        <vt:lpwstr>https://docs.oasis-open.org/ebxml-msg/ebms/v3.0/part2/201004/rddl-ebms3-part2.html</vt:lpwstr>
      </vt:variant>
      <vt:variant>
        <vt:lpwstr/>
      </vt:variant>
      <vt:variant>
        <vt:i4>5308501</vt:i4>
      </vt:variant>
      <vt:variant>
        <vt:i4>66</vt:i4>
      </vt:variant>
      <vt:variant>
        <vt:i4>0</vt:i4>
      </vt:variant>
      <vt:variant>
        <vt:i4>5</vt:i4>
      </vt:variant>
      <vt:variant>
        <vt:lpwstr>https://docs.oasis-open.org/ebxml-msg/ebms/v3.0/part2/201004/ebms-v3-part2-cd-01.html</vt:lpwstr>
      </vt:variant>
      <vt:variant>
        <vt:lpwstr/>
      </vt:variant>
      <vt:variant>
        <vt:i4>5308501</vt:i4>
      </vt:variant>
      <vt:variant>
        <vt:i4>63</vt:i4>
      </vt:variant>
      <vt:variant>
        <vt:i4>0</vt:i4>
      </vt:variant>
      <vt:variant>
        <vt:i4>5</vt:i4>
      </vt:variant>
      <vt:variant>
        <vt:lpwstr>https://docs.oasis-open.org/ebxml-msg/ebms/v3.0/part2/201004/ebms-v3-part2-cd-01.html</vt:lpwstr>
      </vt:variant>
      <vt:variant>
        <vt:lpwstr/>
      </vt:variant>
      <vt:variant>
        <vt:i4>3145817</vt:i4>
      </vt:variant>
      <vt:variant>
        <vt:i4>60</vt:i4>
      </vt:variant>
      <vt:variant>
        <vt:i4>0</vt:i4>
      </vt:variant>
      <vt:variant>
        <vt:i4>5</vt:i4>
      </vt:variant>
      <vt:variant>
        <vt:lpwstr>http://docs.oasis-open.org/ebxml-msg/ebms/v3.0/core/os/ebms_core-3.0-spec-os.html</vt:lpwstr>
      </vt:variant>
      <vt:variant>
        <vt:lpwstr/>
      </vt:variant>
      <vt:variant>
        <vt:i4>3145817</vt:i4>
      </vt:variant>
      <vt:variant>
        <vt:i4>57</vt:i4>
      </vt:variant>
      <vt:variant>
        <vt:i4>0</vt:i4>
      </vt:variant>
      <vt:variant>
        <vt:i4>5</vt:i4>
      </vt:variant>
      <vt:variant>
        <vt:lpwstr>http://docs.oasis-open.org/ebxml-msg/ebms/v3.0/core/os/ebms_core-3.0-spec-os.html</vt:lpwstr>
      </vt:variant>
      <vt:variant>
        <vt:lpwstr/>
      </vt:variant>
      <vt:variant>
        <vt:i4>2031711</vt:i4>
      </vt:variant>
      <vt:variant>
        <vt:i4>54</vt:i4>
      </vt:variant>
      <vt:variant>
        <vt:i4>0</vt:i4>
      </vt:variant>
      <vt:variant>
        <vt:i4>5</vt:i4>
      </vt:variant>
      <vt:variant>
        <vt:lpwstr>https://github.com/pyenv</vt:lpwstr>
      </vt:variant>
      <vt:variant>
        <vt:lpwstr/>
      </vt:variant>
      <vt:variant>
        <vt:i4>2031711</vt:i4>
      </vt:variant>
      <vt:variant>
        <vt:i4>51</vt:i4>
      </vt:variant>
      <vt:variant>
        <vt:i4>0</vt:i4>
      </vt:variant>
      <vt:variant>
        <vt:i4>5</vt:i4>
      </vt:variant>
      <vt:variant>
        <vt:lpwstr>https://github.com/pyenv</vt:lpwstr>
      </vt:variant>
      <vt:variant>
        <vt:lpwstr/>
      </vt:variant>
      <vt:variant>
        <vt:i4>1310812</vt:i4>
      </vt:variant>
      <vt:variant>
        <vt:i4>48</vt:i4>
      </vt:variant>
      <vt:variant>
        <vt:i4>0</vt:i4>
      </vt:variant>
      <vt:variant>
        <vt:i4>5</vt:i4>
      </vt:variant>
      <vt:variant>
        <vt:lpwstr>https://nox.thea.codes/en/stable/</vt:lpwstr>
      </vt:variant>
      <vt:variant>
        <vt:lpwstr/>
      </vt:variant>
      <vt:variant>
        <vt:i4>1310812</vt:i4>
      </vt:variant>
      <vt:variant>
        <vt:i4>45</vt:i4>
      </vt:variant>
      <vt:variant>
        <vt:i4>0</vt:i4>
      </vt:variant>
      <vt:variant>
        <vt:i4>5</vt:i4>
      </vt:variant>
      <vt:variant>
        <vt:lpwstr>https://nox.thea.codes/en/stable/</vt:lpwstr>
      </vt:variant>
      <vt:variant>
        <vt:lpwstr/>
      </vt:variant>
      <vt:variant>
        <vt:i4>1310812</vt:i4>
      </vt:variant>
      <vt:variant>
        <vt:i4>42</vt:i4>
      </vt:variant>
      <vt:variant>
        <vt:i4>0</vt:i4>
      </vt:variant>
      <vt:variant>
        <vt:i4>5</vt:i4>
      </vt:variant>
      <vt:variant>
        <vt:lpwstr>https://nox.thea.codes/en/stable/</vt:lpwstr>
      </vt:variant>
      <vt:variant>
        <vt:lpwstr/>
      </vt:variant>
      <vt:variant>
        <vt:i4>6946938</vt:i4>
      </vt:variant>
      <vt:variant>
        <vt:i4>39</vt:i4>
      </vt:variant>
      <vt:variant>
        <vt:i4>0</vt:i4>
      </vt:variant>
      <vt:variant>
        <vt:i4>5</vt:i4>
      </vt:variant>
      <vt:variant>
        <vt:lpwstr>https://tox.wiki/en/latest/</vt:lpwstr>
      </vt:variant>
      <vt:variant>
        <vt:lpwstr/>
      </vt:variant>
      <vt:variant>
        <vt:i4>6946938</vt:i4>
      </vt:variant>
      <vt:variant>
        <vt:i4>36</vt:i4>
      </vt:variant>
      <vt:variant>
        <vt:i4>0</vt:i4>
      </vt:variant>
      <vt:variant>
        <vt:i4>5</vt:i4>
      </vt:variant>
      <vt:variant>
        <vt:lpwstr>https://tox.wiki/en/latest/</vt:lpwstr>
      </vt:variant>
      <vt:variant>
        <vt:lpwstr/>
      </vt:variant>
      <vt:variant>
        <vt:i4>6946938</vt:i4>
      </vt:variant>
      <vt:variant>
        <vt:i4>33</vt:i4>
      </vt:variant>
      <vt:variant>
        <vt:i4>0</vt:i4>
      </vt:variant>
      <vt:variant>
        <vt:i4>5</vt:i4>
      </vt:variant>
      <vt:variant>
        <vt:lpwstr>https://tox.wiki/en/latest/</vt:lpwstr>
      </vt:variant>
      <vt:variant>
        <vt:lpwstr/>
      </vt:variant>
      <vt:variant>
        <vt:i4>3014692</vt:i4>
      </vt:variant>
      <vt:variant>
        <vt:i4>30</vt:i4>
      </vt:variant>
      <vt:variant>
        <vt:i4>0</vt:i4>
      </vt:variant>
      <vt:variant>
        <vt:i4>5</vt:i4>
      </vt:variant>
      <vt:variant>
        <vt:lpwstr>https://github.com/berdario/pew</vt:lpwstr>
      </vt:variant>
      <vt:variant>
        <vt:lpwstr/>
      </vt:variant>
      <vt:variant>
        <vt:i4>3014692</vt:i4>
      </vt:variant>
      <vt:variant>
        <vt:i4>27</vt:i4>
      </vt:variant>
      <vt:variant>
        <vt:i4>0</vt:i4>
      </vt:variant>
      <vt:variant>
        <vt:i4>5</vt:i4>
      </vt:variant>
      <vt:variant>
        <vt:lpwstr>https://github.com/berdario/pew</vt:lpwstr>
      </vt:variant>
      <vt:variant>
        <vt:lpwstr/>
      </vt:variant>
      <vt:variant>
        <vt:i4>3014692</vt:i4>
      </vt:variant>
      <vt:variant>
        <vt:i4>24</vt:i4>
      </vt:variant>
      <vt:variant>
        <vt:i4>0</vt:i4>
      </vt:variant>
      <vt:variant>
        <vt:i4>5</vt:i4>
      </vt:variant>
      <vt:variant>
        <vt:lpwstr>https://github.com/berdario/pew</vt:lpwstr>
      </vt:variant>
      <vt:variant>
        <vt:lpwstr/>
      </vt:variant>
      <vt:variant>
        <vt:i4>1048667</vt:i4>
      </vt:variant>
      <vt:variant>
        <vt:i4>21</vt:i4>
      </vt:variant>
      <vt:variant>
        <vt:i4>0</vt:i4>
      </vt:variant>
      <vt:variant>
        <vt:i4>5</vt:i4>
      </vt:variant>
      <vt:variant>
        <vt:lpwstr>https://pipenv.pypa.io/en/latest/</vt:lpwstr>
      </vt:variant>
      <vt:variant>
        <vt:lpwstr/>
      </vt:variant>
      <vt:variant>
        <vt:i4>1048667</vt:i4>
      </vt:variant>
      <vt:variant>
        <vt:i4>18</vt:i4>
      </vt:variant>
      <vt:variant>
        <vt:i4>0</vt:i4>
      </vt:variant>
      <vt:variant>
        <vt:i4>5</vt:i4>
      </vt:variant>
      <vt:variant>
        <vt:lpwstr>https://pipenv.pypa.io/en/latest/</vt:lpwstr>
      </vt:variant>
      <vt:variant>
        <vt:lpwstr/>
      </vt:variant>
      <vt:variant>
        <vt:i4>2228346</vt:i4>
      </vt:variant>
      <vt:variant>
        <vt:i4>15</vt:i4>
      </vt:variant>
      <vt:variant>
        <vt:i4>0</vt:i4>
      </vt:variant>
      <vt:variant>
        <vt:i4>5</vt:i4>
      </vt:variant>
      <vt:variant>
        <vt:lpwstr>https://virtualenvwrapper.readthedocs.io/en/latest/</vt:lpwstr>
      </vt:variant>
      <vt:variant>
        <vt:lpwstr/>
      </vt:variant>
      <vt:variant>
        <vt:i4>2228346</vt:i4>
      </vt:variant>
      <vt:variant>
        <vt:i4>12</vt:i4>
      </vt:variant>
      <vt:variant>
        <vt:i4>0</vt:i4>
      </vt:variant>
      <vt:variant>
        <vt:i4>5</vt:i4>
      </vt:variant>
      <vt:variant>
        <vt:lpwstr>https://virtualenvwrapper.readthedocs.io/en/latest/</vt:lpwstr>
      </vt:variant>
      <vt:variant>
        <vt:lpwstr/>
      </vt:variant>
      <vt:variant>
        <vt:i4>6946848</vt:i4>
      </vt:variant>
      <vt:variant>
        <vt:i4>9</vt:i4>
      </vt:variant>
      <vt:variant>
        <vt:i4>0</vt:i4>
      </vt:variant>
      <vt:variant>
        <vt:i4>5</vt:i4>
      </vt:variant>
      <vt:variant>
        <vt:lpwstr>https://na01.safelinks.protection.outlook.com/?url=https%3A%2F%2Fdrive.google.com%2Fdrive%2Ffolders%2F15aJogTieUuqukjDHm5AVQVVm-PVukPs9&amp;data=04%7C01%7C%7C0ce76ff21ff048af0c2b08d8ef9790ff%7C84df9e7fe9f640afb435aaaaaaaaaaaa%7C1%7C0%7C637522781535891404%7CUnknown%7CTWFpbGZsb3d8eyJWIjoiMC4wLjAwMDAiLCJQIjoiV2luMzIiLCJBTiI6Ik1haWwiLCJXVCI6Mn0%3D%7C1000&amp;sdata=l1%2BAoHrIHr8przKXkn6pSCQTGnGXKMcOjQnzY0jpqws%3D&amp;reserved=0</vt:lpwstr>
      </vt:variant>
      <vt:variant>
        <vt:lpwstr/>
      </vt:variant>
      <vt:variant>
        <vt:i4>6946848</vt:i4>
      </vt:variant>
      <vt:variant>
        <vt:i4>6</vt:i4>
      </vt:variant>
      <vt:variant>
        <vt:i4>0</vt:i4>
      </vt:variant>
      <vt:variant>
        <vt:i4>5</vt:i4>
      </vt:variant>
      <vt:variant>
        <vt:lpwstr>https://na01.safelinks.protection.outlook.com/?url=https%3A%2F%2Fdrive.google.com%2Fdrive%2Ffolders%2F15aJogTieUuqukjDHm5AVQVVm-PVukPs9&amp;data=04%7C01%7C%7C0ce76ff21ff048af0c2b08d8ef9790ff%7C84df9e7fe9f640afb435aaaaaaaaaaaa%7C1%7C0%7C637522781535891404%7CUnknown%7CTWFpbGZsb3d8eyJWIjoiMC4wLjAwMDAiLCJQIjoiV2luMzIiLCJBTiI6Ik1haWwiLCJXVCI6Mn0%3D%7C1000&amp;sdata=l1%2BAoHrIHr8przKXkn6pSCQTGnGXKMcOjQnzY0jpqws%3D&amp;reserved=0</vt:lpwstr>
      </vt:variant>
      <vt:variant>
        <vt:lpwstr/>
      </vt:variant>
      <vt:variant>
        <vt:i4>131140</vt:i4>
      </vt:variant>
      <vt:variant>
        <vt:i4>3</vt:i4>
      </vt:variant>
      <vt:variant>
        <vt:i4>0</vt:i4>
      </vt:variant>
      <vt:variant>
        <vt:i4>5</vt:i4>
      </vt:variant>
      <vt:variant>
        <vt:lpwstr>https://github.com/BPC-OpenSourceTools/e-Invoice-Onboarding-Toolkit/</vt:lpwstr>
      </vt:variant>
      <vt:variant>
        <vt:lpwstr/>
      </vt:variant>
      <vt:variant>
        <vt:i4>131140</vt:i4>
      </vt:variant>
      <vt:variant>
        <vt:i4>0</vt:i4>
      </vt:variant>
      <vt:variant>
        <vt:i4>0</vt:i4>
      </vt:variant>
      <vt:variant>
        <vt:i4>5</vt:i4>
      </vt:variant>
      <vt:variant>
        <vt:lpwstr>https://github.com/BPC-OpenSourceTools/e-Invoice-Onboarding-Toolkit/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Print the Documentation - e-Invoice Onboarding Toolkit</dc:title>
  <dc:subject/>
  <dc:creator>Kinney, Kelly</dc:creator>
  <cp:keywords/>
  <cp:lastModifiedBy>Kelly Kinney</cp:lastModifiedBy>
  <cp:revision>2</cp:revision>
  <dcterms:created xsi:type="dcterms:W3CDTF">2022-03-15T21:40:00Z</dcterms:created>
  <dcterms:modified xsi:type="dcterms:W3CDTF">2022-03-15T21:40:00Z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5b2bb728-905b-4019-baa9-863a1948c537</vt:lpwstr>
  </property>
  <property fmtid="{D5CDD505-2E9C-101B-9397-08002B2CF9AE}" pid="3" name="ContentTypeId">
    <vt:lpwstr>0x010100CFE865F5F4715D46AE29A46953EEDE56</vt:lpwstr>
  </property>
  <property fmtid="{D5CDD505-2E9C-101B-9397-08002B2CF9AE}" pid="4" name="MSIP_Label_dd35ee93-e0d0-47c5-8f73-0e773bb6d984_Enabled">
    <vt:lpwstr>true</vt:lpwstr>
  </property>
  <property fmtid="{D5CDD505-2E9C-101B-9397-08002B2CF9AE}" pid="5" name="MSIP_Label_dd35ee93-e0d0-47c5-8f73-0e773bb6d984_SetDate">
    <vt:lpwstr>2022-03-15T21:19:47Z</vt:lpwstr>
  </property>
  <property fmtid="{D5CDD505-2E9C-101B-9397-08002B2CF9AE}" pid="6" name="MSIP_Label_dd35ee93-e0d0-47c5-8f73-0e773bb6d984_Method">
    <vt:lpwstr>Privileged</vt:lpwstr>
  </property>
  <property fmtid="{D5CDD505-2E9C-101B-9397-08002B2CF9AE}" pid="7" name="MSIP_Label_dd35ee93-e0d0-47c5-8f73-0e773bb6d984_Name">
    <vt:lpwstr>dd35ee93-e0d0-47c5-8f73-0e773bb6d984</vt:lpwstr>
  </property>
  <property fmtid="{D5CDD505-2E9C-101B-9397-08002B2CF9AE}" pid="8" name="MSIP_Label_dd35ee93-e0d0-47c5-8f73-0e773bb6d984_SiteId">
    <vt:lpwstr>b397c653-5b19-463f-b9fc-af658ded9128</vt:lpwstr>
  </property>
  <property fmtid="{D5CDD505-2E9C-101B-9397-08002B2CF9AE}" pid="9" name="MSIP_Label_dd35ee93-e0d0-47c5-8f73-0e773bb6d984_ActionId">
    <vt:lpwstr>64f2f25c-b3a4-4154-b388-37e144606d3c</vt:lpwstr>
  </property>
  <property fmtid="{D5CDD505-2E9C-101B-9397-08002B2CF9AE}" pid="10" name="MSIP_Label_dd35ee93-e0d0-47c5-8f73-0e773bb6d984_ContentBits">
    <vt:lpwstr>1</vt:lpwstr>
  </property>
</Properties>
</file>